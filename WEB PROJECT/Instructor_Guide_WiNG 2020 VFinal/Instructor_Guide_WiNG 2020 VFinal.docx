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Cs w:val="28"/>
        </w:rPr>
        <w:id w:val="-286595993"/>
        <w:docPartObj>
          <w:docPartGallery w:val="Cover Pages"/>
          <w:docPartUnique/>
        </w:docPartObj>
      </w:sdtPr>
      <w:sdtEndPr>
        <w:rPr>
          <w:szCs w:val="22"/>
        </w:rPr>
      </w:sdtEndPr>
      <w:sdtContent>
        <w:p w14:paraId="69F0910A" w14:textId="77777777" w:rsidR="00A954A6" w:rsidRPr="003569D3" w:rsidRDefault="0010695B" w:rsidP="003569D3">
          <w:pPr>
            <w:pBdr>
              <w:bottom w:val="single" w:sz="4" w:space="1" w:color="4F81BD" w:themeColor="accent1"/>
            </w:pBdr>
            <w:spacing w:after="0" w:line="240" w:lineRule="auto"/>
            <w:rPr>
              <w:rFonts w:eastAsiaTheme="majorEastAsia" w:cstheme="majorBidi"/>
              <w:color w:val="17365D" w:themeColor="text2" w:themeShade="BF"/>
              <w:spacing w:val="5"/>
              <w:kern w:val="28"/>
              <w:sz w:val="52"/>
              <w:szCs w:val="52"/>
              <w:lang w:val="en-US"/>
            </w:rPr>
          </w:pPr>
          <w:r>
            <w:rPr>
              <w:rFonts w:eastAsiaTheme="majorEastAsia" w:cstheme="majorBidi"/>
              <w:noProof/>
              <w:color w:val="17365D" w:themeColor="text2" w:themeShade="BF"/>
              <w:spacing w:val="5"/>
              <w:kern w:val="28"/>
              <w:sz w:val="52"/>
              <w:szCs w:val="52"/>
              <w:lang w:val="en-US"/>
            </w:rPr>
            <mc:AlternateContent>
              <mc:Choice Requires="wpg">
                <w:drawing>
                  <wp:anchor distT="0" distB="0" distL="114300" distR="114300" simplePos="0" relativeHeight="251658244" behindDoc="0" locked="0" layoutInCell="1" allowOverlap="1" wp14:anchorId="6991396A" wp14:editId="03548E46">
                    <wp:simplePos x="0" y="0"/>
                    <wp:positionH relativeFrom="column">
                      <wp:posOffset>-309245</wp:posOffset>
                    </wp:positionH>
                    <wp:positionV relativeFrom="paragraph">
                      <wp:posOffset>-6153016</wp:posOffset>
                    </wp:positionV>
                    <wp:extent cx="6613653" cy="5742888"/>
                    <wp:effectExtent l="0" t="0" r="0" b="0"/>
                    <wp:wrapNone/>
                    <wp:docPr id="3" name="Group 3"/>
                    <wp:cNvGraphicFramePr/>
                    <a:graphic xmlns:a="http://schemas.openxmlformats.org/drawingml/2006/main">
                      <a:graphicData uri="http://schemas.microsoft.com/office/word/2010/wordprocessingGroup">
                        <wpg:wgp>
                          <wpg:cNvGrpSpPr/>
                          <wpg:grpSpPr>
                            <a:xfrm>
                              <a:off x="0" y="0"/>
                              <a:ext cx="6613653" cy="5742888"/>
                              <a:chOff x="0" y="0"/>
                              <a:chExt cx="6613653" cy="5742888"/>
                            </a:xfrm>
                          </wpg:grpSpPr>
                          <pic:pic xmlns:pic="http://schemas.openxmlformats.org/drawingml/2006/picture">
                            <pic:nvPicPr>
                              <pic:cNvPr id="7" name="Picture 2" descr="C:\Users\Geoff\Pictures\20111208_Kitimat_site_rendering.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4420998" y="4051883"/>
                                <a:ext cx="2192655" cy="1691005"/>
                              </a:xfrm>
                              <a:prstGeom prst="rect">
                                <a:avLst/>
                              </a:prstGeom>
                              <a:noFill/>
                            </pic:spPr>
                          </pic:pic>
                          <pic:pic xmlns:pic="http://schemas.openxmlformats.org/drawingml/2006/picture">
                            <pic:nvPicPr>
                              <pic:cNvPr id="9" name="Picture 4" descr="http://hornriver.files.wordpress.com/2009/11/natural_gas_rig.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8805" cy="1767840"/>
                              </a:xfrm>
                              <a:prstGeom prst="rect">
                                <a:avLst/>
                              </a:prstGeom>
                              <a:noFill/>
                              <a:ln>
                                <a:noFill/>
                              </a:ln>
                            </pic:spPr>
                          </pic:pic>
                          <pic:pic xmlns:pic="http://schemas.openxmlformats.org/drawingml/2006/picture">
                            <pic:nvPicPr>
                              <pic:cNvPr id="10" name="Picture 4" descr="http://t2.gstatic.com/images?q=tbn:ANd9GcR7VwSwmAP1jlr-oiXyG18EnJLihwM2ZDvk-m0l-i63zzhqCuuz"/>
                              <pic:cNvPicPr>
                                <a:picLocks noChangeAspect="1"/>
                              </pic:cNvPicPr>
                            </pic:nvPicPr>
                            <pic:blipFill rotWithShape="1">
                              <a:blip r:embed="rId11">
                                <a:extLst>
                                  <a:ext uri="{28A0092B-C50C-407E-A947-70E740481C1C}">
                                    <a14:useLocalDpi xmlns:a14="http://schemas.microsoft.com/office/drawing/2010/main" val="0"/>
                                  </a:ext>
                                </a:extLst>
                              </a:blip>
                              <a:srcRect b="3639"/>
                              <a:stretch/>
                            </pic:blipFill>
                            <pic:spPr bwMode="auto">
                              <a:xfrm>
                                <a:off x="293615" y="1778466"/>
                                <a:ext cx="2223770" cy="15601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Picture 5" descr="iStock_000002377610Large - machinetoweldpipes.jpg"/>
                              <pic:cNvPicPr>
                                <a:picLocks noChangeAspect="1"/>
                              </pic:cNvPicPr>
                            </pic:nvPicPr>
                            <pic:blipFill>
                              <a:blip r:embed="rId12" cstate="print"/>
                              <a:srcRect t="16666" b="40345"/>
                              <a:stretch>
                                <a:fillRect/>
                              </a:stretch>
                            </pic:blipFill>
                            <pic:spPr>
                              <a:xfrm>
                                <a:off x="671119" y="3347207"/>
                                <a:ext cx="3742690" cy="1230630"/>
                              </a:xfrm>
                              <a:prstGeom prst="rect">
                                <a:avLst/>
                              </a:prstGeom>
                            </pic:spPr>
                          </pic:pic>
                        </wpg:wgp>
                      </a:graphicData>
                    </a:graphic>
                  </wp:anchor>
                </w:drawing>
              </mc:Choice>
              <mc:Fallback>
                <w:pict>
                  <v:group w14:anchorId="7B4AAE91" id="Group 3" o:spid="_x0000_s1026" style="position:absolute;margin-left:-24.35pt;margin-top:-484.5pt;width:520.75pt;height:452.2pt;z-index:251658244" coordsize="66136,574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4209;top:40518;width:21927;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">
                      <v:imagedata r:id="rId13" o:title="20111208_Kitimat_site_rendering"/>
                    </v:shape>
                    <v:shape id="Picture 4" o:spid="_x0000_s1028" type="#_x0000_t75" alt="http://hornriver.files.wordpress.com/2009/11/natural_gas_rig.jpg" style="position:absolute;width:18688;height:1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">
                      <v:imagedata r:id="rId14" o:title="natural_gas_rig"/>
                    </v:shape>
                    <v:shape id="Picture 4" o:spid="_x0000_s1029" type="#_x0000_t75" alt="http://t2.gstatic.com/images?q=tbn:ANd9GcR7VwSwmAP1jlr-oiXyG18EnJLihwM2ZDvk-m0l-i63zzhqCuuz" style="position:absolute;left:2936;top:17784;width:22237;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">
                      <v:imagedata r:id="rId15" o:title="ANd9GcR7VwSwmAP1jlr-oiXyG18EnJLihwM2ZDvk-m0l-i63zzhqCuuz" cropbottom="2385f"/>
                    </v:shape>
                    <v:shape id="Picture 5" o:spid="_x0000_s1030" type="#_x0000_t75" alt="iStock_000002377610Large - machinetoweldpipes.jpg" style="position:absolute;left:6711;top:33472;width:37427;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">
                      <v:imagedata r:id="rId16" o:title="iStock_000002377610Large - machinetoweldpipes" croptop="10922f" cropbottom="26440f"/>
                    </v:shape>
                  </v:group>
                </w:pict>
              </mc:Fallback>
            </mc:AlternateContent>
          </w:r>
          <w:r w:rsidR="003569D3" w:rsidRPr="003569D3">
            <w:rPr>
              <w:rFonts w:eastAsiaTheme="majorEastAsia" w:cstheme="majorBidi"/>
              <w:color w:val="17365D" w:themeColor="text2" w:themeShade="BF"/>
              <w:spacing w:val="5"/>
              <w:kern w:val="28"/>
              <w:sz w:val="52"/>
              <w:szCs w:val="52"/>
              <w:lang w:val="en-US"/>
            </w:rPr>
            <w:t>Workin</w:t>
          </w:r>
          <w:r w:rsidR="00A954A6" w:rsidRPr="003569D3">
            <w:rPr>
              <w:rFonts w:eastAsiaTheme="majorEastAsia" w:cstheme="majorBidi"/>
              <w:color w:val="17365D" w:themeColor="text2" w:themeShade="BF"/>
              <w:spacing w:val="5"/>
              <w:kern w:val="28"/>
              <w:sz w:val="52"/>
              <w:szCs w:val="52"/>
              <w:lang w:val="en-US"/>
            </w:rPr>
            <w:t xml:space="preserve">g in </w:t>
          </w:r>
          <w:r w:rsidR="00BA3BBF" w:rsidRPr="003569D3">
            <w:rPr>
              <w:rFonts w:eastAsiaTheme="majorEastAsia" w:cstheme="majorBidi"/>
              <w:color w:val="17365D" w:themeColor="text2" w:themeShade="BF"/>
              <w:spacing w:val="5"/>
              <w:kern w:val="28"/>
              <w:sz w:val="52"/>
              <w:szCs w:val="52"/>
              <w:lang w:val="en-US"/>
            </w:rPr>
            <w:t>Natural Gas</w:t>
          </w:r>
          <w:r w:rsidR="002E7516" w:rsidRPr="003569D3">
            <w:rPr>
              <w:rFonts w:eastAsiaTheme="majorEastAsia" w:cstheme="majorBidi"/>
              <w:color w:val="17365D" w:themeColor="text2" w:themeShade="BF"/>
              <w:spacing w:val="5"/>
              <w:kern w:val="28"/>
              <w:sz w:val="52"/>
              <w:szCs w:val="52"/>
              <w:lang w:val="en-US"/>
            </w:rPr>
            <w:t xml:space="preserve"> </w:t>
          </w:r>
          <w:r w:rsidR="003569D3" w:rsidRPr="003569D3">
            <w:rPr>
              <w:rFonts w:eastAsiaTheme="majorEastAsia" w:cstheme="majorBidi"/>
              <w:smallCaps/>
              <w:color w:val="17365D" w:themeColor="text2" w:themeShade="BF"/>
              <w:spacing w:val="5"/>
              <w:kern w:val="28"/>
              <w:sz w:val="52"/>
              <w:szCs w:val="52"/>
              <w:vertAlign w:val="subscript"/>
              <w:lang w:val="en-US"/>
            </w:rPr>
            <w:t>Instructor Guide</w:t>
          </w:r>
        </w:p>
        <w:p w14:paraId="4CF91874" w14:textId="77777777" w:rsidR="003569D3" w:rsidRDefault="003569D3" w:rsidP="00293DCF"/>
        <w:p w14:paraId="0B2C0298" w14:textId="77777777" w:rsidR="0010695B" w:rsidRDefault="001A089F" w:rsidP="00293DCF"/>
      </w:sdtContent>
    </w:sdt>
    <w:p w14:paraId="326C3CA3" w14:textId="77777777" w:rsidR="0010695B" w:rsidRDefault="0010695B" w:rsidP="00F72B11">
      <w:pPr>
        <w:pStyle w:val="Heading3"/>
        <w:sectPr w:rsidR="0010695B" w:rsidSect="00C266EF">
          <w:headerReference w:type="default" r:id="rId17"/>
          <w:headerReference w:type="first" r:id="rId18"/>
          <w:type w:val="oddPage"/>
          <w:pgSz w:w="12240" w:h="15840" w:code="1"/>
          <w:pgMar w:top="11340" w:right="1134" w:bottom="1440" w:left="1134" w:header="720" w:footer="289" w:gutter="754"/>
          <w:cols w:space="708"/>
          <w:titlePg/>
          <w:docGrid w:linePitch="381"/>
        </w:sectPr>
      </w:pPr>
    </w:p>
    <w:p w14:paraId="7D5F14A0" w14:textId="77777777" w:rsidR="00CE184C" w:rsidRPr="009C5245" w:rsidRDefault="00CE184C" w:rsidP="000B4149">
      <w:pPr>
        <w:pStyle w:val="SubHeading2"/>
      </w:pPr>
      <w:bookmarkStart w:id="1" w:name="_Toc48915359"/>
      <w:r w:rsidRPr="009C5245">
        <w:lastRenderedPageBreak/>
        <w:t>Acknowledgements</w:t>
      </w:r>
      <w:bookmarkEnd w:id="1"/>
    </w:p>
    <w:p w14:paraId="43A72F0B" w14:textId="77777777" w:rsidR="00CE184C" w:rsidRPr="005D36B6" w:rsidRDefault="00CE184C" w:rsidP="005D36B6">
      <w:pPr>
        <w:spacing w:line="240" w:lineRule="auto"/>
        <w:rPr>
          <w:sz w:val="20"/>
          <w:szCs w:val="20"/>
        </w:rPr>
      </w:pPr>
      <w:r w:rsidRPr="005D36B6">
        <w:rPr>
          <w:sz w:val="20"/>
          <w:szCs w:val="20"/>
        </w:rPr>
        <w:t xml:space="preserve">The Working in Natural Gas (WiNG) Entry Level training program was developed by the Northern Lights College Centre of Training Excellence in Oil and Gas, at the request of the BC Natural Gas Workforce Committee.  The training program is an integral part of the BC Natural Gas Workforce Strategy and Action Plan, developed by this Committee, to ensure that there are a sufficient number of skilled and qualified workers to meet the needs of the natural gas sector in the province.   </w:t>
      </w:r>
    </w:p>
    <w:p w14:paraId="7FC488A4" w14:textId="77777777" w:rsidR="00CE184C" w:rsidRPr="005D36B6" w:rsidRDefault="00CE184C" w:rsidP="005D36B6">
      <w:pPr>
        <w:spacing w:line="240" w:lineRule="auto"/>
        <w:rPr>
          <w:sz w:val="20"/>
          <w:szCs w:val="20"/>
        </w:rPr>
      </w:pPr>
      <w:r w:rsidRPr="005D36B6">
        <w:rPr>
          <w:sz w:val="20"/>
          <w:szCs w:val="20"/>
        </w:rPr>
        <w:t>Northern Lights College Centre of Training Excellence in Oil and Gas acknowledges the ancestral and traditional territory of the many First Nations, Métis and Inuit whose footsteps have marked these lands on which this work and training takes place. We are grateful for the traditional Knowledge Keepers and Elders who are still with us today and those who have gone before us.  We recognize the land as an act of reconciliation and gratitude to those whose territory we reside on or are visiting.</w:t>
      </w:r>
    </w:p>
    <w:p w14:paraId="31BAFF01" w14:textId="77777777" w:rsidR="00CE184C" w:rsidRPr="0088002B" w:rsidRDefault="00CE184C" w:rsidP="005D36B6">
      <w:pPr>
        <w:spacing w:line="240" w:lineRule="auto"/>
      </w:pPr>
      <w:r w:rsidRPr="005D36B6">
        <w:rPr>
          <w:sz w:val="20"/>
          <w:szCs w:val="20"/>
        </w:rPr>
        <w:t>The WiNG training program was developed with existing curriculum and learning materials, under the guidance of a Project Advisory Committee, consisting of the following individuals and organizations:</w:t>
      </w:r>
    </w:p>
    <w:p w14:paraId="6DD593EA"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Elizabeth Aquin, Petroleum Services Association of Canada</w:t>
      </w:r>
    </w:p>
    <w:p w14:paraId="35986DF2"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Brian Campbell, School District 60</w:t>
      </w:r>
    </w:p>
    <w:p w14:paraId="33BEB328"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Carla Campbell-Ott, Petroleum HR Council, a Division of ENFORM</w:t>
      </w:r>
    </w:p>
    <w:p w14:paraId="35EBE1FE"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Deanna Burgart, P.Eng CET, President, Indigenous Engineering Inclusion Inc.</w:t>
      </w:r>
    </w:p>
    <w:p w14:paraId="3549ACA8"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Steve Dunk, Progress Energy</w:t>
      </w:r>
    </w:p>
    <w:p w14:paraId="66718BA3"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Larry Espe, BC Ministry of Education</w:t>
      </w:r>
    </w:p>
    <w:p w14:paraId="2D06C78E"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 xml:space="preserve">Jordan Eves, ENFORM </w:t>
      </w:r>
    </w:p>
    <w:p w14:paraId="7822562B"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Fernie Garbitt, Saulteau (Anishnabe) First Nation</w:t>
      </w:r>
    </w:p>
    <w:p w14:paraId="5850A9AE"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Chris Granberg, Trojan Safety Services Inc.</w:t>
      </w:r>
    </w:p>
    <w:p w14:paraId="298A4E01"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Allan Greene, Spectra Energy</w:t>
      </w:r>
    </w:p>
    <w:p w14:paraId="39DF5561"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Lorrie Gowan, Northwest Community College</w:t>
      </w:r>
    </w:p>
    <w:p w14:paraId="47DB3BFC"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Evan Saugstad, Consultant for BC Industry (retired)</w:t>
      </w:r>
    </w:p>
    <w:p w14:paraId="409912E8"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Pat Hufnagel-Smith, Creative Links Inc.</w:t>
      </w:r>
    </w:p>
    <w:p w14:paraId="4B771863"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Art Jarvis, Energy Services BC</w:t>
      </w:r>
    </w:p>
    <w:p w14:paraId="32EF5A18"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Michelle Konkle, Excel Career College</w:t>
      </w:r>
    </w:p>
    <w:p w14:paraId="2360132D"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Tamara Nelson, Summit Liability Solutions Inc.</w:t>
      </w:r>
    </w:p>
    <w:p w14:paraId="37CC71A0"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Rick Newlove, ENFORM</w:t>
      </w:r>
    </w:p>
    <w:p w14:paraId="392FDD85"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Naomi Owens-Beek, TREP Director, Saulteau (Anishnabe) First Nation</w:t>
      </w:r>
    </w:p>
    <w:p w14:paraId="7C51FB59"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Richard Resener, Northern Lights College</w:t>
      </w:r>
    </w:p>
    <w:p w14:paraId="702482D6"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Geoff Stevens, BC Natural Gas Workforce Committee</w:t>
      </w:r>
    </w:p>
    <w:p w14:paraId="43BC2F2C"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 xml:space="preserve">Pauline Stevenson, Excel Career College </w:t>
      </w:r>
    </w:p>
    <w:p w14:paraId="256A8653"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Darryl Tegart, Spectra Energy</w:t>
      </w:r>
    </w:p>
    <w:p w14:paraId="02AFE1BE" w14:textId="77777777" w:rsidR="00CE184C" w:rsidRPr="005D36B6" w:rsidRDefault="00CE184C" w:rsidP="005D36B6">
      <w:pPr>
        <w:spacing w:after="0" w:line="240" w:lineRule="auto"/>
        <w:ind w:left="720"/>
        <w:contextualSpacing/>
        <w:rPr>
          <w:sz w:val="18"/>
          <w:szCs w:val="18"/>
          <w:lang w:eastAsia="en-CA"/>
        </w:rPr>
      </w:pPr>
      <w:r w:rsidRPr="005D36B6">
        <w:rPr>
          <w:sz w:val="18"/>
          <w:szCs w:val="18"/>
          <w:lang w:eastAsia="en-CA"/>
        </w:rPr>
        <w:t>Jolene Varndell, ENFORM</w:t>
      </w:r>
    </w:p>
    <w:p w14:paraId="3073E35B" w14:textId="77777777" w:rsidR="009C5245" w:rsidRPr="005D36B6" w:rsidRDefault="00CE184C" w:rsidP="0088002B">
      <w:pPr>
        <w:ind w:left="720"/>
        <w:rPr>
          <w:sz w:val="18"/>
          <w:szCs w:val="18"/>
          <w:lang w:eastAsia="en-CA"/>
        </w:rPr>
      </w:pPr>
      <w:r w:rsidRPr="005D36B6">
        <w:rPr>
          <w:sz w:val="18"/>
          <w:szCs w:val="18"/>
          <w:lang w:eastAsia="en-CA"/>
        </w:rPr>
        <w:t>Ryan Wark, Spectra Energy</w:t>
      </w:r>
    </w:p>
    <w:p w14:paraId="68E5EFC7" w14:textId="77777777" w:rsidR="00CE184C" w:rsidRPr="005D36B6" w:rsidRDefault="0088002B" w:rsidP="005D36B6">
      <w:pPr>
        <w:spacing w:line="240" w:lineRule="auto"/>
        <w:rPr>
          <w:sz w:val="20"/>
          <w:szCs w:val="20"/>
        </w:rPr>
      </w:pPr>
      <w:r w:rsidRPr="005D36B6">
        <w:rPr>
          <w:noProof/>
          <w:sz w:val="20"/>
          <w:szCs w:val="20"/>
        </w:rPr>
        <w:drawing>
          <wp:anchor distT="0" distB="71755" distL="114300" distR="114300" simplePos="0" relativeHeight="251742236" behindDoc="0" locked="0" layoutInCell="1" allowOverlap="1" wp14:anchorId="5DE2C315" wp14:editId="5F62EA8D">
            <wp:simplePos x="0" y="0"/>
            <wp:positionH relativeFrom="margin">
              <wp:posOffset>1807210</wp:posOffset>
            </wp:positionH>
            <wp:positionV relativeFrom="page">
              <wp:posOffset>7947794</wp:posOffset>
            </wp:positionV>
            <wp:extent cx="2235600" cy="507600"/>
            <wp:effectExtent l="0" t="0" r="0" b="6985"/>
            <wp:wrapTopAndBottom/>
            <wp:docPr id="48" name="Picture 48" descr="CAPP_Eng_FullColor_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P_Eng_FullColor_h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5600" cy="507600"/>
                    </a:xfrm>
                    <a:prstGeom prst="rect">
                      <a:avLst/>
                    </a:prstGeom>
                    <a:noFill/>
                  </pic:spPr>
                </pic:pic>
              </a:graphicData>
            </a:graphic>
            <wp14:sizeRelH relativeFrom="page">
              <wp14:pctWidth>0</wp14:pctWidth>
            </wp14:sizeRelH>
            <wp14:sizeRelV relativeFrom="page">
              <wp14:pctHeight>0</wp14:pctHeight>
            </wp14:sizeRelV>
          </wp:anchor>
        </w:drawing>
      </w:r>
      <w:r w:rsidR="00CE184C" w:rsidRPr="005D36B6">
        <w:rPr>
          <w:sz w:val="20"/>
          <w:szCs w:val="20"/>
        </w:rPr>
        <w:t>The Centre of Training Excellence in Oil and Gas would like to acknowledge the support and contribution of learning resources for the WiNG program provided by the Canadian Association of Petroleum Producers.</w:t>
      </w:r>
    </w:p>
    <w:p w14:paraId="582C8E57" w14:textId="77777777" w:rsidR="0010695B" w:rsidRDefault="00CE184C" w:rsidP="005D36B6">
      <w:pPr>
        <w:spacing w:line="240" w:lineRule="auto"/>
        <w:rPr>
          <w:sz w:val="20"/>
          <w:szCs w:val="20"/>
        </w:rPr>
      </w:pPr>
      <w:r w:rsidRPr="005D36B6">
        <w:rPr>
          <w:noProof/>
          <w:sz w:val="20"/>
          <w:szCs w:val="20"/>
        </w:rPr>
        <mc:AlternateContent>
          <mc:Choice Requires="wps">
            <w:drawing>
              <wp:anchor distT="0" distB="0" distL="114300" distR="114300" simplePos="0" relativeHeight="251743260" behindDoc="0" locked="0" layoutInCell="1" allowOverlap="1" wp14:anchorId="70CCFF9B" wp14:editId="0376DC17">
                <wp:simplePos x="0" y="0"/>
                <wp:positionH relativeFrom="margin">
                  <wp:align>center</wp:align>
                </wp:positionH>
                <wp:positionV relativeFrom="bottomMargin">
                  <wp:posOffset>-180340</wp:posOffset>
                </wp:positionV>
                <wp:extent cx="5979600" cy="925830"/>
                <wp:effectExtent l="0" t="0" r="2540" b="762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600" cy="925830"/>
                        </a:xfrm>
                        <a:prstGeom prst="rect">
                          <a:avLst/>
                        </a:prstGeom>
                        <a:solidFill>
                          <a:srgbClr val="FFFFFF"/>
                        </a:solidFill>
                        <a:ln w="9525">
                          <a:noFill/>
                          <a:miter lim="800000"/>
                          <a:headEnd/>
                          <a:tailEnd/>
                        </a:ln>
                      </wps:spPr>
                      <wps:txbx>
                        <w:txbxContent>
                          <w:p w14:paraId="78111E18" w14:textId="77777777" w:rsidR="000A5CA6" w:rsidRDefault="000A5CA6" w:rsidP="00CE184C">
                            <w:pPr>
                              <w:pBdr>
                                <w:top w:val="single" w:sz="4" w:space="1" w:color="808080"/>
                              </w:pBdr>
                              <w:spacing w:after="0" w:line="240" w:lineRule="auto"/>
                              <w:jc w:val="center"/>
                              <w:rPr>
                                <w:rFonts w:ascii="Calibri" w:hAnsi="Calibri"/>
                                <w:caps/>
                                <w:sz w:val="16"/>
                                <w:szCs w:val="16"/>
                              </w:rPr>
                            </w:pPr>
                            <w:r>
                              <w:rPr>
                                <w:rFonts w:ascii="Calibri" w:hAnsi="Calibri"/>
                                <w:caps/>
                                <w:sz w:val="16"/>
                                <w:szCs w:val="16"/>
                              </w:rPr>
                              <w:t xml:space="preserve">All Rights Reserved </w:t>
                            </w:r>
                          </w:p>
                          <w:p w14:paraId="43BC799A" w14:textId="77777777" w:rsidR="000A5CA6" w:rsidRDefault="000A5CA6" w:rsidP="00CE184C">
                            <w:pPr>
                              <w:spacing w:after="0" w:line="240" w:lineRule="auto"/>
                              <w:jc w:val="center"/>
                              <w:rPr>
                                <w:rFonts w:ascii="Calibri" w:hAnsi="Calibri"/>
                                <w:sz w:val="16"/>
                                <w:szCs w:val="16"/>
                              </w:rPr>
                            </w:pPr>
                            <w:r>
                              <w:rPr>
                                <w:rFonts w:ascii="Calibri" w:hAnsi="Calibri"/>
                                <w:sz w:val="16"/>
                                <w:szCs w:val="16"/>
                              </w:rPr>
                              <w:t>This material may not be reproduced in whole or part</w:t>
                            </w:r>
                          </w:p>
                          <w:p w14:paraId="3091DE97" w14:textId="77777777" w:rsidR="000A5CA6" w:rsidRDefault="000A5CA6" w:rsidP="00CE184C">
                            <w:pPr>
                              <w:spacing w:after="0" w:line="240" w:lineRule="auto"/>
                              <w:jc w:val="center"/>
                              <w:rPr>
                                <w:rFonts w:ascii="Calibri" w:hAnsi="Calibri"/>
                                <w:sz w:val="16"/>
                                <w:szCs w:val="16"/>
                              </w:rPr>
                            </w:pPr>
                            <w:r>
                              <w:rPr>
                                <w:rFonts w:ascii="Calibri" w:hAnsi="Calibri"/>
                                <w:sz w:val="16"/>
                                <w:szCs w:val="16"/>
                              </w:rPr>
                              <w:t>without written permission from the</w:t>
                            </w:r>
                          </w:p>
                          <w:p w14:paraId="671511EE" w14:textId="77777777" w:rsidR="000A5CA6" w:rsidRDefault="000A5CA6" w:rsidP="00CE184C">
                            <w:pPr>
                              <w:spacing w:after="0" w:line="240" w:lineRule="auto"/>
                              <w:jc w:val="center"/>
                              <w:rPr>
                                <w:rFonts w:ascii="Calibri" w:hAnsi="Calibri"/>
                                <w:sz w:val="16"/>
                                <w:szCs w:val="16"/>
                              </w:rPr>
                            </w:pPr>
                            <w:r>
                              <w:rPr>
                                <w:rFonts w:ascii="Calibri" w:hAnsi="Calibri"/>
                                <w:sz w:val="16"/>
                                <w:szCs w:val="16"/>
                              </w:rPr>
                              <w:t>Centre of Training Excellence in Oil and Gas</w:t>
                            </w:r>
                          </w:p>
                          <w:p w14:paraId="2E5DD7D1" w14:textId="77777777" w:rsidR="000A5CA6" w:rsidRDefault="000A5CA6" w:rsidP="00CE184C">
                            <w:pPr>
                              <w:spacing w:after="0" w:line="240" w:lineRule="auto"/>
                              <w:jc w:val="center"/>
                              <w:rPr>
                                <w:rFonts w:ascii="Calibri" w:hAnsi="Calibri"/>
                                <w:sz w:val="16"/>
                                <w:szCs w:val="16"/>
                              </w:rPr>
                            </w:pPr>
                            <w:r>
                              <w:rPr>
                                <w:rFonts w:ascii="Calibri" w:hAnsi="Calibri"/>
                                <w:sz w:val="16"/>
                                <w:szCs w:val="16"/>
                              </w:rPr>
                              <w:t>Northern Lights College</w:t>
                            </w:r>
                          </w:p>
                          <w:p w14:paraId="612D262B" w14:textId="77777777" w:rsidR="000A5CA6" w:rsidRDefault="000A5CA6" w:rsidP="00CE184C">
                            <w:pPr>
                              <w:spacing w:after="0"/>
                              <w:jc w:val="center"/>
                              <w:rPr>
                                <w:rFonts w:ascii="Calibri" w:hAnsi="Calibri"/>
                                <w:sz w:val="16"/>
                                <w:szCs w:val="16"/>
                              </w:rPr>
                            </w:pPr>
                            <w:r>
                              <w:rPr>
                                <w:rFonts w:ascii="Calibri" w:hAnsi="Calibri"/>
                                <w:sz w:val="16"/>
                                <w:szCs w:val="16"/>
                              </w:rPr>
                              <w:t>11401 – 8</w:t>
                            </w:r>
                            <w:r>
                              <w:rPr>
                                <w:rFonts w:ascii="Calibri" w:hAnsi="Calibri"/>
                                <w:sz w:val="16"/>
                                <w:szCs w:val="16"/>
                                <w:vertAlign w:val="superscript"/>
                              </w:rPr>
                              <w:t>th</w:t>
                            </w:r>
                            <w:r>
                              <w:rPr>
                                <w:rFonts w:ascii="Calibri" w:hAnsi="Calibri"/>
                                <w:sz w:val="16"/>
                                <w:szCs w:val="16"/>
                              </w:rPr>
                              <w:t xml:space="preserve"> Street, Dawson Creek, BC V1G 4G2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CCFF9B" id="_x0000_t202" coordsize="21600,21600" o:spt="202" path="m,l,21600r21600,l21600,xe">
                <v:stroke joinstyle="miter"/>
                <v:path gradientshapeok="t" o:connecttype="rect"/>
              </v:shapetype>
              <v:shape id="Text Box 47" o:spid="_x0000_s1026" type="#_x0000_t202" style="position:absolute;margin-left:0;margin-top:-14.2pt;width:470.85pt;height:72.9pt;z-index:251743260;visibility:visible;mso-wrap-style:square;mso-width-percent:0;mso-height-percent:200;mso-wrap-distance-left:9pt;mso-wrap-distance-top:0;mso-wrap-distance-right:9pt;mso-wrap-distance-bottom:0;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" stroked="f">
                <v:textbox style="mso-fit-shape-to-text:t">
                  <w:txbxContent>
                    <w:p w14:paraId="78111E18" w14:textId="77777777" w:rsidR="000A5CA6" w:rsidRDefault="000A5CA6" w:rsidP="00CE184C">
                      <w:pPr>
                        <w:pBdr>
                          <w:top w:val="single" w:sz="4" w:space="1" w:color="808080"/>
                        </w:pBdr>
                        <w:spacing w:after="0" w:line="240" w:lineRule="auto"/>
                        <w:jc w:val="center"/>
                        <w:rPr>
                          <w:rFonts w:ascii="Calibri" w:hAnsi="Calibri"/>
                          <w:caps/>
                          <w:sz w:val="16"/>
                          <w:szCs w:val="16"/>
                        </w:rPr>
                      </w:pPr>
                      <w:r>
                        <w:rPr>
                          <w:rFonts w:ascii="Calibri" w:hAnsi="Calibri"/>
                          <w:caps/>
                          <w:sz w:val="16"/>
                          <w:szCs w:val="16"/>
                        </w:rPr>
                        <w:t xml:space="preserve">All Rights Reserved </w:t>
                      </w:r>
                    </w:p>
                    <w:p w14:paraId="43BC799A" w14:textId="77777777" w:rsidR="000A5CA6" w:rsidRDefault="000A5CA6" w:rsidP="00CE184C">
                      <w:pPr>
                        <w:spacing w:after="0" w:line="240" w:lineRule="auto"/>
                        <w:jc w:val="center"/>
                        <w:rPr>
                          <w:rFonts w:ascii="Calibri" w:hAnsi="Calibri"/>
                          <w:sz w:val="16"/>
                          <w:szCs w:val="16"/>
                        </w:rPr>
                      </w:pPr>
                      <w:r>
                        <w:rPr>
                          <w:rFonts w:ascii="Calibri" w:hAnsi="Calibri"/>
                          <w:sz w:val="16"/>
                          <w:szCs w:val="16"/>
                        </w:rPr>
                        <w:t>This material may not be reproduced in whole or part</w:t>
                      </w:r>
                    </w:p>
                    <w:p w14:paraId="3091DE97" w14:textId="77777777" w:rsidR="000A5CA6" w:rsidRDefault="000A5CA6" w:rsidP="00CE184C">
                      <w:pPr>
                        <w:spacing w:after="0" w:line="240" w:lineRule="auto"/>
                        <w:jc w:val="center"/>
                        <w:rPr>
                          <w:rFonts w:ascii="Calibri" w:hAnsi="Calibri"/>
                          <w:sz w:val="16"/>
                          <w:szCs w:val="16"/>
                        </w:rPr>
                      </w:pPr>
                      <w:r>
                        <w:rPr>
                          <w:rFonts w:ascii="Calibri" w:hAnsi="Calibri"/>
                          <w:sz w:val="16"/>
                          <w:szCs w:val="16"/>
                        </w:rPr>
                        <w:t>without written permission from the</w:t>
                      </w:r>
                    </w:p>
                    <w:p w14:paraId="671511EE" w14:textId="77777777" w:rsidR="000A5CA6" w:rsidRDefault="000A5CA6" w:rsidP="00CE184C">
                      <w:pPr>
                        <w:spacing w:after="0" w:line="240" w:lineRule="auto"/>
                        <w:jc w:val="center"/>
                        <w:rPr>
                          <w:rFonts w:ascii="Calibri" w:hAnsi="Calibri"/>
                          <w:sz w:val="16"/>
                          <w:szCs w:val="16"/>
                        </w:rPr>
                      </w:pPr>
                      <w:r>
                        <w:rPr>
                          <w:rFonts w:ascii="Calibri" w:hAnsi="Calibri"/>
                          <w:sz w:val="16"/>
                          <w:szCs w:val="16"/>
                        </w:rPr>
                        <w:t>Centre of Training Excellence in Oil and Gas</w:t>
                      </w:r>
                    </w:p>
                    <w:p w14:paraId="2E5DD7D1" w14:textId="77777777" w:rsidR="000A5CA6" w:rsidRDefault="000A5CA6" w:rsidP="00CE184C">
                      <w:pPr>
                        <w:spacing w:after="0" w:line="240" w:lineRule="auto"/>
                        <w:jc w:val="center"/>
                        <w:rPr>
                          <w:rFonts w:ascii="Calibri" w:hAnsi="Calibri"/>
                          <w:sz w:val="16"/>
                          <w:szCs w:val="16"/>
                        </w:rPr>
                      </w:pPr>
                      <w:r>
                        <w:rPr>
                          <w:rFonts w:ascii="Calibri" w:hAnsi="Calibri"/>
                          <w:sz w:val="16"/>
                          <w:szCs w:val="16"/>
                        </w:rPr>
                        <w:t>Northern Lights College</w:t>
                      </w:r>
                    </w:p>
                    <w:p w14:paraId="612D262B" w14:textId="77777777" w:rsidR="000A5CA6" w:rsidRDefault="000A5CA6" w:rsidP="00CE184C">
                      <w:pPr>
                        <w:spacing w:after="0"/>
                        <w:jc w:val="center"/>
                        <w:rPr>
                          <w:rFonts w:ascii="Calibri" w:hAnsi="Calibri"/>
                          <w:sz w:val="16"/>
                          <w:szCs w:val="16"/>
                        </w:rPr>
                      </w:pPr>
                      <w:r>
                        <w:rPr>
                          <w:rFonts w:ascii="Calibri" w:hAnsi="Calibri"/>
                          <w:sz w:val="16"/>
                          <w:szCs w:val="16"/>
                        </w:rPr>
                        <w:t>11401 – 8</w:t>
                      </w:r>
                      <w:r>
                        <w:rPr>
                          <w:rFonts w:ascii="Calibri" w:hAnsi="Calibri"/>
                          <w:sz w:val="16"/>
                          <w:szCs w:val="16"/>
                          <w:vertAlign w:val="superscript"/>
                        </w:rPr>
                        <w:t>th</w:t>
                      </w:r>
                      <w:r>
                        <w:rPr>
                          <w:rFonts w:ascii="Calibri" w:hAnsi="Calibri"/>
                          <w:sz w:val="16"/>
                          <w:szCs w:val="16"/>
                        </w:rPr>
                        <w:t xml:space="preserve"> Street, Dawson Creek, BC V1G 4G2</w:t>
                      </w:r>
                    </w:p>
                  </w:txbxContent>
                </v:textbox>
                <w10:wrap anchorx="margin" anchory="margin"/>
              </v:shape>
            </w:pict>
          </mc:Fallback>
        </mc:AlternateContent>
      </w:r>
      <w:r w:rsidRPr="005D36B6">
        <w:rPr>
          <w:sz w:val="20"/>
          <w:szCs w:val="20"/>
        </w:rPr>
        <w:t xml:space="preserve">Funding to develop the Working in Natural Gas Entry-Level Training Program was provided under a Labour Market Partnership agreement with the Province of British Columbia. </w:t>
      </w:r>
    </w:p>
    <w:p w14:paraId="405D92C5" w14:textId="77777777" w:rsidR="007764D3" w:rsidRDefault="007764D3" w:rsidP="005D36B6">
      <w:pPr>
        <w:spacing w:line="240" w:lineRule="auto"/>
        <w:rPr>
          <w:sz w:val="20"/>
          <w:szCs w:val="20"/>
        </w:rPr>
      </w:pPr>
    </w:p>
    <w:p w14:paraId="60D4705F" w14:textId="77777777" w:rsidR="007764D3" w:rsidRDefault="007764D3" w:rsidP="005D36B6">
      <w:pPr>
        <w:spacing w:line="240" w:lineRule="auto"/>
        <w:rPr>
          <w:sz w:val="20"/>
          <w:szCs w:val="20"/>
        </w:rPr>
      </w:pPr>
    </w:p>
    <w:p w14:paraId="50E7E06D" w14:textId="77777777" w:rsidR="007764D3" w:rsidRDefault="007764D3" w:rsidP="005D36B6">
      <w:pPr>
        <w:spacing w:line="240" w:lineRule="auto"/>
        <w:rPr>
          <w:sz w:val="20"/>
          <w:szCs w:val="20"/>
        </w:rPr>
      </w:pPr>
    </w:p>
    <w:p w14:paraId="6A998F5C" w14:textId="77777777" w:rsidR="00186282" w:rsidRDefault="007764D3" w:rsidP="00186282">
      <w:pPr>
        <w:pStyle w:val="MainSectionHeading"/>
        <w:rPr>
          <w:noProof/>
        </w:rPr>
      </w:pPr>
      <w:bookmarkStart w:id="2" w:name="_Toc49177351"/>
      <w:bookmarkStart w:id="3" w:name="_Toc49178935"/>
      <w:r>
        <w:lastRenderedPageBreak/>
        <w:t>Contents</w:t>
      </w:r>
      <w:bookmarkEnd w:id="2"/>
      <w:bookmarkEnd w:id="3"/>
      <w:r w:rsidR="00186282">
        <w:br/>
      </w:r>
      <w:r w:rsidR="00186282">
        <w:fldChar w:fldCharType="begin"/>
      </w:r>
      <w:r w:rsidR="00186282">
        <w:instrText xml:space="preserve"> TOC \o "1-1" \h \z \t "* Main Section Heading,1" </w:instrText>
      </w:r>
      <w:r w:rsidR="00186282">
        <w:fldChar w:fldCharType="separate"/>
      </w:r>
    </w:p>
    <w:p w14:paraId="201DAD7E" w14:textId="77777777" w:rsidR="00186282" w:rsidRDefault="001A089F">
      <w:pPr>
        <w:pStyle w:val="TOC1"/>
        <w:rPr>
          <w:rFonts w:asciiTheme="minorHAnsi" w:hAnsiTheme="minorHAnsi"/>
          <w:noProof/>
          <w:sz w:val="24"/>
          <w:szCs w:val="24"/>
        </w:rPr>
      </w:pPr>
      <w:hyperlink w:anchor="_Toc49178936" w:history="1">
        <w:r w:rsidR="00186282" w:rsidRPr="00E42E60">
          <w:rPr>
            <w:rStyle w:val="Hyperlink"/>
            <w:noProof/>
          </w:rPr>
          <w:t>1.0 Information about the WiNG Program</w:t>
        </w:r>
        <w:r w:rsidR="00186282">
          <w:rPr>
            <w:noProof/>
            <w:webHidden/>
          </w:rPr>
          <w:tab/>
        </w:r>
        <w:r w:rsidR="00ED5C3B">
          <w:rPr>
            <w:noProof/>
            <w:webHidden/>
          </w:rPr>
          <w:t>5</w:t>
        </w:r>
      </w:hyperlink>
    </w:p>
    <w:p w14:paraId="2D9571EC" w14:textId="77777777" w:rsidR="00186282" w:rsidRDefault="001A089F">
      <w:pPr>
        <w:pStyle w:val="TOC1"/>
        <w:rPr>
          <w:rFonts w:asciiTheme="minorHAnsi" w:hAnsiTheme="minorHAnsi"/>
          <w:noProof/>
          <w:sz w:val="24"/>
          <w:szCs w:val="24"/>
        </w:rPr>
      </w:pPr>
      <w:hyperlink w:anchor="_Toc49178937" w:history="1">
        <w:r w:rsidR="00186282" w:rsidRPr="00E42E60">
          <w:rPr>
            <w:rStyle w:val="Hyperlink"/>
            <w:noProof/>
          </w:rPr>
          <w:t>2.0 WiNG Program Package</w:t>
        </w:r>
        <w:r w:rsidR="00186282">
          <w:rPr>
            <w:noProof/>
            <w:webHidden/>
          </w:rPr>
          <w:tab/>
        </w:r>
        <w:r w:rsidR="00186282">
          <w:rPr>
            <w:noProof/>
            <w:webHidden/>
          </w:rPr>
          <w:fldChar w:fldCharType="begin"/>
        </w:r>
        <w:r w:rsidR="00186282">
          <w:rPr>
            <w:noProof/>
            <w:webHidden/>
          </w:rPr>
          <w:instrText xml:space="preserve"> PAGEREF _Toc49178937 \h </w:instrText>
        </w:r>
        <w:r w:rsidR="00186282">
          <w:rPr>
            <w:noProof/>
            <w:webHidden/>
          </w:rPr>
        </w:r>
        <w:r w:rsidR="00186282">
          <w:rPr>
            <w:noProof/>
            <w:webHidden/>
          </w:rPr>
          <w:fldChar w:fldCharType="separate"/>
        </w:r>
        <w:r w:rsidR="00186282">
          <w:rPr>
            <w:noProof/>
            <w:webHidden/>
          </w:rPr>
          <w:t>1</w:t>
        </w:r>
        <w:r w:rsidR="00ED5C3B">
          <w:rPr>
            <w:noProof/>
            <w:webHidden/>
          </w:rPr>
          <w:t>1</w:t>
        </w:r>
        <w:r w:rsidR="00186282">
          <w:rPr>
            <w:noProof/>
            <w:webHidden/>
          </w:rPr>
          <w:fldChar w:fldCharType="end"/>
        </w:r>
      </w:hyperlink>
    </w:p>
    <w:p w14:paraId="59403895" w14:textId="77777777" w:rsidR="00186282" w:rsidRDefault="001A089F">
      <w:pPr>
        <w:pStyle w:val="TOC1"/>
        <w:rPr>
          <w:rFonts w:asciiTheme="minorHAnsi" w:hAnsiTheme="minorHAnsi"/>
          <w:noProof/>
          <w:sz w:val="24"/>
          <w:szCs w:val="24"/>
        </w:rPr>
      </w:pPr>
      <w:hyperlink w:anchor="_Toc49178938" w:history="1">
        <w:r w:rsidR="00186282" w:rsidRPr="00E42E60">
          <w:rPr>
            <w:rStyle w:val="Hyperlink"/>
            <w:noProof/>
          </w:rPr>
          <w:t>3.0 Student Assessment</w:t>
        </w:r>
        <w:r w:rsidR="00186282">
          <w:rPr>
            <w:noProof/>
            <w:webHidden/>
          </w:rPr>
          <w:tab/>
        </w:r>
        <w:r w:rsidR="00186282">
          <w:rPr>
            <w:noProof/>
            <w:webHidden/>
          </w:rPr>
          <w:fldChar w:fldCharType="begin"/>
        </w:r>
        <w:r w:rsidR="00186282">
          <w:rPr>
            <w:noProof/>
            <w:webHidden/>
          </w:rPr>
          <w:instrText xml:space="preserve"> PAGEREF _Toc49178938 \h </w:instrText>
        </w:r>
        <w:r w:rsidR="00186282">
          <w:rPr>
            <w:noProof/>
            <w:webHidden/>
          </w:rPr>
        </w:r>
        <w:r w:rsidR="00186282">
          <w:rPr>
            <w:noProof/>
            <w:webHidden/>
          </w:rPr>
          <w:fldChar w:fldCharType="separate"/>
        </w:r>
        <w:r w:rsidR="00186282">
          <w:rPr>
            <w:noProof/>
            <w:webHidden/>
          </w:rPr>
          <w:t>1</w:t>
        </w:r>
        <w:r w:rsidR="00ED5C3B">
          <w:rPr>
            <w:noProof/>
            <w:webHidden/>
          </w:rPr>
          <w:t>7</w:t>
        </w:r>
        <w:r w:rsidR="00186282">
          <w:rPr>
            <w:noProof/>
            <w:webHidden/>
          </w:rPr>
          <w:fldChar w:fldCharType="end"/>
        </w:r>
      </w:hyperlink>
    </w:p>
    <w:p w14:paraId="0FC7A1C5" w14:textId="77777777" w:rsidR="00186282" w:rsidRDefault="001A089F">
      <w:pPr>
        <w:pStyle w:val="TOC1"/>
        <w:rPr>
          <w:rFonts w:asciiTheme="minorHAnsi" w:hAnsiTheme="minorHAnsi"/>
          <w:noProof/>
          <w:sz w:val="24"/>
          <w:szCs w:val="24"/>
        </w:rPr>
      </w:pPr>
      <w:hyperlink w:anchor="_Toc49178939" w:history="1">
        <w:r w:rsidR="00186282" w:rsidRPr="00E42E60">
          <w:rPr>
            <w:rStyle w:val="Hyperlink"/>
            <w:noProof/>
          </w:rPr>
          <w:t>4.0 Program Completion</w:t>
        </w:r>
        <w:r w:rsidR="00186282">
          <w:rPr>
            <w:noProof/>
            <w:webHidden/>
          </w:rPr>
          <w:tab/>
        </w:r>
        <w:r w:rsidR="00186282">
          <w:rPr>
            <w:noProof/>
            <w:webHidden/>
          </w:rPr>
          <w:fldChar w:fldCharType="begin"/>
        </w:r>
        <w:r w:rsidR="00186282">
          <w:rPr>
            <w:noProof/>
            <w:webHidden/>
          </w:rPr>
          <w:instrText xml:space="preserve"> PAGEREF _Toc49178939 \h </w:instrText>
        </w:r>
        <w:r w:rsidR="00186282">
          <w:rPr>
            <w:noProof/>
            <w:webHidden/>
          </w:rPr>
        </w:r>
        <w:r w:rsidR="00186282">
          <w:rPr>
            <w:noProof/>
            <w:webHidden/>
          </w:rPr>
          <w:fldChar w:fldCharType="separate"/>
        </w:r>
        <w:r w:rsidR="00186282">
          <w:rPr>
            <w:noProof/>
            <w:webHidden/>
          </w:rPr>
          <w:t>2</w:t>
        </w:r>
        <w:r w:rsidR="00ED5C3B">
          <w:rPr>
            <w:noProof/>
            <w:webHidden/>
          </w:rPr>
          <w:t>3</w:t>
        </w:r>
        <w:r w:rsidR="00186282">
          <w:rPr>
            <w:noProof/>
            <w:webHidden/>
          </w:rPr>
          <w:fldChar w:fldCharType="end"/>
        </w:r>
      </w:hyperlink>
    </w:p>
    <w:p w14:paraId="7895BCC8" w14:textId="77777777" w:rsidR="00186282" w:rsidRDefault="001A089F">
      <w:pPr>
        <w:pStyle w:val="TOC1"/>
        <w:rPr>
          <w:rFonts w:asciiTheme="minorHAnsi" w:hAnsiTheme="minorHAnsi"/>
          <w:noProof/>
          <w:sz w:val="24"/>
          <w:szCs w:val="24"/>
        </w:rPr>
      </w:pPr>
      <w:hyperlink w:anchor="_Toc49178940" w:history="1">
        <w:r w:rsidR="00186282" w:rsidRPr="00E42E60">
          <w:rPr>
            <w:rStyle w:val="Hyperlink"/>
            <w:noProof/>
          </w:rPr>
          <w:t>5.0 Instructional Approach and Support</w:t>
        </w:r>
        <w:r w:rsidR="00186282">
          <w:rPr>
            <w:noProof/>
            <w:webHidden/>
          </w:rPr>
          <w:tab/>
        </w:r>
        <w:r w:rsidR="00186282">
          <w:rPr>
            <w:noProof/>
            <w:webHidden/>
          </w:rPr>
          <w:fldChar w:fldCharType="begin"/>
        </w:r>
        <w:r w:rsidR="00186282">
          <w:rPr>
            <w:noProof/>
            <w:webHidden/>
          </w:rPr>
          <w:instrText xml:space="preserve"> PAGEREF _Toc49178940 \h </w:instrText>
        </w:r>
        <w:r w:rsidR="00186282">
          <w:rPr>
            <w:noProof/>
            <w:webHidden/>
          </w:rPr>
        </w:r>
        <w:r w:rsidR="00186282">
          <w:rPr>
            <w:noProof/>
            <w:webHidden/>
          </w:rPr>
          <w:fldChar w:fldCharType="separate"/>
        </w:r>
        <w:r w:rsidR="00186282">
          <w:rPr>
            <w:noProof/>
            <w:webHidden/>
          </w:rPr>
          <w:t>2</w:t>
        </w:r>
        <w:r w:rsidR="00ED5C3B">
          <w:rPr>
            <w:noProof/>
            <w:webHidden/>
          </w:rPr>
          <w:t>5</w:t>
        </w:r>
        <w:r w:rsidR="00186282">
          <w:rPr>
            <w:noProof/>
            <w:webHidden/>
          </w:rPr>
          <w:fldChar w:fldCharType="end"/>
        </w:r>
      </w:hyperlink>
    </w:p>
    <w:p w14:paraId="23784A08" w14:textId="77777777" w:rsidR="00186282" w:rsidRDefault="001A089F">
      <w:pPr>
        <w:pStyle w:val="TOC1"/>
        <w:rPr>
          <w:rFonts w:asciiTheme="minorHAnsi" w:hAnsiTheme="minorHAnsi"/>
          <w:noProof/>
          <w:sz w:val="24"/>
          <w:szCs w:val="24"/>
        </w:rPr>
      </w:pPr>
      <w:hyperlink w:anchor="_Toc49178941" w:history="1">
        <w:r w:rsidR="00186282" w:rsidRPr="00E42E60">
          <w:rPr>
            <w:rStyle w:val="Hyperlink"/>
            <w:noProof/>
          </w:rPr>
          <w:t>6.0 Program Evaluation and Feedback</w:t>
        </w:r>
        <w:r w:rsidR="00186282">
          <w:rPr>
            <w:noProof/>
            <w:webHidden/>
          </w:rPr>
          <w:tab/>
        </w:r>
        <w:r w:rsidR="00186282">
          <w:rPr>
            <w:noProof/>
            <w:webHidden/>
          </w:rPr>
          <w:fldChar w:fldCharType="begin"/>
        </w:r>
        <w:r w:rsidR="00186282">
          <w:rPr>
            <w:noProof/>
            <w:webHidden/>
          </w:rPr>
          <w:instrText xml:space="preserve"> PAGEREF _Toc49178941 \h </w:instrText>
        </w:r>
        <w:r w:rsidR="00186282">
          <w:rPr>
            <w:noProof/>
            <w:webHidden/>
          </w:rPr>
        </w:r>
        <w:r w:rsidR="00186282">
          <w:rPr>
            <w:noProof/>
            <w:webHidden/>
          </w:rPr>
          <w:fldChar w:fldCharType="separate"/>
        </w:r>
        <w:r w:rsidR="00186282">
          <w:rPr>
            <w:noProof/>
            <w:webHidden/>
          </w:rPr>
          <w:t>2</w:t>
        </w:r>
        <w:r w:rsidR="00ED5C3B">
          <w:rPr>
            <w:noProof/>
            <w:webHidden/>
          </w:rPr>
          <w:t>7</w:t>
        </w:r>
        <w:r w:rsidR="00186282">
          <w:rPr>
            <w:noProof/>
            <w:webHidden/>
          </w:rPr>
          <w:fldChar w:fldCharType="end"/>
        </w:r>
      </w:hyperlink>
    </w:p>
    <w:p w14:paraId="58BCD4AB" w14:textId="77777777" w:rsidR="00186282" w:rsidRDefault="001A089F">
      <w:pPr>
        <w:pStyle w:val="TOC1"/>
        <w:rPr>
          <w:rFonts w:asciiTheme="minorHAnsi" w:hAnsiTheme="minorHAnsi"/>
          <w:noProof/>
          <w:sz w:val="24"/>
          <w:szCs w:val="24"/>
        </w:rPr>
      </w:pPr>
      <w:hyperlink w:anchor="_Toc49178942" w:history="1">
        <w:r w:rsidR="00186282" w:rsidRPr="00E42E60">
          <w:rPr>
            <w:rStyle w:val="Hyperlink"/>
            <w:noProof/>
          </w:rPr>
          <w:t>7.0 Lesson Plans</w:t>
        </w:r>
        <w:r w:rsidR="00186282">
          <w:rPr>
            <w:noProof/>
            <w:webHidden/>
          </w:rPr>
          <w:tab/>
        </w:r>
        <w:r w:rsidR="00ED5C3B">
          <w:rPr>
            <w:noProof/>
            <w:webHidden/>
          </w:rPr>
          <w:t>29</w:t>
        </w:r>
      </w:hyperlink>
    </w:p>
    <w:p w14:paraId="5F379410" w14:textId="77777777" w:rsidR="00186282" w:rsidRDefault="001A089F">
      <w:pPr>
        <w:pStyle w:val="TOC1"/>
        <w:rPr>
          <w:rFonts w:asciiTheme="minorHAnsi" w:hAnsiTheme="minorHAnsi"/>
          <w:noProof/>
          <w:sz w:val="24"/>
          <w:szCs w:val="24"/>
        </w:rPr>
      </w:pPr>
      <w:hyperlink w:anchor="_Toc49178943" w:history="1">
        <w:r w:rsidR="00186282" w:rsidRPr="00E42E60">
          <w:rPr>
            <w:rStyle w:val="Hyperlink"/>
            <w:noProof/>
          </w:rPr>
          <w:t>8.0 Index of Lesson Plans</w:t>
        </w:r>
        <w:r w:rsidR="00186282">
          <w:rPr>
            <w:noProof/>
            <w:webHidden/>
          </w:rPr>
          <w:tab/>
        </w:r>
        <w:r w:rsidR="00186282">
          <w:rPr>
            <w:noProof/>
            <w:webHidden/>
          </w:rPr>
          <w:fldChar w:fldCharType="begin"/>
        </w:r>
        <w:r w:rsidR="00186282">
          <w:rPr>
            <w:noProof/>
            <w:webHidden/>
          </w:rPr>
          <w:instrText xml:space="preserve"> PAGEREF _Toc49178943 \h </w:instrText>
        </w:r>
        <w:r w:rsidR="00186282">
          <w:rPr>
            <w:noProof/>
            <w:webHidden/>
          </w:rPr>
        </w:r>
        <w:r w:rsidR="00186282">
          <w:rPr>
            <w:noProof/>
            <w:webHidden/>
          </w:rPr>
          <w:fldChar w:fldCharType="separate"/>
        </w:r>
        <w:r w:rsidR="00186282">
          <w:rPr>
            <w:noProof/>
            <w:webHidden/>
          </w:rPr>
          <w:t>3</w:t>
        </w:r>
        <w:r w:rsidR="00ED5C3B">
          <w:rPr>
            <w:noProof/>
            <w:webHidden/>
          </w:rPr>
          <w:t>5</w:t>
        </w:r>
        <w:r w:rsidR="00186282">
          <w:rPr>
            <w:noProof/>
            <w:webHidden/>
          </w:rPr>
          <w:fldChar w:fldCharType="end"/>
        </w:r>
      </w:hyperlink>
    </w:p>
    <w:p w14:paraId="723811E3" w14:textId="77777777" w:rsidR="00186282" w:rsidRDefault="001A089F">
      <w:pPr>
        <w:pStyle w:val="TOC1"/>
        <w:rPr>
          <w:rFonts w:asciiTheme="minorHAnsi" w:hAnsiTheme="minorHAnsi"/>
          <w:noProof/>
          <w:sz w:val="24"/>
          <w:szCs w:val="24"/>
        </w:rPr>
      </w:pPr>
      <w:hyperlink w:anchor="_Toc49178944" w:history="1">
        <w:r w:rsidR="00186282" w:rsidRPr="00E42E60">
          <w:rPr>
            <w:rStyle w:val="Hyperlink"/>
            <w:noProof/>
          </w:rPr>
          <w:t>Lesson Plan: Module 2.0 How to be Successful in this Course</w:t>
        </w:r>
        <w:r w:rsidR="00186282">
          <w:rPr>
            <w:noProof/>
            <w:webHidden/>
          </w:rPr>
          <w:tab/>
        </w:r>
        <w:r w:rsidR="00186282">
          <w:rPr>
            <w:noProof/>
            <w:webHidden/>
          </w:rPr>
          <w:fldChar w:fldCharType="begin"/>
        </w:r>
        <w:r w:rsidR="00186282">
          <w:rPr>
            <w:noProof/>
            <w:webHidden/>
          </w:rPr>
          <w:instrText xml:space="preserve"> PAGEREF _Toc49178944 \h </w:instrText>
        </w:r>
        <w:r w:rsidR="00186282">
          <w:rPr>
            <w:noProof/>
            <w:webHidden/>
          </w:rPr>
        </w:r>
        <w:r w:rsidR="00186282">
          <w:rPr>
            <w:noProof/>
            <w:webHidden/>
          </w:rPr>
          <w:fldChar w:fldCharType="separate"/>
        </w:r>
        <w:r w:rsidR="00186282">
          <w:rPr>
            <w:noProof/>
            <w:webHidden/>
          </w:rPr>
          <w:t>3</w:t>
        </w:r>
        <w:r w:rsidR="00ED5C3B">
          <w:rPr>
            <w:noProof/>
            <w:webHidden/>
          </w:rPr>
          <w:t>7</w:t>
        </w:r>
        <w:r w:rsidR="00186282">
          <w:rPr>
            <w:noProof/>
            <w:webHidden/>
          </w:rPr>
          <w:fldChar w:fldCharType="end"/>
        </w:r>
      </w:hyperlink>
    </w:p>
    <w:p w14:paraId="6C1316C4" w14:textId="77777777" w:rsidR="00186282" w:rsidRDefault="001A089F">
      <w:pPr>
        <w:pStyle w:val="TOC1"/>
        <w:rPr>
          <w:rFonts w:asciiTheme="minorHAnsi" w:hAnsiTheme="minorHAnsi"/>
          <w:noProof/>
          <w:sz w:val="24"/>
          <w:szCs w:val="24"/>
        </w:rPr>
      </w:pPr>
      <w:hyperlink w:anchor="_Toc49178945" w:history="1">
        <w:r w:rsidR="00186282" w:rsidRPr="00E42E60">
          <w:rPr>
            <w:rStyle w:val="Hyperlink"/>
            <w:noProof/>
          </w:rPr>
          <w:t>Lesson Plan: Module 2.1 Introduction to Natural Gas</w:t>
        </w:r>
        <w:r w:rsidR="00186282">
          <w:rPr>
            <w:noProof/>
            <w:webHidden/>
          </w:rPr>
          <w:tab/>
        </w:r>
        <w:r w:rsidR="00186282">
          <w:rPr>
            <w:noProof/>
            <w:webHidden/>
          </w:rPr>
          <w:fldChar w:fldCharType="begin"/>
        </w:r>
        <w:r w:rsidR="00186282">
          <w:rPr>
            <w:noProof/>
            <w:webHidden/>
          </w:rPr>
          <w:instrText xml:space="preserve"> PAGEREF _Toc49178945 \h </w:instrText>
        </w:r>
        <w:r w:rsidR="00186282">
          <w:rPr>
            <w:noProof/>
            <w:webHidden/>
          </w:rPr>
        </w:r>
        <w:r w:rsidR="00186282">
          <w:rPr>
            <w:noProof/>
            <w:webHidden/>
          </w:rPr>
          <w:fldChar w:fldCharType="separate"/>
        </w:r>
        <w:r w:rsidR="00186282">
          <w:rPr>
            <w:noProof/>
            <w:webHidden/>
          </w:rPr>
          <w:t>4</w:t>
        </w:r>
        <w:r w:rsidR="00ED5C3B">
          <w:rPr>
            <w:noProof/>
            <w:webHidden/>
          </w:rPr>
          <w:t>5</w:t>
        </w:r>
        <w:r w:rsidR="00186282">
          <w:rPr>
            <w:noProof/>
            <w:webHidden/>
          </w:rPr>
          <w:fldChar w:fldCharType="end"/>
        </w:r>
      </w:hyperlink>
    </w:p>
    <w:p w14:paraId="335D4D39" w14:textId="77777777" w:rsidR="00186282" w:rsidRDefault="001A089F">
      <w:pPr>
        <w:pStyle w:val="TOC1"/>
        <w:rPr>
          <w:rFonts w:asciiTheme="minorHAnsi" w:hAnsiTheme="minorHAnsi"/>
          <w:noProof/>
          <w:sz w:val="24"/>
          <w:szCs w:val="24"/>
        </w:rPr>
      </w:pPr>
      <w:hyperlink w:anchor="_Toc49178946" w:history="1">
        <w:r w:rsidR="00186282" w:rsidRPr="00E42E60">
          <w:rPr>
            <w:rStyle w:val="Hyperlink"/>
            <w:noProof/>
          </w:rPr>
          <w:t>Lesson Plan: Module 2.2 The Natural Gas Industry in  British Columbia</w:t>
        </w:r>
        <w:r w:rsidR="00186282">
          <w:rPr>
            <w:noProof/>
            <w:webHidden/>
          </w:rPr>
          <w:tab/>
        </w:r>
        <w:r w:rsidR="00186282">
          <w:rPr>
            <w:noProof/>
            <w:webHidden/>
          </w:rPr>
          <w:fldChar w:fldCharType="begin"/>
        </w:r>
        <w:r w:rsidR="00186282">
          <w:rPr>
            <w:noProof/>
            <w:webHidden/>
          </w:rPr>
          <w:instrText xml:space="preserve"> PAGEREF _Toc49178946 \h </w:instrText>
        </w:r>
        <w:r w:rsidR="00186282">
          <w:rPr>
            <w:noProof/>
            <w:webHidden/>
          </w:rPr>
        </w:r>
        <w:r w:rsidR="00186282">
          <w:rPr>
            <w:noProof/>
            <w:webHidden/>
          </w:rPr>
          <w:fldChar w:fldCharType="separate"/>
        </w:r>
        <w:r w:rsidR="00186282">
          <w:rPr>
            <w:noProof/>
            <w:webHidden/>
          </w:rPr>
          <w:t>6</w:t>
        </w:r>
        <w:r w:rsidR="00ED5C3B">
          <w:rPr>
            <w:noProof/>
            <w:webHidden/>
          </w:rPr>
          <w:t>1</w:t>
        </w:r>
        <w:r w:rsidR="00186282">
          <w:rPr>
            <w:noProof/>
            <w:webHidden/>
          </w:rPr>
          <w:fldChar w:fldCharType="end"/>
        </w:r>
      </w:hyperlink>
    </w:p>
    <w:p w14:paraId="1D684C77" w14:textId="77777777" w:rsidR="00186282" w:rsidRDefault="001A089F">
      <w:pPr>
        <w:pStyle w:val="TOC1"/>
        <w:rPr>
          <w:rFonts w:asciiTheme="minorHAnsi" w:hAnsiTheme="minorHAnsi"/>
          <w:noProof/>
          <w:sz w:val="24"/>
          <w:szCs w:val="24"/>
        </w:rPr>
      </w:pPr>
      <w:hyperlink w:anchor="_Toc49178947" w:history="1">
        <w:r w:rsidR="00186282" w:rsidRPr="00E42E60">
          <w:rPr>
            <w:rStyle w:val="Hyperlink"/>
            <w:noProof/>
          </w:rPr>
          <w:t>Lesson Plan: Module 2.3 Well Site Selection, Preparation and Drilling, Completion, Production, Water Recycling, and Reclamation</w:t>
        </w:r>
        <w:r w:rsidR="00186282">
          <w:rPr>
            <w:noProof/>
            <w:webHidden/>
          </w:rPr>
          <w:tab/>
        </w:r>
        <w:r w:rsidR="00ED5C3B">
          <w:rPr>
            <w:noProof/>
            <w:webHidden/>
          </w:rPr>
          <w:t>79</w:t>
        </w:r>
      </w:hyperlink>
    </w:p>
    <w:p w14:paraId="454A3304" w14:textId="77777777" w:rsidR="00186282" w:rsidRDefault="001A089F">
      <w:pPr>
        <w:pStyle w:val="TOC1"/>
        <w:rPr>
          <w:rFonts w:asciiTheme="minorHAnsi" w:hAnsiTheme="minorHAnsi"/>
          <w:noProof/>
          <w:sz w:val="24"/>
          <w:szCs w:val="24"/>
        </w:rPr>
      </w:pPr>
      <w:hyperlink w:anchor="_Toc49178948" w:history="1">
        <w:r w:rsidR="00186282" w:rsidRPr="00E42E60">
          <w:rPr>
            <w:rStyle w:val="Hyperlink"/>
            <w:noProof/>
          </w:rPr>
          <w:t>Lesson Plan: Module 2.4 Midstream: Transportation, Processing, Refining</w:t>
        </w:r>
        <w:r w:rsidR="00186282">
          <w:rPr>
            <w:noProof/>
            <w:webHidden/>
          </w:rPr>
          <w:tab/>
        </w:r>
        <w:r w:rsidR="00186282">
          <w:rPr>
            <w:noProof/>
            <w:webHidden/>
          </w:rPr>
          <w:fldChar w:fldCharType="begin"/>
        </w:r>
        <w:r w:rsidR="00186282">
          <w:rPr>
            <w:noProof/>
            <w:webHidden/>
          </w:rPr>
          <w:instrText xml:space="preserve"> PAGEREF _Toc49178948 \h </w:instrText>
        </w:r>
        <w:r w:rsidR="00186282">
          <w:rPr>
            <w:noProof/>
            <w:webHidden/>
          </w:rPr>
        </w:r>
        <w:r w:rsidR="00186282">
          <w:rPr>
            <w:noProof/>
            <w:webHidden/>
          </w:rPr>
          <w:fldChar w:fldCharType="separate"/>
        </w:r>
        <w:r w:rsidR="00186282">
          <w:rPr>
            <w:noProof/>
            <w:webHidden/>
          </w:rPr>
          <w:t>11</w:t>
        </w:r>
        <w:r w:rsidR="00ED5C3B">
          <w:rPr>
            <w:noProof/>
            <w:webHidden/>
          </w:rPr>
          <w:t>1</w:t>
        </w:r>
        <w:r w:rsidR="00186282">
          <w:rPr>
            <w:noProof/>
            <w:webHidden/>
          </w:rPr>
          <w:fldChar w:fldCharType="end"/>
        </w:r>
      </w:hyperlink>
    </w:p>
    <w:p w14:paraId="4A940CB9" w14:textId="77777777" w:rsidR="00186282" w:rsidRDefault="001A089F">
      <w:pPr>
        <w:pStyle w:val="TOC1"/>
        <w:rPr>
          <w:rFonts w:asciiTheme="minorHAnsi" w:hAnsiTheme="minorHAnsi"/>
          <w:noProof/>
          <w:sz w:val="24"/>
          <w:szCs w:val="24"/>
        </w:rPr>
      </w:pPr>
      <w:hyperlink w:anchor="_Toc49178949" w:history="1">
        <w:r w:rsidR="00186282" w:rsidRPr="00E42E60">
          <w:rPr>
            <w:rStyle w:val="Hyperlink"/>
            <w:rFonts w:eastAsia="Tahoma"/>
            <w:noProof/>
          </w:rPr>
          <w:t xml:space="preserve">Lesson Plan: </w:t>
        </w:r>
        <w:r w:rsidR="00186282" w:rsidRPr="00E42E60">
          <w:rPr>
            <w:rStyle w:val="Hyperlink"/>
            <w:noProof/>
          </w:rPr>
          <w:t>Module 2.5 – Downstream – Refining  and Markets</w:t>
        </w:r>
        <w:r w:rsidR="00186282">
          <w:rPr>
            <w:noProof/>
            <w:webHidden/>
          </w:rPr>
          <w:tab/>
        </w:r>
        <w:r w:rsidR="00186282">
          <w:rPr>
            <w:noProof/>
            <w:webHidden/>
          </w:rPr>
          <w:fldChar w:fldCharType="begin"/>
        </w:r>
        <w:r w:rsidR="00186282">
          <w:rPr>
            <w:noProof/>
            <w:webHidden/>
          </w:rPr>
          <w:instrText xml:space="preserve"> PAGEREF _Toc49178949 \h </w:instrText>
        </w:r>
        <w:r w:rsidR="00186282">
          <w:rPr>
            <w:noProof/>
            <w:webHidden/>
          </w:rPr>
        </w:r>
        <w:r w:rsidR="00186282">
          <w:rPr>
            <w:noProof/>
            <w:webHidden/>
          </w:rPr>
          <w:fldChar w:fldCharType="separate"/>
        </w:r>
        <w:r w:rsidR="00186282">
          <w:rPr>
            <w:noProof/>
            <w:webHidden/>
          </w:rPr>
          <w:t>12</w:t>
        </w:r>
        <w:r w:rsidR="00ED5C3B">
          <w:rPr>
            <w:noProof/>
            <w:webHidden/>
          </w:rPr>
          <w:t>7</w:t>
        </w:r>
        <w:r w:rsidR="00186282">
          <w:rPr>
            <w:noProof/>
            <w:webHidden/>
          </w:rPr>
          <w:fldChar w:fldCharType="end"/>
        </w:r>
      </w:hyperlink>
    </w:p>
    <w:p w14:paraId="2CB9011B" w14:textId="77777777" w:rsidR="00186282" w:rsidRDefault="001A089F">
      <w:pPr>
        <w:pStyle w:val="TOC1"/>
        <w:rPr>
          <w:rFonts w:asciiTheme="minorHAnsi" w:hAnsiTheme="minorHAnsi"/>
          <w:noProof/>
          <w:sz w:val="24"/>
          <w:szCs w:val="24"/>
        </w:rPr>
      </w:pPr>
      <w:hyperlink w:anchor="_Toc49178950" w:history="1">
        <w:r w:rsidR="00186282" w:rsidRPr="00E42E60">
          <w:rPr>
            <w:rStyle w:val="Hyperlink"/>
            <w:noProof/>
          </w:rPr>
          <w:t>Lesson Plan: Module 2.6 Health and Wellness</w:t>
        </w:r>
        <w:r w:rsidR="00186282">
          <w:rPr>
            <w:noProof/>
            <w:webHidden/>
          </w:rPr>
          <w:tab/>
        </w:r>
        <w:r w:rsidR="00186282">
          <w:rPr>
            <w:noProof/>
            <w:webHidden/>
          </w:rPr>
          <w:fldChar w:fldCharType="begin"/>
        </w:r>
        <w:r w:rsidR="00186282">
          <w:rPr>
            <w:noProof/>
            <w:webHidden/>
          </w:rPr>
          <w:instrText xml:space="preserve"> PAGEREF _Toc49178950 \h </w:instrText>
        </w:r>
        <w:r w:rsidR="00186282">
          <w:rPr>
            <w:noProof/>
            <w:webHidden/>
          </w:rPr>
        </w:r>
        <w:r w:rsidR="00186282">
          <w:rPr>
            <w:noProof/>
            <w:webHidden/>
          </w:rPr>
          <w:fldChar w:fldCharType="separate"/>
        </w:r>
        <w:r w:rsidR="00186282">
          <w:rPr>
            <w:noProof/>
            <w:webHidden/>
          </w:rPr>
          <w:t>1</w:t>
        </w:r>
        <w:r w:rsidR="00ED5C3B">
          <w:rPr>
            <w:noProof/>
            <w:webHidden/>
          </w:rPr>
          <w:t>39</w:t>
        </w:r>
        <w:r w:rsidR="00186282">
          <w:rPr>
            <w:noProof/>
            <w:webHidden/>
          </w:rPr>
          <w:fldChar w:fldCharType="end"/>
        </w:r>
      </w:hyperlink>
    </w:p>
    <w:p w14:paraId="506C31DD" w14:textId="77777777" w:rsidR="00186282" w:rsidRDefault="001A089F">
      <w:pPr>
        <w:pStyle w:val="TOC1"/>
        <w:rPr>
          <w:rFonts w:asciiTheme="minorHAnsi" w:hAnsiTheme="minorHAnsi"/>
          <w:noProof/>
          <w:sz w:val="24"/>
          <w:szCs w:val="24"/>
        </w:rPr>
      </w:pPr>
      <w:hyperlink w:anchor="_Toc49178951" w:history="1">
        <w:r w:rsidR="00186282" w:rsidRPr="00E42E60">
          <w:rPr>
            <w:rStyle w:val="Hyperlink"/>
            <w:noProof/>
          </w:rPr>
          <w:t>Lesson Plan: Module 2.7 Safety</w:t>
        </w:r>
        <w:r w:rsidR="00186282">
          <w:rPr>
            <w:noProof/>
            <w:webHidden/>
          </w:rPr>
          <w:tab/>
        </w:r>
        <w:r w:rsidR="00186282">
          <w:rPr>
            <w:noProof/>
            <w:webHidden/>
          </w:rPr>
          <w:fldChar w:fldCharType="begin"/>
        </w:r>
        <w:r w:rsidR="00186282">
          <w:rPr>
            <w:noProof/>
            <w:webHidden/>
          </w:rPr>
          <w:instrText xml:space="preserve"> PAGEREF _Toc49178951 \h </w:instrText>
        </w:r>
        <w:r w:rsidR="00186282">
          <w:rPr>
            <w:noProof/>
            <w:webHidden/>
          </w:rPr>
        </w:r>
        <w:r w:rsidR="00186282">
          <w:rPr>
            <w:noProof/>
            <w:webHidden/>
          </w:rPr>
          <w:fldChar w:fldCharType="separate"/>
        </w:r>
        <w:r w:rsidR="00186282">
          <w:rPr>
            <w:noProof/>
            <w:webHidden/>
          </w:rPr>
          <w:t>14</w:t>
        </w:r>
        <w:r w:rsidR="00ED5C3B">
          <w:rPr>
            <w:noProof/>
            <w:webHidden/>
          </w:rPr>
          <w:t>7</w:t>
        </w:r>
        <w:r w:rsidR="00186282">
          <w:rPr>
            <w:noProof/>
            <w:webHidden/>
          </w:rPr>
          <w:fldChar w:fldCharType="end"/>
        </w:r>
      </w:hyperlink>
    </w:p>
    <w:p w14:paraId="61C1C8F2" w14:textId="77777777" w:rsidR="00186282" w:rsidRDefault="001A089F">
      <w:pPr>
        <w:pStyle w:val="TOC1"/>
        <w:rPr>
          <w:rFonts w:asciiTheme="minorHAnsi" w:hAnsiTheme="minorHAnsi"/>
          <w:noProof/>
          <w:sz w:val="24"/>
          <w:szCs w:val="24"/>
        </w:rPr>
      </w:pPr>
      <w:hyperlink w:anchor="_Toc49178952" w:history="1">
        <w:r w:rsidR="00186282" w:rsidRPr="00E42E60">
          <w:rPr>
            <w:rStyle w:val="Hyperlink"/>
            <w:rFonts w:eastAsia="Tahoma"/>
            <w:noProof/>
          </w:rPr>
          <w:t>Lesson Plan: Module 2.8 Terminology and Communication</w:t>
        </w:r>
        <w:r w:rsidR="00186282">
          <w:rPr>
            <w:noProof/>
            <w:webHidden/>
          </w:rPr>
          <w:tab/>
        </w:r>
        <w:r w:rsidR="00186282">
          <w:rPr>
            <w:noProof/>
            <w:webHidden/>
          </w:rPr>
          <w:fldChar w:fldCharType="begin"/>
        </w:r>
        <w:r w:rsidR="00186282">
          <w:rPr>
            <w:noProof/>
            <w:webHidden/>
          </w:rPr>
          <w:instrText xml:space="preserve"> PAGEREF _Toc49178952 \h </w:instrText>
        </w:r>
        <w:r w:rsidR="00186282">
          <w:rPr>
            <w:noProof/>
            <w:webHidden/>
          </w:rPr>
        </w:r>
        <w:r w:rsidR="00186282">
          <w:rPr>
            <w:noProof/>
            <w:webHidden/>
          </w:rPr>
          <w:fldChar w:fldCharType="separate"/>
        </w:r>
        <w:r w:rsidR="00186282">
          <w:rPr>
            <w:noProof/>
            <w:webHidden/>
          </w:rPr>
          <w:t>16</w:t>
        </w:r>
        <w:r w:rsidR="00ED5C3B">
          <w:rPr>
            <w:noProof/>
            <w:webHidden/>
          </w:rPr>
          <w:t>3</w:t>
        </w:r>
        <w:r w:rsidR="00186282">
          <w:rPr>
            <w:noProof/>
            <w:webHidden/>
          </w:rPr>
          <w:fldChar w:fldCharType="end"/>
        </w:r>
      </w:hyperlink>
    </w:p>
    <w:p w14:paraId="6246C7B3" w14:textId="77777777" w:rsidR="00186282" w:rsidRDefault="001A089F">
      <w:pPr>
        <w:pStyle w:val="TOC1"/>
        <w:rPr>
          <w:rFonts w:asciiTheme="minorHAnsi" w:hAnsiTheme="minorHAnsi"/>
          <w:noProof/>
          <w:sz w:val="24"/>
          <w:szCs w:val="24"/>
        </w:rPr>
      </w:pPr>
      <w:hyperlink w:anchor="_Toc49178953" w:history="1">
        <w:r w:rsidR="00186282" w:rsidRPr="00E42E60">
          <w:rPr>
            <w:rStyle w:val="Hyperlink"/>
            <w:noProof/>
          </w:rPr>
          <w:t>Lesson Plan: Module 2.9 – Jobs and Careers</w:t>
        </w:r>
        <w:r w:rsidR="00186282">
          <w:rPr>
            <w:noProof/>
            <w:webHidden/>
          </w:rPr>
          <w:tab/>
        </w:r>
        <w:r w:rsidR="00186282">
          <w:rPr>
            <w:noProof/>
            <w:webHidden/>
          </w:rPr>
          <w:fldChar w:fldCharType="begin"/>
        </w:r>
        <w:r w:rsidR="00186282">
          <w:rPr>
            <w:noProof/>
            <w:webHidden/>
          </w:rPr>
          <w:instrText xml:space="preserve"> PAGEREF _Toc49178953 \h </w:instrText>
        </w:r>
        <w:r w:rsidR="00186282">
          <w:rPr>
            <w:noProof/>
            <w:webHidden/>
          </w:rPr>
        </w:r>
        <w:r w:rsidR="00186282">
          <w:rPr>
            <w:noProof/>
            <w:webHidden/>
          </w:rPr>
          <w:fldChar w:fldCharType="separate"/>
        </w:r>
        <w:r w:rsidR="00186282">
          <w:rPr>
            <w:noProof/>
            <w:webHidden/>
          </w:rPr>
          <w:t>17</w:t>
        </w:r>
        <w:r w:rsidR="00ED5C3B">
          <w:rPr>
            <w:noProof/>
            <w:webHidden/>
          </w:rPr>
          <w:t>3</w:t>
        </w:r>
        <w:r w:rsidR="00186282">
          <w:rPr>
            <w:noProof/>
            <w:webHidden/>
          </w:rPr>
          <w:fldChar w:fldCharType="end"/>
        </w:r>
      </w:hyperlink>
    </w:p>
    <w:p w14:paraId="50680B6C" w14:textId="77777777" w:rsidR="00186282" w:rsidRDefault="001A089F">
      <w:pPr>
        <w:pStyle w:val="TOC1"/>
        <w:rPr>
          <w:rFonts w:asciiTheme="minorHAnsi" w:hAnsiTheme="minorHAnsi"/>
          <w:noProof/>
          <w:sz w:val="24"/>
          <w:szCs w:val="24"/>
        </w:rPr>
      </w:pPr>
      <w:hyperlink w:anchor="_Toc49178954" w:history="1">
        <w:r w:rsidR="00186282" w:rsidRPr="00E42E60">
          <w:rPr>
            <w:rStyle w:val="Hyperlink"/>
            <w:noProof/>
          </w:rPr>
          <w:t>Section 3: Career Awareness and Planning</w:t>
        </w:r>
        <w:r w:rsidR="00186282">
          <w:rPr>
            <w:noProof/>
            <w:webHidden/>
          </w:rPr>
          <w:tab/>
        </w:r>
        <w:r w:rsidR="00186282">
          <w:rPr>
            <w:noProof/>
            <w:webHidden/>
          </w:rPr>
          <w:fldChar w:fldCharType="begin"/>
        </w:r>
        <w:r w:rsidR="00186282">
          <w:rPr>
            <w:noProof/>
            <w:webHidden/>
          </w:rPr>
          <w:instrText xml:space="preserve"> PAGEREF _Toc49178954 \h </w:instrText>
        </w:r>
        <w:r w:rsidR="00186282">
          <w:rPr>
            <w:noProof/>
            <w:webHidden/>
          </w:rPr>
        </w:r>
        <w:r w:rsidR="00186282">
          <w:rPr>
            <w:noProof/>
            <w:webHidden/>
          </w:rPr>
          <w:fldChar w:fldCharType="separate"/>
        </w:r>
        <w:r w:rsidR="00186282">
          <w:rPr>
            <w:noProof/>
            <w:webHidden/>
          </w:rPr>
          <w:t>1</w:t>
        </w:r>
        <w:r w:rsidR="00ED5C3B">
          <w:rPr>
            <w:noProof/>
            <w:webHidden/>
          </w:rPr>
          <w:t>89</w:t>
        </w:r>
        <w:r w:rsidR="00186282">
          <w:rPr>
            <w:noProof/>
            <w:webHidden/>
          </w:rPr>
          <w:fldChar w:fldCharType="end"/>
        </w:r>
      </w:hyperlink>
    </w:p>
    <w:p w14:paraId="428B0F91" w14:textId="77777777" w:rsidR="00186282" w:rsidRDefault="001A089F">
      <w:pPr>
        <w:pStyle w:val="TOC1"/>
        <w:rPr>
          <w:rFonts w:asciiTheme="minorHAnsi" w:hAnsiTheme="minorHAnsi"/>
          <w:noProof/>
          <w:sz w:val="24"/>
          <w:szCs w:val="24"/>
        </w:rPr>
      </w:pPr>
      <w:hyperlink w:anchor="_Toc49178955" w:history="1">
        <w:r w:rsidR="00186282" w:rsidRPr="00E42E60">
          <w:rPr>
            <w:rStyle w:val="Hyperlink"/>
            <w:noProof/>
          </w:rPr>
          <w:t>Lesson Plan: Module 3.0 – How to be a Valued Employee</w:t>
        </w:r>
        <w:r w:rsidR="00186282">
          <w:rPr>
            <w:noProof/>
            <w:webHidden/>
          </w:rPr>
          <w:tab/>
        </w:r>
        <w:r w:rsidR="00186282">
          <w:rPr>
            <w:noProof/>
            <w:webHidden/>
          </w:rPr>
          <w:fldChar w:fldCharType="begin"/>
        </w:r>
        <w:r w:rsidR="00186282">
          <w:rPr>
            <w:noProof/>
            <w:webHidden/>
          </w:rPr>
          <w:instrText xml:space="preserve"> PAGEREF _Toc49178955 \h </w:instrText>
        </w:r>
        <w:r w:rsidR="00186282">
          <w:rPr>
            <w:noProof/>
            <w:webHidden/>
          </w:rPr>
        </w:r>
        <w:r w:rsidR="00186282">
          <w:rPr>
            <w:noProof/>
            <w:webHidden/>
          </w:rPr>
          <w:fldChar w:fldCharType="separate"/>
        </w:r>
        <w:r w:rsidR="00186282">
          <w:rPr>
            <w:noProof/>
            <w:webHidden/>
          </w:rPr>
          <w:t>19</w:t>
        </w:r>
        <w:r w:rsidR="00ED5C3B">
          <w:rPr>
            <w:noProof/>
            <w:webHidden/>
          </w:rPr>
          <w:t>3</w:t>
        </w:r>
        <w:r w:rsidR="00186282">
          <w:rPr>
            <w:noProof/>
            <w:webHidden/>
          </w:rPr>
          <w:fldChar w:fldCharType="end"/>
        </w:r>
      </w:hyperlink>
    </w:p>
    <w:p w14:paraId="6BE105A4" w14:textId="77777777" w:rsidR="00186282" w:rsidRDefault="001A089F">
      <w:pPr>
        <w:pStyle w:val="TOC1"/>
        <w:rPr>
          <w:rFonts w:asciiTheme="minorHAnsi" w:hAnsiTheme="minorHAnsi"/>
          <w:noProof/>
          <w:sz w:val="24"/>
          <w:szCs w:val="24"/>
        </w:rPr>
      </w:pPr>
      <w:hyperlink w:anchor="_Toc49178956" w:history="1">
        <w:r w:rsidR="00186282" w:rsidRPr="00E42E60">
          <w:rPr>
            <w:rStyle w:val="Hyperlink"/>
            <w:noProof/>
          </w:rPr>
          <w:t>Lesson Plan: Module 3.1 Identifying Interests &amp; Skills</w:t>
        </w:r>
        <w:r w:rsidR="00186282">
          <w:rPr>
            <w:noProof/>
            <w:webHidden/>
          </w:rPr>
          <w:tab/>
        </w:r>
        <w:r w:rsidR="00186282">
          <w:rPr>
            <w:noProof/>
            <w:webHidden/>
          </w:rPr>
          <w:fldChar w:fldCharType="begin"/>
        </w:r>
        <w:r w:rsidR="00186282">
          <w:rPr>
            <w:noProof/>
            <w:webHidden/>
          </w:rPr>
          <w:instrText xml:space="preserve"> PAGEREF _Toc49178956 \h </w:instrText>
        </w:r>
        <w:r w:rsidR="00186282">
          <w:rPr>
            <w:noProof/>
            <w:webHidden/>
          </w:rPr>
        </w:r>
        <w:r w:rsidR="00186282">
          <w:rPr>
            <w:noProof/>
            <w:webHidden/>
          </w:rPr>
          <w:fldChar w:fldCharType="separate"/>
        </w:r>
        <w:r w:rsidR="00186282">
          <w:rPr>
            <w:noProof/>
            <w:webHidden/>
          </w:rPr>
          <w:t>20</w:t>
        </w:r>
        <w:r w:rsidR="00ED5C3B">
          <w:rPr>
            <w:noProof/>
            <w:webHidden/>
          </w:rPr>
          <w:t>3</w:t>
        </w:r>
        <w:r w:rsidR="00186282">
          <w:rPr>
            <w:noProof/>
            <w:webHidden/>
          </w:rPr>
          <w:fldChar w:fldCharType="end"/>
        </w:r>
      </w:hyperlink>
    </w:p>
    <w:p w14:paraId="32A247DC" w14:textId="77777777" w:rsidR="00186282" w:rsidRDefault="001A089F">
      <w:pPr>
        <w:pStyle w:val="TOC1"/>
        <w:rPr>
          <w:rFonts w:asciiTheme="minorHAnsi" w:hAnsiTheme="minorHAnsi"/>
          <w:noProof/>
          <w:sz w:val="24"/>
          <w:szCs w:val="24"/>
        </w:rPr>
      </w:pPr>
      <w:hyperlink w:anchor="_Toc49178957" w:history="1">
        <w:r w:rsidR="00186282" w:rsidRPr="00E42E60">
          <w:rPr>
            <w:rStyle w:val="Hyperlink"/>
            <w:noProof/>
          </w:rPr>
          <w:t>Lesson Plan: Module 3.2 Looking for Employment in  Natural Gas</w:t>
        </w:r>
        <w:r w:rsidR="00186282">
          <w:rPr>
            <w:noProof/>
            <w:webHidden/>
          </w:rPr>
          <w:tab/>
        </w:r>
        <w:r w:rsidR="00186282">
          <w:rPr>
            <w:noProof/>
            <w:webHidden/>
          </w:rPr>
          <w:fldChar w:fldCharType="begin"/>
        </w:r>
        <w:r w:rsidR="00186282">
          <w:rPr>
            <w:noProof/>
            <w:webHidden/>
          </w:rPr>
          <w:instrText xml:space="preserve"> PAGEREF _Toc49178957 \h </w:instrText>
        </w:r>
        <w:r w:rsidR="00186282">
          <w:rPr>
            <w:noProof/>
            <w:webHidden/>
          </w:rPr>
        </w:r>
        <w:r w:rsidR="00186282">
          <w:rPr>
            <w:noProof/>
            <w:webHidden/>
          </w:rPr>
          <w:fldChar w:fldCharType="separate"/>
        </w:r>
        <w:r w:rsidR="00186282">
          <w:rPr>
            <w:noProof/>
            <w:webHidden/>
          </w:rPr>
          <w:t>21</w:t>
        </w:r>
        <w:r w:rsidR="00ED5C3B">
          <w:rPr>
            <w:noProof/>
            <w:webHidden/>
          </w:rPr>
          <w:t>3</w:t>
        </w:r>
        <w:r w:rsidR="00186282">
          <w:rPr>
            <w:noProof/>
            <w:webHidden/>
          </w:rPr>
          <w:fldChar w:fldCharType="end"/>
        </w:r>
      </w:hyperlink>
    </w:p>
    <w:p w14:paraId="16AB9053" w14:textId="77777777" w:rsidR="00186282" w:rsidRDefault="001A089F">
      <w:pPr>
        <w:pStyle w:val="TOC1"/>
        <w:rPr>
          <w:rFonts w:asciiTheme="minorHAnsi" w:hAnsiTheme="minorHAnsi"/>
          <w:noProof/>
          <w:sz w:val="24"/>
          <w:szCs w:val="24"/>
        </w:rPr>
      </w:pPr>
      <w:hyperlink w:anchor="_Toc49178958" w:history="1">
        <w:r w:rsidR="00186282" w:rsidRPr="00E42E60">
          <w:rPr>
            <w:rStyle w:val="Hyperlink"/>
            <w:noProof/>
          </w:rPr>
          <w:t>Lesson Plan: Module 3.3 Applying for Employment in  Natural Gas</w:t>
        </w:r>
        <w:r w:rsidR="00186282">
          <w:rPr>
            <w:noProof/>
            <w:webHidden/>
          </w:rPr>
          <w:tab/>
        </w:r>
        <w:r w:rsidR="00186282">
          <w:rPr>
            <w:noProof/>
            <w:webHidden/>
          </w:rPr>
          <w:fldChar w:fldCharType="begin"/>
        </w:r>
        <w:r w:rsidR="00186282">
          <w:rPr>
            <w:noProof/>
            <w:webHidden/>
          </w:rPr>
          <w:instrText xml:space="preserve"> PAGEREF _Toc49178958 \h </w:instrText>
        </w:r>
        <w:r w:rsidR="00186282">
          <w:rPr>
            <w:noProof/>
            <w:webHidden/>
          </w:rPr>
        </w:r>
        <w:r w:rsidR="00186282">
          <w:rPr>
            <w:noProof/>
            <w:webHidden/>
          </w:rPr>
          <w:fldChar w:fldCharType="separate"/>
        </w:r>
        <w:r w:rsidR="00186282">
          <w:rPr>
            <w:noProof/>
            <w:webHidden/>
          </w:rPr>
          <w:t>22</w:t>
        </w:r>
        <w:r w:rsidR="00ED5C3B">
          <w:rPr>
            <w:noProof/>
            <w:webHidden/>
          </w:rPr>
          <w:t>3</w:t>
        </w:r>
        <w:r w:rsidR="00186282">
          <w:rPr>
            <w:noProof/>
            <w:webHidden/>
          </w:rPr>
          <w:fldChar w:fldCharType="end"/>
        </w:r>
      </w:hyperlink>
    </w:p>
    <w:p w14:paraId="4ECC8BFB" w14:textId="77777777" w:rsidR="00186282" w:rsidRDefault="001A089F">
      <w:pPr>
        <w:pStyle w:val="TOC1"/>
        <w:rPr>
          <w:rFonts w:asciiTheme="minorHAnsi" w:hAnsiTheme="minorHAnsi"/>
          <w:noProof/>
          <w:sz w:val="24"/>
          <w:szCs w:val="24"/>
        </w:rPr>
      </w:pPr>
      <w:hyperlink w:anchor="_Toc49178959" w:history="1">
        <w:r w:rsidR="00186282" w:rsidRPr="00E42E60">
          <w:rPr>
            <w:rStyle w:val="Hyperlink"/>
            <w:noProof/>
          </w:rPr>
          <w:t>Appendices</w:t>
        </w:r>
        <w:r w:rsidR="00186282">
          <w:rPr>
            <w:noProof/>
            <w:webHidden/>
          </w:rPr>
          <w:tab/>
        </w:r>
        <w:r w:rsidR="00186282">
          <w:rPr>
            <w:noProof/>
            <w:webHidden/>
          </w:rPr>
          <w:fldChar w:fldCharType="begin"/>
        </w:r>
        <w:r w:rsidR="00186282">
          <w:rPr>
            <w:noProof/>
            <w:webHidden/>
          </w:rPr>
          <w:instrText xml:space="preserve"> PAGEREF _Toc49178959 \h </w:instrText>
        </w:r>
        <w:r w:rsidR="00186282">
          <w:rPr>
            <w:noProof/>
            <w:webHidden/>
          </w:rPr>
        </w:r>
        <w:r w:rsidR="00186282">
          <w:rPr>
            <w:noProof/>
            <w:webHidden/>
          </w:rPr>
          <w:fldChar w:fldCharType="separate"/>
        </w:r>
        <w:r w:rsidR="00186282">
          <w:rPr>
            <w:noProof/>
            <w:webHidden/>
          </w:rPr>
          <w:t>23</w:t>
        </w:r>
        <w:r w:rsidR="00ED5C3B">
          <w:rPr>
            <w:noProof/>
            <w:webHidden/>
          </w:rPr>
          <w:t>5</w:t>
        </w:r>
        <w:r w:rsidR="00186282">
          <w:rPr>
            <w:noProof/>
            <w:webHidden/>
          </w:rPr>
          <w:fldChar w:fldCharType="end"/>
        </w:r>
      </w:hyperlink>
    </w:p>
    <w:p w14:paraId="1822EF22" w14:textId="77777777" w:rsidR="00186282" w:rsidRDefault="001A089F">
      <w:pPr>
        <w:pStyle w:val="TOC1"/>
        <w:rPr>
          <w:rFonts w:asciiTheme="minorHAnsi" w:hAnsiTheme="minorHAnsi"/>
          <w:noProof/>
          <w:sz w:val="24"/>
          <w:szCs w:val="24"/>
        </w:rPr>
      </w:pPr>
      <w:hyperlink w:anchor="_Toc49178960" w:history="1">
        <w:r w:rsidR="00186282" w:rsidRPr="00E42E60">
          <w:rPr>
            <w:rStyle w:val="Hyperlink"/>
            <w:noProof/>
          </w:rPr>
          <w:t>Appendix A</w:t>
        </w:r>
        <w:r w:rsidR="00186282">
          <w:rPr>
            <w:noProof/>
            <w:webHidden/>
          </w:rPr>
          <w:tab/>
        </w:r>
        <w:r w:rsidR="00186282">
          <w:rPr>
            <w:noProof/>
            <w:webHidden/>
          </w:rPr>
          <w:fldChar w:fldCharType="begin"/>
        </w:r>
        <w:r w:rsidR="00186282">
          <w:rPr>
            <w:noProof/>
            <w:webHidden/>
          </w:rPr>
          <w:instrText xml:space="preserve"> PAGEREF _Toc49178960 \h </w:instrText>
        </w:r>
        <w:r w:rsidR="00186282">
          <w:rPr>
            <w:noProof/>
            <w:webHidden/>
          </w:rPr>
        </w:r>
        <w:r w:rsidR="00186282">
          <w:rPr>
            <w:noProof/>
            <w:webHidden/>
          </w:rPr>
          <w:fldChar w:fldCharType="separate"/>
        </w:r>
        <w:r w:rsidR="00186282">
          <w:rPr>
            <w:noProof/>
            <w:webHidden/>
          </w:rPr>
          <w:t>23</w:t>
        </w:r>
        <w:r w:rsidR="00ED5C3B">
          <w:rPr>
            <w:noProof/>
            <w:webHidden/>
          </w:rPr>
          <w:t>6</w:t>
        </w:r>
        <w:r w:rsidR="00186282">
          <w:rPr>
            <w:noProof/>
            <w:webHidden/>
          </w:rPr>
          <w:fldChar w:fldCharType="end"/>
        </w:r>
      </w:hyperlink>
    </w:p>
    <w:p w14:paraId="0F3CA1C1" w14:textId="77777777" w:rsidR="00186282" w:rsidRDefault="001A089F">
      <w:pPr>
        <w:pStyle w:val="TOC1"/>
        <w:rPr>
          <w:rFonts w:asciiTheme="minorHAnsi" w:hAnsiTheme="minorHAnsi"/>
          <w:noProof/>
          <w:sz w:val="24"/>
          <w:szCs w:val="24"/>
        </w:rPr>
      </w:pPr>
      <w:hyperlink w:anchor="_Toc49178961" w:history="1">
        <w:r w:rsidR="00186282" w:rsidRPr="00E42E60">
          <w:rPr>
            <w:rStyle w:val="Hyperlink"/>
            <w:noProof/>
          </w:rPr>
          <w:t>Appendix B</w:t>
        </w:r>
        <w:r w:rsidR="00186282">
          <w:rPr>
            <w:noProof/>
            <w:webHidden/>
          </w:rPr>
          <w:tab/>
        </w:r>
        <w:r w:rsidR="00186282">
          <w:rPr>
            <w:noProof/>
            <w:webHidden/>
          </w:rPr>
          <w:fldChar w:fldCharType="begin"/>
        </w:r>
        <w:r w:rsidR="00186282">
          <w:rPr>
            <w:noProof/>
            <w:webHidden/>
          </w:rPr>
          <w:instrText xml:space="preserve"> PAGEREF _Toc49178961 \h </w:instrText>
        </w:r>
        <w:r w:rsidR="00186282">
          <w:rPr>
            <w:noProof/>
            <w:webHidden/>
          </w:rPr>
        </w:r>
        <w:r w:rsidR="00186282">
          <w:rPr>
            <w:noProof/>
            <w:webHidden/>
          </w:rPr>
          <w:fldChar w:fldCharType="separate"/>
        </w:r>
        <w:r w:rsidR="00186282">
          <w:rPr>
            <w:noProof/>
            <w:webHidden/>
          </w:rPr>
          <w:t>23</w:t>
        </w:r>
        <w:r w:rsidR="00ED5C3B">
          <w:rPr>
            <w:noProof/>
            <w:webHidden/>
          </w:rPr>
          <w:t>7</w:t>
        </w:r>
        <w:r w:rsidR="00186282">
          <w:rPr>
            <w:noProof/>
            <w:webHidden/>
          </w:rPr>
          <w:fldChar w:fldCharType="end"/>
        </w:r>
      </w:hyperlink>
    </w:p>
    <w:p w14:paraId="241617A5" w14:textId="77777777" w:rsidR="00186282" w:rsidRDefault="001A089F">
      <w:pPr>
        <w:pStyle w:val="TOC1"/>
        <w:rPr>
          <w:rFonts w:asciiTheme="minorHAnsi" w:hAnsiTheme="minorHAnsi"/>
          <w:noProof/>
          <w:sz w:val="24"/>
          <w:szCs w:val="24"/>
        </w:rPr>
      </w:pPr>
      <w:hyperlink w:anchor="_Toc49178962" w:history="1">
        <w:r w:rsidR="00186282" w:rsidRPr="00E42E60">
          <w:rPr>
            <w:rStyle w:val="Hyperlink"/>
            <w:noProof/>
          </w:rPr>
          <w:t>Appendix C</w:t>
        </w:r>
        <w:r w:rsidR="00186282">
          <w:rPr>
            <w:noProof/>
            <w:webHidden/>
          </w:rPr>
          <w:tab/>
        </w:r>
        <w:r w:rsidR="00186282">
          <w:rPr>
            <w:noProof/>
            <w:webHidden/>
          </w:rPr>
          <w:fldChar w:fldCharType="begin"/>
        </w:r>
        <w:r w:rsidR="00186282">
          <w:rPr>
            <w:noProof/>
            <w:webHidden/>
          </w:rPr>
          <w:instrText xml:space="preserve"> PAGEREF _Toc49178962 \h </w:instrText>
        </w:r>
        <w:r w:rsidR="00186282">
          <w:rPr>
            <w:noProof/>
            <w:webHidden/>
          </w:rPr>
        </w:r>
        <w:r w:rsidR="00186282">
          <w:rPr>
            <w:noProof/>
            <w:webHidden/>
          </w:rPr>
          <w:fldChar w:fldCharType="separate"/>
        </w:r>
        <w:r w:rsidR="00186282">
          <w:rPr>
            <w:noProof/>
            <w:webHidden/>
          </w:rPr>
          <w:t>2</w:t>
        </w:r>
        <w:r w:rsidR="00ED5C3B">
          <w:rPr>
            <w:noProof/>
            <w:webHidden/>
          </w:rPr>
          <w:t>38</w:t>
        </w:r>
        <w:r w:rsidR="00186282">
          <w:rPr>
            <w:noProof/>
            <w:webHidden/>
          </w:rPr>
          <w:fldChar w:fldCharType="end"/>
        </w:r>
      </w:hyperlink>
    </w:p>
    <w:p w14:paraId="7E95E70F" w14:textId="77777777" w:rsidR="00186282" w:rsidRDefault="001A089F">
      <w:pPr>
        <w:pStyle w:val="TOC1"/>
        <w:rPr>
          <w:rFonts w:asciiTheme="minorHAnsi" w:hAnsiTheme="minorHAnsi"/>
          <w:noProof/>
          <w:sz w:val="24"/>
          <w:szCs w:val="24"/>
        </w:rPr>
      </w:pPr>
      <w:hyperlink w:anchor="_Toc49178963" w:history="1">
        <w:r w:rsidR="00186282" w:rsidRPr="00E42E60">
          <w:rPr>
            <w:rStyle w:val="Hyperlink"/>
            <w:noProof/>
          </w:rPr>
          <w:t>Appendix D</w:t>
        </w:r>
        <w:r w:rsidR="00186282">
          <w:rPr>
            <w:noProof/>
            <w:webHidden/>
          </w:rPr>
          <w:tab/>
        </w:r>
        <w:r w:rsidR="00186282">
          <w:rPr>
            <w:noProof/>
            <w:webHidden/>
          </w:rPr>
          <w:fldChar w:fldCharType="begin"/>
        </w:r>
        <w:r w:rsidR="00186282">
          <w:rPr>
            <w:noProof/>
            <w:webHidden/>
          </w:rPr>
          <w:instrText xml:space="preserve"> PAGEREF _Toc49178963 \h </w:instrText>
        </w:r>
        <w:r w:rsidR="00186282">
          <w:rPr>
            <w:noProof/>
            <w:webHidden/>
          </w:rPr>
        </w:r>
        <w:r w:rsidR="00186282">
          <w:rPr>
            <w:noProof/>
            <w:webHidden/>
          </w:rPr>
          <w:fldChar w:fldCharType="separate"/>
        </w:r>
        <w:r w:rsidR="00186282">
          <w:rPr>
            <w:noProof/>
            <w:webHidden/>
          </w:rPr>
          <w:t>2</w:t>
        </w:r>
        <w:r w:rsidR="00ED5C3B">
          <w:rPr>
            <w:noProof/>
            <w:webHidden/>
          </w:rPr>
          <w:t>39</w:t>
        </w:r>
        <w:r w:rsidR="00186282">
          <w:rPr>
            <w:noProof/>
            <w:webHidden/>
          </w:rPr>
          <w:fldChar w:fldCharType="end"/>
        </w:r>
      </w:hyperlink>
    </w:p>
    <w:p w14:paraId="57CE2DA6" w14:textId="77777777" w:rsidR="00186282" w:rsidRDefault="001A089F">
      <w:pPr>
        <w:pStyle w:val="TOC1"/>
        <w:rPr>
          <w:rFonts w:asciiTheme="minorHAnsi" w:hAnsiTheme="minorHAnsi"/>
          <w:noProof/>
          <w:sz w:val="24"/>
          <w:szCs w:val="24"/>
        </w:rPr>
      </w:pPr>
      <w:hyperlink w:anchor="_Toc49178964" w:history="1">
        <w:r w:rsidR="00186282" w:rsidRPr="00E42E60">
          <w:rPr>
            <w:rStyle w:val="Hyperlink"/>
            <w:noProof/>
          </w:rPr>
          <w:t>Appendix E</w:t>
        </w:r>
        <w:r w:rsidR="00186282">
          <w:rPr>
            <w:noProof/>
            <w:webHidden/>
          </w:rPr>
          <w:tab/>
        </w:r>
        <w:r w:rsidR="00186282">
          <w:rPr>
            <w:noProof/>
            <w:webHidden/>
          </w:rPr>
          <w:fldChar w:fldCharType="begin"/>
        </w:r>
        <w:r w:rsidR="00186282">
          <w:rPr>
            <w:noProof/>
            <w:webHidden/>
          </w:rPr>
          <w:instrText xml:space="preserve"> PAGEREF _Toc49178964 \h </w:instrText>
        </w:r>
        <w:r w:rsidR="00186282">
          <w:rPr>
            <w:noProof/>
            <w:webHidden/>
          </w:rPr>
        </w:r>
        <w:r w:rsidR="00186282">
          <w:rPr>
            <w:noProof/>
            <w:webHidden/>
          </w:rPr>
          <w:fldChar w:fldCharType="separate"/>
        </w:r>
        <w:r w:rsidR="00186282">
          <w:rPr>
            <w:noProof/>
            <w:webHidden/>
          </w:rPr>
          <w:t>24</w:t>
        </w:r>
        <w:r w:rsidR="00ED5C3B">
          <w:rPr>
            <w:noProof/>
            <w:webHidden/>
          </w:rPr>
          <w:t>3</w:t>
        </w:r>
        <w:r w:rsidR="00186282">
          <w:rPr>
            <w:noProof/>
            <w:webHidden/>
          </w:rPr>
          <w:fldChar w:fldCharType="end"/>
        </w:r>
      </w:hyperlink>
    </w:p>
    <w:p w14:paraId="1BBA153F" w14:textId="77777777" w:rsidR="00186282" w:rsidRDefault="001A089F">
      <w:pPr>
        <w:pStyle w:val="TOC1"/>
        <w:rPr>
          <w:rFonts w:asciiTheme="minorHAnsi" w:hAnsiTheme="minorHAnsi"/>
          <w:noProof/>
          <w:sz w:val="24"/>
          <w:szCs w:val="24"/>
        </w:rPr>
      </w:pPr>
      <w:hyperlink w:anchor="_Toc49178965" w:history="1">
        <w:r w:rsidR="00186282" w:rsidRPr="00E42E60">
          <w:rPr>
            <w:rStyle w:val="Hyperlink"/>
            <w:noProof/>
          </w:rPr>
          <w:t>Appendix E</w:t>
        </w:r>
        <w:r w:rsidR="00186282">
          <w:rPr>
            <w:noProof/>
            <w:webHidden/>
          </w:rPr>
          <w:tab/>
        </w:r>
        <w:r w:rsidR="00186282">
          <w:rPr>
            <w:noProof/>
            <w:webHidden/>
          </w:rPr>
          <w:fldChar w:fldCharType="begin"/>
        </w:r>
        <w:r w:rsidR="00186282">
          <w:rPr>
            <w:noProof/>
            <w:webHidden/>
          </w:rPr>
          <w:instrText xml:space="preserve"> PAGEREF _Toc49178965 \h </w:instrText>
        </w:r>
        <w:r w:rsidR="00186282">
          <w:rPr>
            <w:noProof/>
            <w:webHidden/>
          </w:rPr>
        </w:r>
        <w:r w:rsidR="00186282">
          <w:rPr>
            <w:noProof/>
            <w:webHidden/>
          </w:rPr>
          <w:fldChar w:fldCharType="separate"/>
        </w:r>
        <w:r w:rsidR="00186282">
          <w:rPr>
            <w:noProof/>
            <w:webHidden/>
          </w:rPr>
          <w:t>24</w:t>
        </w:r>
        <w:r w:rsidR="00ED5C3B">
          <w:rPr>
            <w:noProof/>
            <w:webHidden/>
          </w:rPr>
          <w:t>4</w:t>
        </w:r>
        <w:r w:rsidR="00186282">
          <w:rPr>
            <w:noProof/>
            <w:webHidden/>
          </w:rPr>
          <w:fldChar w:fldCharType="end"/>
        </w:r>
      </w:hyperlink>
    </w:p>
    <w:p w14:paraId="4CCDC07E" w14:textId="77777777" w:rsidR="00186282" w:rsidRDefault="001A089F">
      <w:pPr>
        <w:pStyle w:val="TOC1"/>
        <w:rPr>
          <w:rFonts w:asciiTheme="minorHAnsi" w:hAnsiTheme="minorHAnsi"/>
          <w:noProof/>
          <w:sz w:val="24"/>
          <w:szCs w:val="24"/>
        </w:rPr>
      </w:pPr>
      <w:hyperlink w:anchor="_Toc49178966" w:history="1">
        <w:r w:rsidR="00186282" w:rsidRPr="00E42E60">
          <w:rPr>
            <w:rStyle w:val="Hyperlink"/>
            <w:noProof/>
          </w:rPr>
          <w:t>Appendix E</w:t>
        </w:r>
        <w:r w:rsidR="00186282">
          <w:rPr>
            <w:noProof/>
            <w:webHidden/>
          </w:rPr>
          <w:tab/>
        </w:r>
        <w:r w:rsidR="00186282">
          <w:rPr>
            <w:noProof/>
            <w:webHidden/>
          </w:rPr>
          <w:fldChar w:fldCharType="begin"/>
        </w:r>
        <w:r w:rsidR="00186282">
          <w:rPr>
            <w:noProof/>
            <w:webHidden/>
          </w:rPr>
          <w:instrText xml:space="preserve"> PAGEREF _Toc49178966 \h </w:instrText>
        </w:r>
        <w:r w:rsidR="00186282">
          <w:rPr>
            <w:noProof/>
            <w:webHidden/>
          </w:rPr>
        </w:r>
        <w:r w:rsidR="00186282">
          <w:rPr>
            <w:noProof/>
            <w:webHidden/>
          </w:rPr>
          <w:fldChar w:fldCharType="separate"/>
        </w:r>
        <w:r w:rsidR="00186282">
          <w:rPr>
            <w:noProof/>
            <w:webHidden/>
          </w:rPr>
          <w:t>24</w:t>
        </w:r>
        <w:r w:rsidR="00ED5C3B">
          <w:rPr>
            <w:noProof/>
            <w:webHidden/>
          </w:rPr>
          <w:t>5</w:t>
        </w:r>
        <w:r w:rsidR="00186282">
          <w:rPr>
            <w:noProof/>
            <w:webHidden/>
          </w:rPr>
          <w:fldChar w:fldCharType="end"/>
        </w:r>
      </w:hyperlink>
    </w:p>
    <w:p w14:paraId="0C5E7ADE" w14:textId="77777777" w:rsidR="00186282" w:rsidRPr="00186282" w:rsidRDefault="00186282">
      <w:pPr>
        <w:pStyle w:val="TOC1"/>
        <w:rPr>
          <w:noProof/>
          <w:color w:val="0000FF" w:themeColor="hyperlink"/>
          <w:u w:val="single"/>
        </w:rPr>
      </w:pPr>
      <w:r w:rsidRPr="00ED5C3B">
        <w:rPr>
          <w:rStyle w:val="Hyperlink"/>
          <w:noProof/>
        </w:rPr>
        <w:t>Appendix E</w:t>
      </w:r>
      <w:r>
        <w:rPr>
          <w:noProof/>
          <w:webHidden/>
        </w:rPr>
        <w:tab/>
      </w:r>
      <w:r>
        <w:rPr>
          <w:noProof/>
          <w:webHidden/>
        </w:rPr>
        <w:fldChar w:fldCharType="begin"/>
      </w:r>
      <w:r>
        <w:rPr>
          <w:noProof/>
          <w:webHidden/>
        </w:rPr>
        <w:instrText xml:space="preserve"> PAGEREF _Toc49178967 \h </w:instrText>
      </w:r>
      <w:r>
        <w:rPr>
          <w:noProof/>
          <w:webHidden/>
        </w:rPr>
      </w:r>
      <w:r>
        <w:rPr>
          <w:noProof/>
          <w:webHidden/>
        </w:rPr>
        <w:fldChar w:fldCharType="separate"/>
      </w:r>
      <w:r>
        <w:rPr>
          <w:noProof/>
          <w:webHidden/>
        </w:rPr>
        <w:t>24</w:t>
      </w:r>
      <w:r w:rsidR="00ED5C3B">
        <w:rPr>
          <w:noProof/>
          <w:webHidden/>
        </w:rPr>
        <w:t>6</w:t>
      </w:r>
      <w:r>
        <w:rPr>
          <w:noProof/>
          <w:webHidden/>
        </w:rPr>
        <w:fldChar w:fldCharType="end"/>
      </w:r>
    </w:p>
    <w:p w14:paraId="1F9C4901" w14:textId="77777777" w:rsidR="008D1A64" w:rsidRPr="00186282" w:rsidRDefault="00186282" w:rsidP="00186282">
      <w:pPr>
        <w:sectPr w:rsidR="008D1A64" w:rsidRPr="00186282" w:rsidSect="00D926CA">
          <w:headerReference w:type="even" r:id="rId20"/>
          <w:footerReference w:type="even" r:id="rId21"/>
          <w:headerReference w:type="first" r:id="rId22"/>
          <w:footerReference w:type="first" r:id="rId23"/>
          <w:type w:val="evenPage"/>
          <w:pgSz w:w="12240" w:h="15840" w:code="1"/>
          <w:pgMar w:top="1440" w:right="1134" w:bottom="1440" w:left="1134" w:header="720" w:footer="289" w:gutter="754"/>
          <w:cols w:space="708"/>
          <w:titlePg/>
          <w:docGrid w:linePitch="381"/>
        </w:sectPr>
      </w:pPr>
      <w:r>
        <w:fldChar w:fldCharType="end"/>
      </w:r>
    </w:p>
    <w:p w14:paraId="49A9613D" w14:textId="77777777" w:rsidR="00452452" w:rsidRPr="000231A9" w:rsidRDefault="0007026E" w:rsidP="00186282">
      <w:pPr>
        <w:pStyle w:val="MainSectionHeading"/>
      </w:pPr>
      <w:bookmarkStart w:id="4" w:name="_Toc48915361"/>
      <w:bookmarkStart w:id="5" w:name="_Toc49170765"/>
      <w:bookmarkStart w:id="6" w:name="_Toc49171328"/>
      <w:bookmarkStart w:id="7" w:name="_Toc49172220"/>
      <w:bookmarkStart w:id="8" w:name="_Toc49177352"/>
      <w:bookmarkStart w:id="9" w:name="_Toc49178936"/>
      <w:r w:rsidRPr="000231A9">
        <w:lastRenderedPageBreak/>
        <w:t xml:space="preserve">1.0 </w:t>
      </w:r>
      <w:r w:rsidR="00D122EC" w:rsidRPr="000231A9">
        <w:t>I</w:t>
      </w:r>
      <w:r w:rsidR="00452452" w:rsidRPr="000231A9">
        <w:t>nformation about the WiNG Program</w:t>
      </w:r>
      <w:bookmarkEnd w:id="4"/>
      <w:bookmarkEnd w:id="5"/>
      <w:bookmarkEnd w:id="6"/>
      <w:bookmarkEnd w:id="7"/>
      <w:bookmarkEnd w:id="8"/>
      <w:bookmarkEnd w:id="9"/>
    </w:p>
    <w:p w14:paraId="02042BA5" w14:textId="77777777" w:rsidR="00BA6A32" w:rsidRPr="00090BB6" w:rsidRDefault="0007026E" w:rsidP="000A5CA6">
      <w:pPr>
        <w:pStyle w:val="SubHeading1"/>
      </w:pPr>
      <w:bookmarkStart w:id="10" w:name="_Toc48915362"/>
      <w:r w:rsidRPr="00090BB6">
        <w:t xml:space="preserve">1.1 </w:t>
      </w:r>
      <w:r w:rsidR="00BF39A8" w:rsidRPr="00090BB6">
        <w:t>Introduction</w:t>
      </w:r>
      <w:bookmarkEnd w:id="10"/>
      <w:r w:rsidR="005D4F9E" w:rsidRPr="00090BB6">
        <w:t xml:space="preserve"> </w:t>
      </w:r>
    </w:p>
    <w:p w14:paraId="750AFB2E" w14:textId="77777777" w:rsidR="00BD5054" w:rsidRPr="00090BB6" w:rsidRDefault="00BD5054" w:rsidP="00BD5054">
      <w:pPr>
        <w:rPr>
          <w:rStyle w:val="BodyCopyText"/>
        </w:rPr>
      </w:pPr>
      <w:r w:rsidRPr="00090BB6">
        <w:rPr>
          <w:rStyle w:val="BodyCopyText"/>
        </w:rPr>
        <w:t xml:space="preserve">This document has been prepared as an instructor’s guide for delivering the WiNG program.  It contains information to help you in delivering the program. </w:t>
      </w:r>
    </w:p>
    <w:p w14:paraId="4153144A" w14:textId="77777777" w:rsidR="00BD5054" w:rsidRPr="00090BB6" w:rsidRDefault="00BD5054" w:rsidP="00BD5054">
      <w:pPr>
        <w:rPr>
          <w:rStyle w:val="BodyCopyText"/>
        </w:rPr>
      </w:pPr>
      <w:r w:rsidRPr="00090BB6">
        <w:rPr>
          <w:rStyle w:val="BodyCopyText"/>
        </w:rPr>
        <w:t xml:space="preserve">Created at the direction of the natural gas industry, the purpose of the Working in Natural Gas Entry Level Training Program (WiNG) is to recruit and develop potential workers from around the province and from multiple labour pools, for jobs in the natural gas industry.  The WiNG program is designed to help participants understand what the benefits of the natural gas and LNG industries are for them personally and professionally; and it will provide them with the tools to realize the benefits for themselves, if they so choose to proceed with employment in the industry. </w:t>
      </w:r>
    </w:p>
    <w:p w14:paraId="2B3E401D" w14:textId="77777777" w:rsidR="00BF39A8" w:rsidRPr="00090BB6" w:rsidRDefault="00BF39A8" w:rsidP="00090BB6">
      <w:pPr>
        <w:rPr>
          <w:rStyle w:val="BodyCopyText"/>
        </w:rPr>
      </w:pPr>
      <w:r w:rsidRPr="00090BB6">
        <w:rPr>
          <w:rStyle w:val="BodyCopyText"/>
        </w:rPr>
        <w:t>We recognize those from Indigenous communities in B.C. and Alberta who generously shared their insight and suggestions on ways to better represent the Indigenous perspective to meet the needs of Indigenous learners and all students who participate in the WiNG program. We are grateful for their knowledge.</w:t>
      </w:r>
    </w:p>
    <w:p w14:paraId="0E2E5B3A" w14:textId="77777777" w:rsidR="002506FD" w:rsidRPr="00090BB6" w:rsidRDefault="0007026E" w:rsidP="000A5CA6">
      <w:pPr>
        <w:pStyle w:val="SubHeading1"/>
      </w:pPr>
      <w:bookmarkStart w:id="11" w:name="_Toc48915363"/>
      <w:r w:rsidRPr="00090BB6">
        <w:t xml:space="preserve">1.2 </w:t>
      </w:r>
      <w:r w:rsidR="002506FD" w:rsidRPr="00090BB6">
        <w:t>Program Objectives</w:t>
      </w:r>
      <w:bookmarkEnd w:id="11"/>
    </w:p>
    <w:p w14:paraId="236E6683" w14:textId="77777777" w:rsidR="00D53854" w:rsidRPr="00090BB6" w:rsidRDefault="00D53854" w:rsidP="002506FD">
      <w:pPr>
        <w:rPr>
          <w:rStyle w:val="BodyCopyText"/>
        </w:rPr>
      </w:pPr>
      <w:r w:rsidRPr="00090BB6">
        <w:rPr>
          <w:rStyle w:val="BodyCopyText"/>
        </w:rPr>
        <w:t>The key objectives of the program are to:</w:t>
      </w:r>
    </w:p>
    <w:p w14:paraId="5D5F6A08" w14:textId="77777777" w:rsidR="00BE2EC7" w:rsidRPr="00B5399B" w:rsidRDefault="00D53854" w:rsidP="00F5470E">
      <w:pPr>
        <w:pStyle w:val="ListwithNumbers"/>
        <w:rPr>
          <w:rStyle w:val="BodyCopyText"/>
        </w:rPr>
      </w:pPr>
      <w:r w:rsidRPr="00B5399B">
        <w:rPr>
          <w:rStyle w:val="BodyCopyText"/>
        </w:rPr>
        <w:t>Increase energy literacy – provide information and encourage discussion about what the Natural Gas industry is all about and the contribution it makes to British Columbians and the provincial economy</w:t>
      </w:r>
      <w:r w:rsidR="003F240D">
        <w:rPr>
          <w:rStyle w:val="BodyCopyText"/>
        </w:rPr>
        <w:t>.</w:t>
      </w:r>
    </w:p>
    <w:p w14:paraId="3073A8D2" w14:textId="77777777" w:rsidR="00BE2EC7" w:rsidRPr="00B5399B" w:rsidRDefault="00D53854" w:rsidP="00F5470E">
      <w:pPr>
        <w:pStyle w:val="ListwithNumbers"/>
        <w:rPr>
          <w:rStyle w:val="BodyCopyText"/>
        </w:rPr>
      </w:pPr>
      <w:r w:rsidRPr="00B5399B">
        <w:rPr>
          <w:rStyle w:val="BodyCopyText"/>
        </w:rPr>
        <w:lastRenderedPageBreak/>
        <w:t xml:space="preserve">Stimulate interest in working in the natural gas industry in British Columbia – provide information about natural gas production and working conditions in the </w:t>
      </w:r>
      <w:r w:rsidR="009E132F" w:rsidRPr="00B5399B">
        <w:rPr>
          <w:rStyle w:val="BodyCopyText"/>
        </w:rPr>
        <w:t>industry and</w:t>
      </w:r>
      <w:r w:rsidRPr="00B5399B">
        <w:rPr>
          <w:rStyle w:val="BodyCopyText"/>
        </w:rPr>
        <w:t xml:space="preserve"> assist </w:t>
      </w:r>
      <w:r w:rsidR="00AD6D7C" w:rsidRPr="00B5399B">
        <w:rPr>
          <w:rStyle w:val="BodyCopyText"/>
        </w:rPr>
        <w:t>students</w:t>
      </w:r>
      <w:r w:rsidRPr="00B5399B">
        <w:rPr>
          <w:rStyle w:val="BodyCopyText"/>
        </w:rPr>
        <w:t xml:space="preserve"> to connect with employers </w:t>
      </w:r>
      <w:r w:rsidR="00521551" w:rsidRPr="00B5399B">
        <w:rPr>
          <w:rStyle w:val="BodyCopyText"/>
        </w:rPr>
        <w:t>and/or transition to education/training programs for higher skill jobs and careers in the industry.</w:t>
      </w:r>
    </w:p>
    <w:p w14:paraId="60205A0D" w14:textId="77777777" w:rsidR="00736A2F" w:rsidRPr="00090BB6" w:rsidRDefault="0007026E" w:rsidP="000A5CA6">
      <w:pPr>
        <w:pStyle w:val="SubHeading1"/>
      </w:pPr>
      <w:bookmarkStart w:id="12" w:name="_Toc48915364"/>
      <w:r w:rsidRPr="00090BB6">
        <w:t xml:space="preserve">1.3 </w:t>
      </w:r>
      <w:r w:rsidR="00736A2F" w:rsidRPr="00090BB6">
        <w:t>Target Audience</w:t>
      </w:r>
      <w:bookmarkEnd w:id="12"/>
    </w:p>
    <w:p w14:paraId="542B95CA" w14:textId="77777777" w:rsidR="00736A2F" w:rsidRPr="00090BB6" w:rsidRDefault="00736A2F" w:rsidP="00736A2F">
      <w:pPr>
        <w:rPr>
          <w:rStyle w:val="BodyCopyText"/>
        </w:rPr>
      </w:pPr>
      <w:r w:rsidRPr="00090BB6">
        <w:rPr>
          <w:rStyle w:val="BodyCopyText"/>
        </w:rPr>
        <w:t xml:space="preserve">The BC Natural Gas Workforce Strategy and Action Plan indicates that the industry will need to attract workers from all labour pools in all regions of the province. </w:t>
      </w:r>
      <w:r w:rsidR="00712431" w:rsidRPr="00090BB6">
        <w:rPr>
          <w:rStyle w:val="BodyCopyText"/>
        </w:rPr>
        <w:t xml:space="preserve"> </w:t>
      </w:r>
      <w:r w:rsidRPr="00090BB6">
        <w:rPr>
          <w:rStyle w:val="BodyCopyText"/>
        </w:rPr>
        <w:t xml:space="preserve">This </w:t>
      </w:r>
      <w:r w:rsidR="00BA6A32" w:rsidRPr="00090BB6">
        <w:rPr>
          <w:rStyle w:val="BodyCopyText"/>
        </w:rPr>
        <w:t>includes</w:t>
      </w:r>
      <w:r w:rsidRPr="00090BB6">
        <w:rPr>
          <w:rStyle w:val="BodyCopyText"/>
        </w:rPr>
        <w:t xml:space="preserve"> existing workers</w:t>
      </w:r>
      <w:r w:rsidR="005061B2" w:rsidRPr="00090BB6">
        <w:rPr>
          <w:rStyle w:val="BodyCopyText"/>
        </w:rPr>
        <w:t>,</w:t>
      </w:r>
      <w:r w:rsidR="00703040" w:rsidRPr="00090BB6">
        <w:rPr>
          <w:rStyle w:val="BodyCopyText"/>
        </w:rPr>
        <w:t xml:space="preserve"> </w:t>
      </w:r>
      <w:r w:rsidR="00C266EF" w:rsidRPr="00090BB6">
        <w:rPr>
          <w:rStyle w:val="BodyCopyText"/>
        </w:rPr>
        <w:t>men,</w:t>
      </w:r>
      <w:r w:rsidR="00703040" w:rsidRPr="00090BB6">
        <w:rPr>
          <w:rStyle w:val="BodyCopyText"/>
        </w:rPr>
        <w:t xml:space="preserve"> and </w:t>
      </w:r>
      <w:r w:rsidR="006F0B97" w:rsidRPr="00090BB6">
        <w:rPr>
          <w:rStyle w:val="BodyCopyText"/>
        </w:rPr>
        <w:t>women both</w:t>
      </w:r>
      <w:r w:rsidRPr="00090BB6">
        <w:rPr>
          <w:rStyle w:val="BodyCopyText"/>
        </w:rPr>
        <w:t xml:space="preserve"> employed and</w:t>
      </w:r>
      <w:r w:rsidRPr="00A71021">
        <w:t xml:space="preserve"> </w:t>
      </w:r>
      <w:r w:rsidRPr="00090BB6">
        <w:rPr>
          <w:rStyle w:val="BodyCopyText"/>
        </w:rPr>
        <w:t xml:space="preserve">unemployed, youth, </w:t>
      </w:r>
      <w:r w:rsidR="005061B2" w:rsidRPr="00090BB6">
        <w:rPr>
          <w:rStyle w:val="BodyCopyText"/>
        </w:rPr>
        <w:t>BIPOC (black, Indigenous and people of color)</w:t>
      </w:r>
      <w:r w:rsidR="00703040" w:rsidRPr="00090BB6">
        <w:rPr>
          <w:rStyle w:val="BodyCopyText"/>
        </w:rPr>
        <w:t>, and</w:t>
      </w:r>
      <w:r w:rsidRPr="00090BB6">
        <w:rPr>
          <w:rStyle w:val="BodyCopyText"/>
        </w:rPr>
        <w:t xml:space="preserve"> </w:t>
      </w:r>
      <w:r w:rsidR="00703040" w:rsidRPr="00090BB6">
        <w:rPr>
          <w:rStyle w:val="BodyCopyText"/>
        </w:rPr>
        <w:t xml:space="preserve">new </w:t>
      </w:r>
      <w:r w:rsidRPr="00090BB6">
        <w:rPr>
          <w:rStyle w:val="BodyCopyText"/>
        </w:rPr>
        <w:t>immigrants</w:t>
      </w:r>
      <w:r w:rsidR="00703040" w:rsidRPr="00090BB6">
        <w:rPr>
          <w:rStyle w:val="BodyCopyText"/>
        </w:rPr>
        <w:t xml:space="preserve">. </w:t>
      </w:r>
      <w:r w:rsidRPr="00090BB6">
        <w:rPr>
          <w:rStyle w:val="BodyCopyText"/>
        </w:rPr>
        <w:t xml:space="preserve">Accordingly, the target audience is </w:t>
      </w:r>
      <w:r w:rsidR="00C266EF" w:rsidRPr="00090BB6">
        <w:rPr>
          <w:rStyle w:val="BodyCopyText"/>
        </w:rPr>
        <w:t>extremely broad</w:t>
      </w:r>
      <w:r w:rsidRPr="00090BB6">
        <w:rPr>
          <w:rStyle w:val="BodyCopyText"/>
        </w:rPr>
        <w:t>; essentially</w:t>
      </w:r>
      <w:r w:rsidR="003857BE" w:rsidRPr="00090BB6">
        <w:rPr>
          <w:rStyle w:val="BodyCopyText"/>
        </w:rPr>
        <w:t xml:space="preserve"> </w:t>
      </w:r>
      <w:r w:rsidRPr="00090BB6">
        <w:rPr>
          <w:rStyle w:val="BodyCopyText"/>
        </w:rPr>
        <w:t>workers and potential workers interested in exploring employment opportunities in the natural gas and related supplier industries.</w:t>
      </w:r>
    </w:p>
    <w:p w14:paraId="271E43E5" w14:textId="77777777" w:rsidR="00736A2F" w:rsidRDefault="00736A2F" w:rsidP="00736A2F">
      <w:r w:rsidRPr="00090BB6">
        <w:rPr>
          <w:rStyle w:val="BodyCopyText"/>
        </w:rPr>
        <w:t>The curriculum is written at a level intended to appeal to this broad audience.</w:t>
      </w:r>
    </w:p>
    <w:p w14:paraId="4F1F760B" w14:textId="77777777" w:rsidR="00B5399B" w:rsidRDefault="0007026E" w:rsidP="000A5CA6">
      <w:pPr>
        <w:pStyle w:val="SubHeading1"/>
      </w:pPr>
      <w:bookmarkStart w:id="13" w:name="_Toc48915365"/>
      <w:r w:rsidRPr="00090BB6">
        <w:t xml:space="preserve">1.4 </w:t>
      </w:r>
      <w:r w:rsidR="006A4798" w:rsidRPr="00090BB6">
        <w:t xml:space="preserve">Student Demographics and </w:t>
      </w:r>
      <w:r w:rsidR="00656507" w:rsidRPr="00090BB6">
        <w:t>Cultural Awareness</w:t>
      </w:r>
      <w:bookmarkEnd w:id="13"/>
    </w:p>
    <w:p w14:paraId="05005346" w14:textId="77777777" w:rsidR="00857F5D" w:rsidRPr="00B5399B" w:rsidRDefault="006A4798" w:rsidP="000A5CA6">
      <w:pPr>
        <w:pStyle w:val="SubHeading1"/>
        <w:rPr>
          <w:rStyle w:val="BodyCopyText"/>
          <w:b w:val="0"/>
          <w:bCs/>
        </w:rPr>
      </w:pPr>
      <w:bookmarkStart w:id="14" w:name="_Toc48915366"/>
      <w:r w:rsidRPr="00B5399B">
        <w:rPr>
          <w:rStyle w:val="BodyCopyText"/>
          <w:b w:val="0"/>
          <w:bCs/>
        </w:rPr>
        <w:t xml:space="preserve">As an entry-level program </w:t>
      </w:r>
      <w:r w:rsidR="00BD5054" w:rsidRPr="00ED708D">
        <w:rPr>
          <w:rStyle w:val="BodyCopyText"/>
          <w:b w:val="0"/>
          <w:bCs/>
        </w:rPr>
        <w:t>delivered to</w:t>
      </w:r>
      <w:r w:rsidR="00BD5054">
        <w:t xml:space="preserve"> </w:t>
      </w:r>
      <w:r w:rsidRPr="00B5399B">
        <w:rPr>
          <w:rStyle w:val="BodyCopyText"/>
          <w:b w:val="0"/>
          <w:bCs/>
        </w:rPr>
        <w:t xml:space="preserve">Indigenous students and those who might be new to Canada, there are specific approaches that </w:t>
      </w:r>
      <w:r w:rsidR="00BD5054">
        <w:rPr>
          <w:rStyle w:val="BodyCopyText"/>
          <w:b w:val="0"/>
          <w:bCs/>
        </w:rPr>
        <w:t>i</w:t>
      </w:r>
      <w:r w:rsidRPr="00B5399B">
        <w:rPr>
          <w:rStyle w:val="BodyCopyText"/>
          <w:b w:val="0"/>
          <w:bCs/>
        </w:rPr>
        <w:t xml:space="preserve">nstructors of this course should be aware of. While the standard perception of a ‘good student’ is one that is punctual, participatory, </w:t>
      </w:r>
      <w:r w:rsidR="00C266EF" w:rsidRPr="00B5399B">
        <w:rPr>
          <w:rStyle w:val="BodyCopyText"/>
          <w:b w:val="0"/>
          <w:bCs/>
        </w:rPr>
        <w:t>vocal,</w:t>
      </w:r>
      <w:r w:rsidRPr="00B5399B">
        <w:rPr>
          <w:rStyle w:val="BodyCopyText"/>
          <w:b w:val="0"/>
          <w:bCs/>
        </w:rPr>
        <w:t xml:space="preserve"> and interactive</w:t>
      </w:r>
      <w:r w:rsidR="003967D0" w:rsidRPr="00B5399B">
        <w:rPr>
          <w:rStyle w:val="BodyCopyText"/>
          <w:b w:val="0"/>
          <w:bCs/>
        </w:rPr>
        <w:t xml:space="preserve"> with</w:t>
      </w:r>
      <w:r w:rsidRPr="00B5399B">
        <w:rPr>
          <w:rStyle w:val="BodyCopyText"/>
          <w:b w:val="0"/>
          <w:bCs/>
        </w:rPr>
        <w:t xml:space="preserve"> their classmates, this is not necessarily reflect</w:t>
      </w:r>
      <w:r w:rsidR="00656507" w:rsidRPr="00B5399B">
        <w:rPr>
          <w:rStyle w:val="BodyCopyText"/>
          <w:b w:val="0"/>
          <w:bCs/>
        </w:rPr>
        <w:t xml:space="preserve">ive </w:t>
      </w:r>
      <w:r w:rsidRPr="00B5399B">
        <w:rPr>
          <w:rStyle w:val="BodyCopyText"/>
          <w:b w:val="0"/>
          <w:bCs/>
        </w:rPr>
        <w:t>of the</w:t>
      </w:r>
      <w:r w:rsidR="00656507" w:rsidRPr="00B5399B">
        <w:rPr>
          <w:rStyle w:val="BodyCopyText"/>
          <w:b w:val="0"/>
          <w:bCs/>
        </w:rPr>
        <w:t xml:space="preserve"> Indigenous,</w:t>
      </w:r>
      <w:r w:rsidRPr="00B5399B">
        <w:rPr>
          <w:rStyle w:val="BodyCopyText"/>
          <w:b w:val="0"/>
          <w:bCs/>
        </w:rPr>
        <w:t xml:space="preserve"> non-white</w:t>
      </w:r>
      <w:r w:rsidR="00656507" w:rsidRPr="00B5399B">
        <w:rPr>
          <w:rStyle w:val="BodyCopyText"/>
          <w:b w:val="0"/>
          <w:bCs/>
        </w:rPr>
        <w:t>, female,</w:t>
      </w:r>
      <w:r w:rsidRPr="00B5399B">
        <w:rPr>
          <w:rStyle w:val="BodyCopyText"/>
          <w:b w:val="0"/>
          <w:bCs/>
        </w:rPr>
        <w:t xml:space="preserve"> or second language student.</w:t>
      </w:r>
      <w:bookmarkEnd w:id="14"/>
      <w:r w:rsidRPr="00B5399B">
        <w:rPr>
          <w:rStyle w:val="BodyCopyText"/>
          <w:b w:val="0"/>
          <w:bCs/>
        </w:rPr>
        <w:t xml:space="preserve"> </w:t>
      </w:r>
    </w:p>
    <w:p w14:paraId="78875EA5" w14:textId="77777777" w:rsidR="006A4798" w:rsidRPr="00090BB6" w:rsidRDefault="00C511FE" w:rsidP="006A4798">
      <w:pPr>
        <w:rPr>
          <w:rStyle w:val="BodyCopyText"/>
        </w:rPr>
      </w:pPr>
      <w:r w:rsidRPr="00090BB6">
        <w:rPr>
          <w:rStyle w:val="BodyCopyText"/>
        </w:rPr>
        <w:t>Below are ten important points to keep in mind</w:t>
      </w:r>
      <w:r w:rsidR="00F41BF3" w:rsidRPr="00090BB6">
        <w:rPr>
          <w:rStyle w:val="BodyCopyText"/>
        </w:rPr>
        <w:t>;</w:t>
      </w:r>
      <w:r w:rsidRPr="00090BB6">
        <w:rPr>
          <w:rStyle w:val="BodyCopyText"/>
        </w:rPr>
        <w:t xml:space="preserve"> </w:t>
      </w:r>
      <w:r w:rsidR="00F41BF3" w:rsidRPr="00090BB6">
        <w:rPr>
          <w:rStyle w:val="BodyCopyText"/>
        </w:rPr>
        <w:t>this is of course a very cursory list. T</w:t>
      </w:r>
      <w:r w:rsidRPr="00090BB6">
        <w:rPr>
          <w:rStyle w:val="BodyCopyText"/>
        </w:rPr>
        <w:t xml:space="preserve">here are additional resources </w:t>
      </w:r>
      <w:r w:rsidR="00F41BF3" w:rsidRPr="00090BB6">
        <w:rPr>
          <w:rStyle w:val="BodyCopyText"/>
        </w:rPr>
        <w:t xml:space="preserve">noted </w:t>
      </w:r>
      <w:r w:rsidRPr="00090BB6">
        <w:rPr>
          <w:rStyle w:val="BodyCopyText"/>
        </w:rPr>
        <w:t>at the end of this section</w:t>
      </w:r>
      <w:r w:rsidR="003967D0" w:rsidRPr="00090BB6">
        <w:rPr>
          <w:rStyle w:val="BodyCopyText"/>
        </w:rPr>
        <w:t>.</w:t>
      </w:r>
    </w:p>
    <w:p w14:paraId="7C46E54F" w14:textId="77777777" w:rsidR="00C511FE" w:rsidRPr="000B25F2" w:rsidRDefault="00C511FE" w:rsidP="00E34CB4">
      <w:pPr>
        <w:pStyle w:val="ListwithNumbers"/>
        <w:numPr>
          <w:ilvl w:val="0"/>
          <w:numId w:val="103"/>
        </w:numPr>
        <w:ind w:left="924" w:hanging="357"/>
        <w:rPr>
          <w:rStyle w:val="BodyCopyText"/>
        </w:rPr>
      </w:pPr>
      <w:r w:rsidRPr="000B25F2">
        <w:rPr>
          <w:rStyle w:val="BodyCopyText"/>
        </w:rPr>
        <w:lastRenderedPageBreak/>
        <w:t xml:space="preserve">Introduce yourself at the start of the first class using a land acknowledgement. Do not welcome the students to the area unless you are Indigenous to it yourself. Be sure to share where you are from (do not say Canada, where are your people from? Share some of your history). There are many guidelines on how to do this well. The book “Working Effectively with Indigenous People” by Bob Joseph listed </w:t>
      </w:r>
      <w:r w:rsidR="00BD5054" w:rsidRPr="00BD5054">
        <w:rPr>
          <w:lang w:val="en-US"/>
        </w:rPr>
        <w:t>at the end of the section</w:t>
      </w:r>
      <w:r w:rsidRPr="000B25F2">
        <w:rPr>
          <w:rStyle w:val="BodyCopyText"/>
        </w:rPr>
        <w:t xml:space="preserve"> is a great resource.</w:t>
      </w:r>
    </w:p>
    <w:p w14:paraId="46D81431" w14:textId="77777777" w:rsidR="007C1EA7" w:rsidRPr="000B25F2" w:rsidRDefault="007C1EA7" w:rsidP="00E34CB4">
      <w:pPr>
        <w:pStyle w:val="ListwithNumbers"/>
        <w:numPr>
          <w:ilvl w:val="0"/>
          <w:numId w:val="103"/>
        </w:numPr>
        <w:ind w:left="924" w:hanging="357"/>
        <w:rPr>
          <w:rStyle w:val="BodyCopyText"/>
        </w:rPr>
      </w:pPr>
      <w:r w:rsidRPr="000B25F2">
        <w:rPr>
          <w:rStyle w:val="BodyCopyText"/>
        </w:rPr>
        <w:t>Direct and consistent eye contact is not normative behaviour in many Indigenous and other cultures. Students who do not look you in the eye when they talk to you are not being disrespectful – this is cultural and will require positive coaching from the instructor.</w:t>
      </w:r>
    </w:p>
    <w:p w14:paraId="6A8B6574" w14:textId="77777777" w:rsidR="00656507" w:rsidRPr="000B25F2" w:rsidRDefault="00656507" w:rsidP="00E34CB4">
      <w:pPr>
        <w:pStyle w:val="ListwithNumbers"/>
        <w:numPr>
          <w:ilvl w:val="0"/>
          <w:numId w:val="103"/>
        </w:numPr>
        <w:ind w:left="924" w:hanging="357"/>
        <w:rPr>
          <w:rStyle w:val="BodyCopyText"/>
        </w:rPr>
      </w:pPr>
      <w:r w:rsidRPr="000B25F2">
        <w:rPr>
          <w:rStyle w:val="BodyCopyText"/>
        </w:rPr>
        <w:t>When possible, avoid interrupting an Indigenous student when they are talking. They may have a slower speech pattern and will often pause for longer breaks between sentences. If you interrupt them before they are finished, they may not vocally participate again. It is considered rude to interrupt a speaker before they indicate that they have completed their thought.</w:t>
      </w:r>
    </w:p>
    <w:p w14:paraId="00C00230" w14:textId="77777777" w:rsidR="00656507" w:rsidRPr="000B25F2" w:rsidRDefault="00656507" w:rsidP="00E34CB4">
      <w:pPr>
        <w:pStyle w:val="ListwithNumbers"/>
        <w:numPr>
          <w:ilvl w:val="0"/>
          <w:numId w:val="103"/>
        </w:numPr>
        <w:ind w:left="924" w:hanging="357"/>
        <w:rPr>
          <w:rStyle w:val="BodyCopyText"/>
        </w:rPr>
      </w:pPr>
      <w:r w:rsidRPr="000B25F2">
        <w:rPr>
          <w:rStyle w:val="BodyCopyText"/>
        </w:rPr>
        <w:t xml:space="preserve">When possible, begin the class with an inviting and social tone. </w:t>
      </w:r>
      <w:r w:rsidR="00C511FE" w:rsidRPr="000B25F2">
        <w:rPr>
          <w:rStyle w:val="BodyCopyText"/>
        </w:rPr>
        <w:t>Jumping right into the business of learning will leave your students feeling disrespected.</w:t>
      </w:r>
      <w:r w:rsidRPr="000B25F2">
        <w:rPr>
          <w:rStyle w:val="BodyCopyText"/>
        </w:rPr>
        <w:t xml:space="preserve"> </w:t>
      </w:r>
    </w:p>
    <w:p w14:paraId="6120A641" w14:textId="77777777" w:rsidR="001C33DD" w:rsidRDefault="001C33DD">
      <w:pPr>
        <w:rPr>
          <w:rStyle w:val="BodyCopyText"/>
        </w:rPr>
      </w:pPr>
      <w:r>
        <w:rPr>
          <w:rStyle w:val="BodyCopyText"/>
        </w:rPr>
        <w:br w:type="page"/>
      </w:r>
    </w:p>
    <w:p w14:paraId="3C96FC02" w14:textId="77777777" w:rsidR="00656507" w:rsidRPr="000B25F2" w:rsidRDefault="00656507" w:rsidP="00E34CB4">
      <w:pPr>
        <w:pStyle w:val="ListwithNumbers"/>
        <w:numPr>
          <w:ilvl w:val="0"/>
          <w:numId w:val="103"/>
        </w:numPr>
        <w:ind w:left="924" w:hanging="357"/>
        <w:rPr>
          <w:rStyle w:val="BodyCopyText"/>
        </w:rPr>
      </w:pPr>
      <w:r w:rsidRPr="000B25F2">
        <w:rPr>
          <w:rStyle w:val="BodyCopyText"/>
        </w:rPr>
        <w:lastRenderedPageBreak/>
        <w:t>When setting up a large group discussion, you will get better participation from Indigenous or second-language students asking questions of them directly using their name</w:t>
      </w:r>
      <w:r w:rsidR="00FB7D9C" w:rsidRPr="000B25F2">
        <w:rPr>
          <w:rStyle w:val="BodyCopyText"/>
        </w:rPr>
        <w:t>,</w:t>
      </w:r>
      <w:r w:rsidRPr="000B25F2">
        <w:rPr>
          <w:rStyle w:val="BodyCopyText"/>
        </w:rPr>
        <w:t xml:space="preserve"> than posing an open question to the group. In many </w:t>
      </w:r>
      <w:r w:rsidR="00FB7D9C" w:rsidRPr="000B25F2">
        <w:rPr>
          <w:rStyle w:val="BodyCopyText"/>
        </w:rPr>
        <w:t>cultures’</w:t>
      </w:r>
      <w:r w:rsidRPr="000B25F2">
        <w:rPr>
          <w:rStyle w:val="BodyCopyText"/>
        </w:rPr>
        <w:t xml:space="preserve"> students wait to be invited to speak out of respect for the Instructor’s authority.</w:t>
      </w:r>
    </w:p>
    <w:p w14:paraId="074EA95A" w14:textId="77777777" w:rsidR="007C1EA7" w:rsidRPr="000B25F2" w:rsidRDefault="007C1EA7" w:rsidP="00E34CB4">
      <w:pPr>
        <w:pStyle w:val="ListwithNumbers"/>
        <w:numPr>
          <w:ilvl w:val="0"/>
          <w:numId w:val="103"/>
        </w:numPr>
        <w:ind w:left="924" w:hanging="357"/>
        <w:rPr>
          <w:rStyle w:val="BodyCopyText"/>
        </w:rPr>
      </w:pPr>
      <w:r w:rsidRPr="000B25F2">
        <w:rPr>
          <w:rStyle w:val="BodyCopyText"/>
        </w:rPr>
        <w:t xml:space="preserve">Indigenous students and those new to Canada may be culturally resistant to vocalising their own strengths or </w:t>
      </w:r>
      <w:r w:rsidR="00656507" w:rsidRPr="000B25F2">
        <w:rPr>
          <w:rStyle w:val="BodyCopyText"/>
        </w:rPr>
        <w:t>positive qualities as this is often perceived as being boastful. Steps need to be taken to address the differences between ‘selling yourself’ and conceit.</w:t>
      </w:r>
    </w:p>
    <w:p w14:paraId="6FC3A641" w14:textId="77777777" w:rsidR="007C1EA7" w:rsidRPr="000B25F2" w:rsidRDefault="007C1EA7" w:rsidP="00E34CB4">
      <w:pPr>
        <w:pStyle w:val="ListwithNumbers"/>
        <w:numPr>
          <w:ilvl w:val="0"/>
          <w:numId w:val="103"/>
        </w:numPr>
        <w:ind w:left="924" w:hanging="357"/>
        <w:rPr>
          <w:rStyle w:val="BodyCopyText"/>
        </w:rPr>
      </w:pPr>
      <w:r w:rsidRPr="000B25F2">
        <w:rPr>
          <w:rStyle w:val="BodyCopyText"/>
        </w:rPr>
        <w:t xml:space="preserve">Students with one </w:t>
      </w:r>
      <w:r w:rsidR="00ED708D" w:rsidRPr="00ED708D">
        <w:rPr>
          <w:lang w:val="en-US"/>
        </w:rPr>
        <w:t>earbud</w:t>
      </w:r>
      <w:r w:rsidRPr="000B25F2">
        <w:rPr>
          <w:rStyle w:val="BodyCopyText"/>
        </w:rPr>
        <w:t xml:space="preserve"> in might appear to be inattentive, but in fact this may be a learned</w:t>
      </w:r>
      <w:r w:rsidR="00C511FE" w:rsidRPr="000B25F2">
        <w:rPr>
          <w:rStyle w:val="BodyCopyText"/>
        </w:rPr>
        <w:t xml:space="preserve"> coping</w:t>
      </w:r>
      <w:r w:rsidRPr="000B25F2">
        <w:rPr>
          <w:rStyle w:val="BodyCopyText"/>
        </w:rPr>
        <w:t xml:space="preserve"> behaviour that is helping them focus their attention on the lesson by drowning out other distractions in the room.</w:t>
      </w:r>
      <w:r w:rsidR="003967D0" w:rsidRPr="000B25F2">
        <w:rPr>
          <w:rStyle w:val="BodyCopyText"/>
        </w:rPr>
        <w:t xml:space="preserve"> (</w:t>
      </w:r>
      <w:r w:rsidR="00FB7D9C" w:rsidRPr="000B25F2">
        <w:rPr>
          <w:rStyle w:val="BodyCopyText"/>
        </w:rPr>
        <w:t>of course,</w:t>
      </w:r>
      <w:r w:rsidR="003967D0" w:rsidRPr="000B25F2">
        <w:rPr>
          <w:rStyle w:val="BodyCopyText"/>
        </w:rPr>
        <w:t xml:space="preserve"> this could only be acceptable in a setting where it is not a safety concern)</w:t>
      </w:r>
      <w:r w:rsidR="003F240D">
        <w:rPr>
          <w:rStyle w:val="BodyCopyText"/>
        </w:rPr>
        <w:t>.</w:t>
      </w:r>
    </w:p>
    <w:p w14:paraId="3FCDED2C" w14:textId="77777777" w:rsidR="007C1EA7" w:rsidRPr="000B25F2" w:rsidRDefault="007C1EA7" w:rsidP="00E34CB4">
      <w:pPr>
        <w:pStyle w:val="ListwithNumbers"/>
        <w:numPr>
          <w:ilvl w:val="0"/>
          <w:numId w:val="103"/>
        </w:numPr>
        <w:ind w:left="924" w:hanging="357"/>
        <w:rPr>
          <w:rStyle w:val="BodyCopyText"/>
        </w:rPr>
      </w:pPr>
      <w:r w:rsidRPr="000B25F2">
        <w:rPr>
          <w:rStyle w:val="BodyCopyText"/>
        </w:rPr>
        <w:t>Students who are new to Canada may not know about or understand the complex histories and challenges in the Indigenous communities and may need coaching on proper terminologies and attitudes.</w:t>
      </w:r>
    </w:p>
    <w:p w14:paraId="5A1077A4" w14:textId="77777777" w:rsidR="007C1EA7" w:rsidRPr="000B25F2" w:rsidRDefault="00656507" w:rsidP="00E34CB4">
      <w:pPr>
        <w:pStyle w:val="ListwithNumbers"/>
        <w:numPr>
          <w:ilvl w:val="0"/>
          <w:numId w:val="103"/>
        </w:numPr>
        <w:ind w:left="924" w:hanging="357"/>
        <w:rPr>
          <w:rStyle w:val="BodyCopyText"/>
        </w:rPr>
      </w:pPr>
      <w:r w:rsidRPr="000B25F2">
        <w:rPr>
          <w:rStyle w:val="BodyCopyText"/>
        </w:rPr>
        <w:t xml:space="preserve">Experiential, interactive and hands-on examples will be better retained than over-dependence on the text-based parts of the course. </w:t>
      </w:r>
      <w:r w:rsidR="00FB7D9C" w:rsidRPr="000B25F2">
        <w:rPr>
          <w:rStyle w:val="BodyCopyText"/>
        </w:rPr>
        <w:t>Storytelling</w:t>
      </w:r>
      <w:r w:rsidRPr="000B25F2">
        <w:rPr>
          <w:rStyle w:val="BodyCopyText"/>
        </w:rPr>
        <w:t xml:space="preserve"> and sharing of personal work experience is an important part of developing an engaged learning community.</w:t>
      </w:r>
    </w:p>
    <w:p w14:paraId="44CAB36E" w14:textId="77777777" w:rsidR="007C1EA7" w:rsidRPr="00857F5D" w:rsidRDefault="007C1EA7" w:rsidP="00E34CB4">
      <w:pPr>
        <w:pStyle w:val="ListwithNumbers"/>
        <w:numPr>
          <w:ilvl w:val="0"/>
          <w:numId w:val="103"/>
        </w:numPr>
        <w:ind w:left="924" w:hanging="357"/>
      </w:pPr>
      <w:r w:rsidRPr="000B25F2">
        <w:rPr>
          <w:rStyle w:val="BodyCopyText"/>
        </w:rPr>
        <w:t xml:space="preserve">The more that you can present the information orally, rather than having students simply read the text, the better. (For students who have difficulty with long sections of text, there are online tools such as Google </w:t>
      </w:r>
      <w:r w:rsidRPr="000B25F2">
        <w:rPr>
          <w:rStyle w:val="BodyCopyText"/>
        </w:rPr>
        <w:lastRenderedPageBreak/>
        <w:t xml:space="preserve">translate which they can copy and paste text </w:t>
      </w:r>
      <w:r w:rsidR="00AC306C" w:rsidRPr="000B25F2">
        <w:rPr>
          <w:rStyle w:val="BodyCopyText"/>
        </w:rPr>
        <w:t>into,</w:t>
      </w:r>
      <w:r w:rsidRPr="000B25F2">
        <w:rPr>
          <w:rStyle w:val="BodyCopyText"/>
        </w:rPr>
        <w:t xml:space="preserve"> and it will read it aloud to them.)</w:t>
      </w:r>
      <w:r w:rsidR="003F240D">
        <w:rPr>
          <w:rStyle w:val="BodyCopyText"/>
        </w:rPr>
        <w:t>.</w:t>
      </w:r>
    </w:p>
    <w:p w14:paraId="2F526F89" w14:textId="77777777" w:rsidR="007C1EA7" w:rsidRPr="00B5399B" w:rsidRDefault="00DB55E7" w:rsidP="00857F5D">
      <w:pPr>
        <w:rPr>
          <w:rStyle w:val="BodyCopyText"/>
        </w:rPr>
      </w:pPr>
      <w:r w:rsidRPr="00B5399B">
        <w:rPr>
          <w:rStyle w:val="BodyCopyText"/>
        </w:rPr>
        <w:t>Following are three</w:t>
      </w:r>
      <w:r w:rsidR="003967D0" w:rsidRPr="00B5399B">
        <w:rPr>
          <w:rStyle w:val="BodyCopyText"/>
        </w:rPr>
        <w:t xml:space="preserve"> </w:t>
      </w:r>
      <w:r w:rsidRPr="00B5399B">
        <w:rPr>
          <w:rStyle w:val="BodyCopyText"/>
        </w:rPr>
        <w:t>examples of resources that</w:t>
      </w:r>
      <w:r w:rsidR="003967D0" w:rsidRPr="00B5399B">
        <w:rPr>
          <w:rStyle w:val="BodyCopyText"/>
        </w:rPr>
        <w:t xml:space="preserve"> can provide more detailed information if desired.</w:t>
      </w:r>
      <w:r w:rsidRPr="00B5399B">
        <w:rPr>
          <w:rStyle w:val="BodyCopyText"/>
        </w:rPr>
        <w:t xml:space="preserve"> </w:t>
      </w:r>
    </w:p>
    <w:p w14:paraId="088D95D1" w14:textId="77777777" w:rsidR="003967D0" w:rsidRPr="00B5399B" w:rsidRDefault="003967D0" w:rsidP="00E34CB4">
      <w:pPr>
        <w:pStyle w:val="ListwithNumbers"/>
        <w:numPr>
          <w:ilvl w:val="0"/>
          <w:numId w:val="110"/>
        </w:numPr>
        <w:rPr>
          <w:rStyle w:val="BodyCopyText"/>
        </w:rPr>
      </w:pPr>
      <w:r w:rsidRPr="00B5399B">
        <w:rPr>
          <w:rStyle w:val="BodyCopyText"/>
        </w:rPr>
        <w:t xml:space="preserve">Bob Joseph. </w:t>
      </w:r>
      <w:r w:rsidRPr="00B5399B">
        <w:rPr>
          <w:rStyle w:val="BodyCopyText"/>
          <w:color w:val="0000FF"/>
          <w:u w:val="single"/>
        </w:rPr>
        <w:t>“</w:t>
      </w:r>
      <w:hyperlink r:id="rId24" w:history="1">
        <w:r w:rsidRPr="00B5399B">
          <w:rPr>
            <w:rStyle w:val="BodyCopyText"/>
            <w:color w:val="0000FF"/>
            <w:u w:val="single"/>
          </w:rPr>
          <w:t>Working Effectively with Indigenous People.</w:t>
        </w:r>
      </w:hyperlink>
      <w:r w:rsidRPr="00B5399B">
        <w:rPr>
          <w:rStyle w:val="BodyCopyText"/>
          <w:color w:val="0000FF"/>
          <w:u w:val="single"/>
        </w:rPr>
        <w:t>”</w:t>
      </w:r>
      <w:r w:rsidRPr="00B5399B">
        <w:rPr>
          <w:rStyle w:val="BodyCopyText"/>
        </w:rPr>
        <w:br/>
        <w:t xml:space="preserve">This is an </w:t>
      </w:r>
      <w:r w:rsidR="00AC306C" w:rsidRPr="00B5399B">
        <w:rPr>
          <w:rStyle w:val="BodyCopyText"/>
        </w:rPr>
        <w:t>eBook</w:t>
      </w:r>
      <w:r w:rsidRPr="00B5399B">
        <w:rPr>
          <w:rStyle w:val="BodyCopyText"/>
        </w:rPr>
        <w:t xml:space="preserve"> with very helpful and accessible guidelines.</w:t>
      </w:r>
    </w:p>
    <w:p w14:paraId="3AB92B7F" w14:textId="77777777" w:rsidR="003967D0" w:rsidRPr="00B5399B" w:rsidRDefault="001A089F" w:rsidP="00E34CB4">
      <w:pPr>
        <w:pStyle w:val="ListwithNumbers"/>
        <w:numPr>
          <w:ilvl w:val="0"/>
          <w:numId w:val="110"/>
        </w:numPr>
        <w:rPr>
          <w:rStyle w:val="BodyCopyText"/>
        </w:rPr>
      </w:pPr>
      <w:hyperlink r:id="rId25" w:history="1">
        <w:r w:rsidR="003967D0" w:rsidRPr="003F240D">
          <w:rPr>
            <w:rStyle w:val="BodyCopyText"/>
            <w:color w:val="0000FF"/>
            <w:u w:val="single"/>
          </w:rPr>
          <w:t>“Pulling Together</w:t>
        </w:r>
        <w:r w:rsidR="00DB55E7" w:rsidRPr="003F240D">
          <w:rPr>
            <w:rStyle w:val="BodyCopyText"/>
            <w:color w:val="0000FF"/>
            <w:u w:val="single"/>
          </w:rPr>
          <w:t>.”</w:t>
        </w:r>
      </w:hyperlink>
      <w:r w:rsidR="00DB55E7" w:rsidRPr="003F240D">
        <w:rPr>
          <w:rStyle w:val="BodyCopyText"/>
          <w:color w:val="0000FF"/>
        </w:rPr>
        <w:t xml:space="preserve"> </w:t>
      </w:r>
      <w:r w:rsidR="00DB55E7" w:rsidRPr="00B5399B">
        <w:rPr>
          <w:rStyle w:val="BodyCopyText"/>
        </w:rPr>
        <w:t>BC Campus Indigenization Guides.</w:t>
      </w:r>
    </w:p>
    <w:p w14:paraId="6CC6864B" w14:textId="77777777" w:rsidR="003967D0" w:rsidRPr="00B5399B" w:rsidRDefault="001A089F" w:rsidP="00E34CB4">
      <w:pPr>
        <w:pStyle w:val="ListwithNumbers"/>
        <w:numPr>
          <w:ilvl w:val="0"/>
          <w:numId w:val="110"/>
        </w:numPr>
        <w:rPr>
          <w:rStyle w:val="BodyCopyText"/>
        </w:rPr>
      </w:pPr>
      <w:hyperlink r:id="rId26" w:history="1">
        <w:r w:rsidR="00DB55E7" w:rsidRPr="003F240D">
          <w:rPr>
            <w:rStyle w:val="BodyCopyText"/>
            <w:color w:val="0000FF"/>
            <w:u w:val="single"/>
          </w:rPr>
          <w:t>“Indigenous Student Education.”</w:t>
        </w:r>
      </w:hyperlink>
      <w:r w:rsidR="00DB55E7" w:rsidRPr="003F240D">
        <w:rPr>
          <w:rStyle w:val="BodyCopyText"/>
          <w:color w:val="0000FF"/>
        </w:rPr>
        <w:t xml:space="preserve"> </w:t>
      </w:r>
      <w:r w:rsidR="00DB55E7" w:rsidRPr="00B5399B">
        <w:rPr>
          <w:rStyle w:val="BodyCopyText"/>
        </w:rPr>
        <w:t>Universities Canada</w:t>
      </w:r>
      <w:r w:rsidR="003F240D">
        <w:rPr>
          <w:rStyle w:val="BodyCopyText"/>
        </w:rPr>
        <w:t>.</w:t>
      </w:r>
    </w:p>
    <w:p w14:paraId="171ADF50" w14:textId="77777777" w:rsidR="001C33DD" w:rsidRDefault="001C33DD">
      <w:r>
        <w:br w:type="page"/>
      </w:r>
    </w:p>
    <w:p w14:paraId="7CF5C179" w14:textId="77777777" w:rsidR="00294C2E" w:rsidRDefault="00294C2E">
      <w:r>
        <w:lastRenderedPageBreak/>
        <w:br w:type="page"/>
      </w:r>
    </w:p>
    <w:p w14:paraId="7B0C2EBF" w14:textId="77777777" w:rsidR="00FB0BB9" w:rsidRPr="00A71021" w:rsidRDefault="0007026E" w:rsidP="00186282">
      <w:pPr>
        <w:pStyle w:val="MainSectionHeading"/>
      </w:pPr>
      <w:bookmarkStart w:id="15" w:name="_Toc48915367"/>
      <w:bookmarkStart w:id="16" w:name="_Toc49170766"/>
      <w:bookmarkStart w:id="17" w:name="_Toc49171329"/>
      <w:bookmarkStart w:id="18" w:name="_Toc49172221"/>
      <w:bookmarkStart w:id="19" w:name="_Toc49177353"/>
      <w:bookmarkStart w:id="20" w:name="_Toc49178937"/>
      <w:r>
        <w:lastRenderedPageBreak/>
        <w:t xml:space="preserve">2.0 </w:t>
      </w:r>
      <w:r w:rsidR="00FB0BB9" w:rsidRPr="00A71021">
        <w:t xml:space="preserve">WiNG </w:t>
      </w:r>
      <w:r>
        <w:t>Program</w:t>
      </w:r>
      <w:r w:rsidR="00FB0BB9" w:rsidRPr="00A71021">
        <w:t xml:space="preserve"> Package</w:t>
      </w:r>
      <w:bookmarkEnd w:id="15"/>
      <w:bookmarkEnd w:id="16"/>
      <w:bookmarkEnd w:id="17"/>
      <w:bookmarkEnd w:id="18"/>
      <w:bookmarkEnd w:id="19"/>
      <w:bookmarkEnd w:id="20"/>
    </w:p>
    <w:p w14:paraId="1D6A55E4" w14:textId="77777777" w:rsidR="0007026E" w:rsidRPr="00090BB6" w:rsidRDefault="00343635" w:rsidP="0007026E">
      <w:pPr>
        <w:rPr>
          <w:rStyle w:val="BodyCopyText"/>
        </w:rPr>
      </w:pPr>
      <w:r w:rsidRPr="00090BB6">
        <w:rPr>
          <w:rStyle w:val="BodyCopyText"/>
        </w:rPr>
        <w:t xml:space="preserve">The WiNG program package includes </w:t>
      </w:r>
      <w:r w:rsidR="008F26D7">
        <w:rPr>
          <w:rStyle w:val="BodyCopyText"/>
        </w:rPr>
        <w:t>five</w:t>
      </w:r>
      <w:r w:rsidRPr="00090BB6">
        <w:rPr>
          <w:rStyle w:val="BodyCopyText"/>
        </w:rPr>
        <w:t xml:space="preserve"> components each of which are described in this section. Together, they are</w:t>
      </w:r>
      <w:r w:rsidR="0007026E" w:rsidRPr="00090BB6">
        <w:rPr>
          <w:rStyle w:val="BodyCopyText"/>
        </w:rPr>
        <w:t xml:space="preserve"> geared towards providing a </w:t>
      </w:r>
      <w:r w:rsidR="000B26AB">
        <w:rPr>
          <w:rStyle w:val="BodyCopyText"/>
        </w:rPr>
        <w:br/>
      </w:r>
      <w:r w:rsidR="0007026E" w:rsidRPr="00090BB6">
        <w:rPr>
          <w:rStyle w:val="BodyCopyText"/>
        </w:rPr>
        <w:t xml:space="preserve">basic understanding of how the industry works, safety tickets required for employment, and career planning tools that can be used to transition to employment or training in a natural gas occupation directly after completing </w:t>
      </w:r>
      <w:r w:rsidR="000B26AB">
        <w:rPr>
          <w:rStyle w:val="BodyCopyText"/>
        </w:rPr>
        <w:br/>
      </w:r>
      <w:r w:rsidR="0007026E" w:rsidRPr="00090BB6">
        <w:rPr>
          <w:rStyle w:val="BodyCopyText"/>
        </w:rPr>
        <w:t>the program.</w:t>
      </w:r>
    </w:p>
    <w:p w14:paraId="136DD317" w14:textId="77777777" w:rsidR="00343635" w:rsidRPr="00343635" w:rsidRDefault="00343635" w:rsidP="000B4149">
      <w:pPr>
        <w:pStyle w:val="SubHeading2"/>
      </w:pPr>
      <w:bookmarkStart w:id="21" w:name="_Toc48915368"/>
      <w:r w:rsidRPr="00343635">
        <w:t>Program Components</w:t>
      </w:r>
      <w:bookmarkEnd w:id="21"/>
    </w:p>
    <w:p w14:paraId="7747C2DD" w14:textId="77777777" w:rsidR="00343635" w:rsidRPr="001D4A9A" w:rsidRDefault="00FB0BB9" w:rsidP="00E34CB4">
      <w:pPr>
        <w:pStyle w:val="ListwithNumbers"/>
        <w:numPr>
          <w:ilvl w:val="0"/>
          <w:numId w:val="223"/>
        </w:numPr>
        <w:rPr>
          <w:rStyle w:val="BodyCopyText"/>
        </w:rPr>
      </w:pPr>
      <w:r w:rsidRPr="001D4A9A">
        <w:rPr>
          <w:rStyle w:val="BodyCopyText"/>
        </w:rPr>
        <w:t>Safety Courses</w:t>
      </w:r>
    </w:p>
    <w:p w14:paraId="170B8A41" w14:textId="77777777" w:rsidR="00563817" w:rsidRPr="001D4A9A" w:rsidRDefault="00563817" w:rsidP="00E34CB4">
      <w:pPr>
        <w:pStyle w:val="ListwithNumbers"/>
        <w:numPr>
          <w:ilvl w:val="0"/>
          <w:numId w:val="223"/>
        </w:numPr>
        <w:rPr>
          <w:rStyle w:val="BodyCopyText"/>
        </w:rPr>
      </w:pPr>
      <w:r w:rsidRPr="001D4A9A">
        <w:rPr>
          <w:rStyle w:val="BodyCopyText"/>
        </w:rPr>
        <w:t>Modules</w:t>
      </w:r>
    </w:p>
    <w:p w14:paraId="30C39DBB" w14:textId="77777777" w:rsidR="00343635" w:rsidRPr="001D4A9A" w:rsidRDefault="00FB0BB9" w:rsidP="00E34CB4">
      <w:pPr>
        <w:pStyle w:val="ListParagraph"/>
        <w:numPr>
          <w:ilvl w:val="0"/>
          <w:numId w:val="224"/>
        </w:numPr>
        <w:rPr>
          <w:rStyle w:val="BodyCopyText"/>
        </w:rPr>
      </w:pPr>
      <w:r w:rsidRPr="001D4A9A">
        <w:rPr>
          <w:rStyle w:val="BodyCopyText"/>
        </w:rPr>
        <w:t xml:space="preserve">Industry </w:t>
      </w:r>
      <w:r w:rsidR="00424E93" w:rsidRPr="001D4A9A">
        <w:rPr>
          <w:rStyle w:val="BodyCopyText"/>
        </w:rPr>
        <w:t xml:space="preserve">Awareness </w:t>
      </w:r>
      <w:r w:rsidRPr="001D4A9A">
        <w:rPr>
          <w:rStyle w:val="BodyCopyText"/>
        </w:rPr>
        <w:t>Modules</w:t>
      </w:r>
    </w:p>
    <w:p w14:paraId="5B86D8A9" w14:textId="77777777" w:rsidR="00343635" w:rsidRPr="001D4A9A" w:rsidRDefault="00FB0BB9" w:rsidP="00E34CB4">
      <w:pPr>
        <w:pStyle w:val="ListParagraph"/>
        <w:numPr>
          <w:ilvl w:val="0"/>
          <w:numId w:val="224"/>
        </w:numPr>
        <w:rPr>
          <w:rStyle w:val="BodyCopyText"/>
        </w:rPr>
      </w:pPr>
      <w:r w:rsidRPr="001D4A9A">
        <w:rPr>
          <w:rStyle w:val="BodyCopyText"/>
        </w:rPr>
        <w:t>Career Awareness Modules</w:t>
      </w:r>
    </w:p>
    <w:p w14:paraId="5F32C168" w14:textId="77777777" w:rsidR="00343635" w:rsidRPr="001D4A9A" w:rsidRDefault="00FB0BB9" w:rsidP="00E34CB4">
      <w:pPr>
        <w:pStyle w:val="ListParagraph"/>
        <w:numPr>
          <w:ilvl w:val="0"/>
          <w:numId w:val="129"/>
        </w:numPr>
        <w:rPr>
          <w:rStyle w:val="BodyCopyText"/>
        </w:rPr>
      </w:pPr>
      <w:r w:rsidRPr="001D4A9A">
        <w:rPr>
          <w:rStyle w:val="BodyCopyText"/>
        </w:rPr>
        <w:t>Learning Resources</w:t>
      </w:r>
    </w:p>
    <w:p w14:paraId="39328FD8" w14:textId="77777777" w:rsidR="00343635" w:rsidRPr="001D4A9A" w:rsidRDefault="00E162FF" w:rsidP="00E34CB4">
      <w:pPr>
        <w:pStyle w:val="ListParagraph"/>
        <w:numPr>
          <w:ilvl w:val="0"/>
          <w:numId w:val="129"/>
        </w:numPr>
        <w:rPr>
          <w:rStyle w:val="BodyCopyText"/>
        </w:rPr>
      </w:pPr>
      <w:r w:rsidRPr="001D4A9A">
        <w:rPr>
          <w:rStyle w:val="BodyCopyText"/>
        </w:rPr>
        <w:t>Student</w:t>
      </w:r>
      <w:r w:rsidR="00424E93" w:rsidRPr="001D4A9A">
        <w:rPr>
          <w:rStyle w:val="BodyCopyText"/>
        </w:rPr>
        <w:t xml:space="preserve"> Binders</w:t>
      </w:r>
    </w:p>
    <w:p w14:paraId="63C51BDF" w14:textId="77777777" w:rsidR="00424E93" w:rsidRPr="001D4A9A" w:rsidRDefault="00E162FF" w:rsidP="00E34CB4">
      <w:pPr>
        <w:pStyle w:val="ListParagraph"/>
        <w:numPr>
          <w:ilvl w:val="0"/>
          <w:numId w:val="129"/>
        </w:numPr>
        <w:rPr>
          <w:rStyle w:val="BodyCopyText"/>
        </w:rPr>
      </w:pPr>
      <w:r w:rsidRPr="001D4A9A">
        <w:rPr>
          <w:rStyle w:val="BodyCopyText"/>
        </w:rPr>
        <w:t>Student Assessment</w:t>
      </w:r>
    </w:p>
    <w:p w14:paraId="1BCB2204" w14:textId="77777777" w:rsidR="00424E93" w:rsidRPr="00090BB6" w:rsidRDefault="0007026E" w:rsidP="000A5CA6">
      <w:pPr>
        <w:pStyle w:val="SubHeading1"/>
      </w:pPr>
      <w:bookmarkStart w:id="22" w:name="_Toc48915369"/>
      <w:r w:rsidRPr="00090BB6">
        <w:t xml:space="preserve">2.1 </w:t>
      </w:r>
      <w:r w:rsidR="009D4958" w:rsidRPr="00090BB6">
        <w:t xml:space="preserve">Safety </w:t>
      </w:r>
      <w:r w:rsidR="00424E93" w:rsidRPr="00090BB6">
        <w:t>Courses</w:t>
      </w:r>
      <w:bookmarkEnd w:id="22"/>
    </w:p>
    <w:p w14:paraId="5AE4AB6C" w14:textId="77777777" w:rsidR="005069E6" w:rsidRPr="0036204D" w:rsidRDefault="005069E6" w:rsidP="00424E93">
      <w:pPr>
        <w:rPr>
          <w:rStyle w:val="BodyCopyText"/>
        </w:rPr>
      </w:pPr>
      <w:bookmarkStart w:id="23" w:name="_Hlk36032193"/>
      <w:r w:rsidRPr="0036204D">
        <w:rPr>
          <w:rStyle w:val="BodyCopyText"/>
        </w:rPr>
        <w:t xml:space="preserve">The WiNG program includes </w:t>
      </w:r>
      <w:r w:rsidR="008C31FB" w:rsidRPr="0036204D">
        <w:rPr>
          <w:rStyle w:val="BodyCopyText"/>
        </w:rPr>
        <w:t>twelve</w:t>
      </w:r>
      <w:r w:rsidR="00A432BF" w:rsidRPr="0036204D">
        <w:rPr>
          <w:rStyle w:val="BodyCopyText"/>
        </w:rPr>
        <w:t xml:space="preserve"> (</w:t>
      </w:r>
      <w:r w:rsidR="008C31FB" w:rsidRPr="0036204D">
        <w:rPr>
          <w:rStyle w:val="BodyCopyText"/>
        </w:rPr>
        <w:t>12</w:t>
      </w:r>
      <w:r w:rsidR="00A432BF" w:rsidRPr="0036204D">
        <w:rPr>
          <w:rStyle w:val="BodyCopyText"/>
        </w:rPr>
        <w:t>)</w:t>
      </w:r>
      <w:r w:rsidRPr="0036204D">
        <w:rPr>
          <w:rStyle w:val="BodyCopyText"/>
        </w:rPr>
        <w:t xml:space="preserve"> safety tickets:</w:t>
      </w:r>
    </w:p>
    <w:bookmarkEnd w:id="23"/>
    <w:p w14:paraId="11914260" w14:textId="77777777" w:rsidR="00091A3B" w:rsidRPr="001D4A9A" w:rsidRDefault="00091A3B" w:rsidP="00E34CB4">
      <w:pPr>
        <w:pStyle w:val="ListwithNumbers"/>
        <w:numPr>
          <w:ilvl w:val="0"/>
          <w:numId w:val="90"/>
        </w:numPr>
        <w:rPr>
          <w:rStyle w:val="BodyCopyText"/>
        </w:rPr>
      </w:pPr>
      <w:r w:rsidRPr="001D4A9A">
        <w:rPr>
          <w:rStyle w:val="BodyCopyText"/>
        </w:rPr>
        <w:t>Common Safety Orientation (</w:t>
      </w:r>
      <w:r w:rsidR="00FC5363" w:rsidRPr="001D4A9A">
        <w:rPr>
          <w:rStyle w:val="BodyCopyText"/>
        </w:rPr>
        <w:t>Formerly</w:t>
      </w:r>
      <w:r w:rsidRPr="001D4A9A">
        <w:rPr>
          <w:rStyle w:val="BodyCopyText"/>
        </w:rPr>
        <w:t>: Petroleum Safety Training)</w:t>
      </w:r>
      <w:r w:rsidR="003F240D">
        <w:rPr>
          <w:rStyle w:val="BodyCopyText"/>
        </w:rPr>
        <w:t>.</w:t>
      </w:r>
    </w:p>
    <w:p w14:paraId="0CAC252F" w14:textId="77777777" w:rsidR="00091A3B" w:rsidRPr="001D4A9A" w:rsidRDefault="00091A3B" w:rsidP="00E34CB4">
      <w:pPr>
        <w:pStyle w:val="ListwithNumbers"/>
        <w:numPr>
          <w:ilvl w:val="0"/>
          <w:numId w:val="90"/>
        </w:numPr>
        <w:rPr>
          <w:rStyle w:val="BodyCopyText"/>
        </w:rPr>
      </w:pPr>
      <w:r w:rsidRPr="001D4A9A">
        <w:rPr>
          <w:rStyle w:val="BodyCopyText"/>
        </w:rPr>
        <w:t>Confined Space Pre-Entry &amp; Rescue Awareness</w:t>
      </w:r>
      <w:r w:rsidR="003F240D">
        <w:rPr>
          <w:rStyle w:val="BodyCopyText"/>
        </w:rPr>
        <w:t>.</w:t>
      </w:r>
    </w:p>
    <w:p w14:paraId="431B3A6A" w14:textId="77777777" w:rsidR="00091A3B" w:rsidRPr="001D4A9A" w:rsidRDefault="00091A3B" w:rsidP="00E34CB4">
      <w:pPr>
        <w:pStyle w:val="ListwithNumbers"/>
        <w:numPr>
          <w:ilvl w:val="0"/>
          <w:numId w:val="90"/>
        </w:numPr>
        <w:rPr>
          <w:rStyle w:val="BodyCopyText"/>
        </w:rPr>
      </w:pPr>
      <w:r w:rsidRPr="001D4A9A">
        <w:rPr>
          <w:rStyle w:val="BodyCopyText"/>
        </w:rPr>
        <w:t>Detection &amp; Control of Flammable Substances</w:t>
      </w:r>
      <w:r w:rsidR="003F240D">
        <w:rPr>
          <w:rStyle w:val="BodyCopyText"/>
        </w:rPr>
        <w:t>.</w:t>
      </w:r>
    </w:p>
    <w:p w14:paraId="069CD325" w14:textId="77777777" w:rsidR="00091A3B" w:rsidRPr="001D4A9A" w:rsidRDefault="00091A3B" w:rsidP="00E34CB4">
      <w:pPr>
        <w:pStyle w:val="ListwithNumbers"/>
        <w:numPr>
          <w:ilvl w:val="0"/>
          <w:numId w:val="90"/>
        </w:numPr>
        <w:rPr>
          <w:rStyle w:val="BodyCopyText"/>
        </w:rPr>
      </w:pPr>
      <w:r w:rsidRPr="001D4A9A">
        <w:rPr>
          <w:rStyle w:val="BodyCopyText"/>
        </w:rPr>
        <w:t>Fall Protection</w:t>
      </w:r>
      <w:r w:rsidR="003F240D">
        <w:rPr>
          <w:rStyle w:val="BodyCopyText"/>
        </w:rPr>
        <w:t>.</w:t>
      </w:r>
      <w:r w:rsidRPr="001D4A9A">
        <w:rPr>
          <w:rStyle w:val="BodyCopyText"/>
        </w:rPr>
        <w:t xml:space="preserve"> </w:t>
      </w:r>
    </w:p>
    <w:p w14:paraId="495CF5BA" w14:textId="77777777" w:rsidR="00091A3B" w:rsidRPr="001D4A9A" w:rsidRDefault="00091A3B" w:rsidP="00E34CB4">
      <w:pPr>
        <w:pStyle w:val="ListwithNumbers"/>
        <w:numPr>
          <w:ilvl w:val="0"/>
          <w:numId w:val="90"/>
        </w:numPr>
        <w:rPr>
          <w:rStyle w:val="BodyCopyText"/>
        </w:rPr>
      </w:pPr>
      <w:r w:rsidRPr="001D4A9A">
        <w:rPr>
          <w:rStyle w:val="BodyCopyText"/>
        </w:rPr>
        <w:t>Occupational First Aid Level 1</w:t>
      </w:r>
      <w:r w:rsidR="003F240D">
        <w:rPr>
          <w:rStyle w:val="BodyCopyText"/>
        </w:rPr>
        <w:t>.</w:t>
      </w:r>
    </w:p>
    <w:p w14:paraId="0E4BBEC2" w14:textId="77777777" w:rsidR="00091A3B" w:rsidRPr="001D4A9A" w:rsidRDefault="00091A3B" w:rsidP="00E34CB4">
      <w:pPr>
        <w:pStyle w:val="ListwithNumbers"/>
        <w:numPr>
          <w:ilvl w:val="0"/>
          <w:numId w:val="90"/>
        </w:numPr>
        <w:rPr>
          <w:rStyle w:val="BodyCopyText"/>
        </w:rPr>
      </w:pPr>
      <w:r w:rsidRPr="001D4A9A">
        <w:rPr>
          <w:rStyle w:val="BodyCopyText"/>
        </w:rPr>
        <w:lastRenderedPageBreak/>
        <w:t>Occupational First Aid Level 1 - Transportation Endorsement</w:t>
      </w:r>
      <w:r w:rsidR="003F240D">
        <w:rPr>
          <w:rStyle w:val="BodyCopyText"/>
        </w:rPr>
        <w:t>.</w:t>
      </w:r>
    </w:p>
    <w:p w14:paraId="0AE1D852" w14:textId="77777777" w:rsidR="00091A3B" w:rsidRPr="001D4A9A" w:rsidRDefault="00091A3B" w:rsidP="00E34CB4">
      <w:pPr>
        <w:pStyle w:val="ListwithNumbers"/>
        <w:numPr>
          <w:ilvl w:val="0"/>
          <w:numId w:val="90"/>
        </w:numPr>
        <w:rPr>
          <w:rStyle w:val="BodyCopyText"/>
        </w:rPr>
      </w:pPr>
      <w:r w:rsidRPr="001D4A9A">
        <w:rPr>
          <w:rStyle w:val="BodyCopyText"/>
        </w:rPr>
        <w:t>Ground Disturbance</w:t>
      </w:r>
      <w:r w:rsidR="003F240D">
        <w:rPr>
          <w:rStyle w:val="BodyCopyText"/>
        </w:rPr>
        <w:t>.</w:t>
      </w:r>
    </w:p>
    <w:p w14:paraId="15346BFA" w14:textId="77777777" w:rsidR="00091A3B" w:rsidRPr="001D4A9A" w:rsidRDefault="00091A3B" w:rsidP="00E34CB4">
      <w:pPr>
        <w:pStyle w:val="ListwithNumbers"/>
        <w:numPr>
          <w:ilvl w:val="0"/>
          <w:numId w:val="90"/>
        </w:numPr>
        <w:rPr>
          <w:rStyle w:val="BodyCopyText"/>
        </w:rPr>
      </w:pPr>
      <w:r w:rsidRPr="001D4A9A">
        <w:rPr>
          <w:rStyle w:val="BodyCopyText"/>
        </w:rPr>
        <w:t>Hydrogen Sulphide (H2S Alive)</w:t>
      </w:r>
      <w:r w:rsidR="003F240D">
        <w:rPr>
          <w:rStyle w:val="BodyCopyText"/>
        </w:rPr>
        <w:t>.</w:t>
      </w:r>
    </w:p>
    <w:p w14:paraId="171F136A" w14:textId="77777777" w:rsidR="00091A3B" w:rsidRPr="001D4A9A" w:rsidRDefault="00091A3B" w:rsidP="00E34CB4">
      <w:pPr>
        <w:pStyle w:val="ListwithNumbers"/>
        <w:numPr>
          <w:ilvl w:val="0"/>
          <w:numId w:val="90"/>
        </w:numPr>
        <w:rPr>
          <w:rStyle w:val="BodyCopyText"/>
        </w:rPr>
      </w:pPr>
      <w:r w:rsidRPr="001D4A9A">
        <w:rPr>
          <w:rStyle w:val="BodyCopyText"/>
        </w:rPr>
        <w:t>Oilfield Driver Awareness</w:t>
      </w:r>
      <w:r w:rsidR="003F240D">
        <w:rPr>
          <w:rStyle w:val="BodyCopyText"/>
        </w:rPr>
        <w:t>.</w:t>
      </w:r>
    </w:p>
    <w:p w14:paraId="1E3888D3" w14:textId="77777777" w:rsidR="00091A3B" w:rsidRPr="001D4A9A" w:rsidRDefault="00091A3B" w:rsidP="00E34CB4">
      <w:pPr>
        <w:pStyle w:val="ListwithNumbers"/>
        <w:numPr>
          <w:ilvl w:val="0"/>
          <w:numId w:val="90"/>
        </w:numPr>
        <w:rPr>
          <w:rStyle w:val="BodyCopyText"/>
        </w:rPr>
      </w:pPr>
      <w:r w:rsidRPr="001D4A9A">
        <w:rPr>
          <w:rStyle w:val="BodyCopyText"/>
        </w:rPr>
        <w:t>Transportation of Dangerous Goods (Learner Verified)</w:t>
      </w:r>
      <w:r w:rsidR="003F240D">
        <w:rPr>
          <w:rStyle w:val="BodyCopyText"/>
        </w:rPr>
        <w:t>.</w:t>
      </w:r>
    </w:p>
    <w:p w14:paraId="79E5CCC8" w14:textId="77777777" w:rsidR="00091A3B" w:rsidRPr="001D4A9A" w:rsidRDefault="00091A3B" w:rsidP="00E34CB4">
      <w:pPr>
        <w:pStyle w:val="ListwithNumbers"/>
        <w:numPr>
          <w:ilvl w:val="0"/>
          <w:numId w:val="90"/>
        </w:numPr>
        <w:rPr>
          <w:rStyle w:val="BodyCopyText"/>
        </w:rPr>
      </w:pPr>
      <w:r w:rsidRPr="001D4A9A">
        <w:rPr>
          <w:rStyle w:val="BodyCopyText"/>
        </w:rPr>
        <w:t>Workplace Hazardous Materials Information Systems (WHMIS)</w:t>
      </w:r>
      <w:r w:rsidR="003F240D">
        <w:rPr>
          <w:rStyle w:val="BodyCopyText"/>
        </w:rPr>
        <w:t>.</w:t>
      </w:r>
    </w:p>
    <w:p w14:paraId="7FEE1574" w14:textId="77777777" w:rsidR="00091A3B" w:rsidRPr="00FB4F8F" w:rsidRDefault="00091A3B" w:rsidP="00E34CB4">
      <w:pPr>
        <w:pStyle w:val="ListwithNumbers"/>
        <w:numPr>
          <w:ilvl w:val="0"/>
          <w:numId w:val="90"/>
        </w:numPr>
      </w:pPr>
      <w:r w:rsidRPr="001D4A9A">
        <w:rPr>
          <w:rStyle w:val="BodyCopyText"/>
        </w:rPr>
        <w:t>Wildlife Awareness</w:t>
      </w:r>
      <w:r w:rsidR="003F240D">
        <w:rPr>
          <w:rStyle w:val="BodyCopyText"/>
        </w:rPr>
        <w:t>.</w:t>
      </w:r>
    </w:p>
    <w:p w14:paraId="6BBA0CA2" w14:textId="77777777" w:rsidR="0004031C" w:rsidRPr="0036204D" w:rsidRDefault="009D4958" w:rsidP="00EF74EA">
      <w:pPr>
        <w:spacing w:before="200"/>
        <w:rPr>
          <w:rStyle w:val="BodyCopyText"/>
        </w:rPr>
      </w:pPr>
      <w:r w:rsidRPr="0036204D">
        <w:rPr>
          <w:rStyle w:val="BodyCopyText"/>
        </w:rPr>
        <w:t xml:space="preserve">Instructors </w:t>
      </w:r>
      <w:r w:rsidR="005069E6" w:rsidRPr="0036204D">
        <w:rPr>
          <w:rStyle w:val="BodyCopyText"/>
        </w:rPr>
        <w:t>are required</w:t>
      </w:r>
      <w:r w:rsidRPr="0036204D">
        <w:rPr>
          <w:rStyle w:val="BodyCopyText"/>
        </w:rPr>
        <w:t xml:space="preserve"> to arrange for</w:t>
      </w:r>
      <w:r w:rsidR="005069E6" w:rsidRPr="0036204D">
        <w:rPr>
          <w:rStyle w:val="BodyCopyText"/>
        </w:rPr>
        <w:t xml:space="preserve"> students to take</w:t>
      </w:r>
      <w:r w:rsidRPr="0036204D">
        <w:rPr>
          <w:rStyle w:val="BodyCopyText"/>
        </w:rPr>
        <w:t xml:space="preserve"> training courses </w:t>
      </w:r>
      <w:r w:rsidR="005069E6" w:rsidRPr="0036204D">
        <w:rPr>
          <w:rStyle w:val="BodyCopyText"/>
        </w:rPr>
        <w:t>for the above noted</w:t>
      </w:r>
      <w:r w:rsidRPr="0036204D">
        <w:rPr>
          <w:rStyle w:val="BodyCopyText"/>
        </w:rPr>
        <w:t xml:space="preserve"> tickets</w:t>
      </w:r>
      <w:r w:rsidR="005069E6" w:rsidRPr="0036204D">
        <w:rPr>
          <w:rStyle w:val="BodyCopyText"/>
        </w:rPr>
        <w:t xml:space="preserve">.  Safety </w:t>
      </w:r>
      <w:r w:rsidR="004C0420" w:rsidRPr="0036204D">
        <w:rPr>
          <w:rStyle w:val="BodyCopyText"/>
        </w:rPr>
        <w:t xml:space="preserve">training </w:t>
      </w:r>
      <w:r w:rsidR="005069E6" w:rsidRPr="0036204D">
        <w:rPr>
          <w:rStyle w:val="BodyCopyText"/>
        </w:rPr>
        <w:t xml:space="preserve">should be </w:t>
      </w:r>
      <w:r w:rsidRPr="0036204D">
        <w:rPr>
          <w:rStyle w:val="BodyCopyText"/>
        </w:rPr>
        <w:t xml:space="preserve">integrated into the </w:t>
      </w:r>
      <w:r w:rsidR="005069E6" w:rsidRPr="0036204D">
        <w:rPr>
          <w:rStyle w:val="BodyCopyText"/>
        </w:rPr>
        <w:t xml:space="preserve">overall WiNG </w:t>
      </w:r>
      <w:r w:rsidRPr="0036204D">
        <w:rPr>
          <w:rStyle w:val="BodyCopyText"/>
        </w:rPr>
        <w:t>program schedule</w:t>
      </w:r>
      <w:r w:rsidR="005069E6" w:rsidRPr="0036204D">
        <w:rPr>
          <w:rStyle w:val="BodyCopyText"/>
        </w:rPr>
        <w:t>.</w:t>
      </w:r>
      <w:r w:rsidR="005D4F9E" w:rsidRPr="0036204D">
        <w:rPr>
          <w:rStyle w:val="BodyCopyText"/>
        </w:rPr>
        <w:t xml:space="preserve"> </w:t>
      </w:r>
      <w:r w:rsidR="00712431" w:rsidRPr="0036204D">
        <w:rPr>
          <w:rStyle w:val="BodyCopyText"/>
        </w:rPr>
        <w:t xml:space="preserve"> </w:t>
      </w:r>
      <w:r w:rsidR="005B38C5" w:rsidRPr="0036204D">
        <w:rPr>
          <w:rStyle w:val="BodyCopyText"/>
        </w:rPr>
        <w:t>Individual safety courses should be spread out evenly throughout the teaching of the other program modules (Sections 2 and 3), but ensure that at least two key safety courses be run only once all of the other modules in Sections 2 and 3 have been completed and assignments handed in.</w:t>
      </w:r>
      <w:r w:rsidR="00712431" w:rsidRPr="0036204D">
        <w:rPr>
          <w:rStyle w:val="BodyCopyText"/>
        </w:rPr>
        <w:t xml:space="preserve"> </w:t>
      </w:r>
    </w:p>
    <w:p w14:paraId="5B8388AE" w14:textId="77777777" w:rsidR="00BE2EC7" w:rsidRPr="0036204D" w:rsidRDefault="005069E6" w:rsidP="00424E93">
      <w:pPr>
        <w:rPr>
          <w:rStyle w:val="BodyCopyText"/>
        </w:rPr>
      </w:pPr>
      <w:r w:rsidRPr="0036204D">
        <w:rPr>
          <w:rStyle w:val="BodyCopyText"/>
        </w:rPr>
        <w:t xml:space="preserve">Experience </w:t>
      </w:r>
      <w:r w:rsidR="002D5F0E" w:rsidRPr="0036204D">
        <w:rPr>
          <w:rStyle w:val="BodyCopyText"/>
        </w:rPr>
        <w:t xml:space="preserve">to date in </w:t>
      </w:r>
      <w:r w:rsidRPr="0036204D">
        <w:rPr>
          <w:rStyle w:val="BodyCopyText"/>
        </w:rPr>
        <w:t xml:space="preserve">delivering the program indicates that integrating </w:t>
      </w:r>
      <w:r w:rsidR="009D4958" w:rsidRPr="0036204D">
        <w:rPr>
          <w:rStyle w:val="BodyCopyText"/>
        </w:rPr>
        <w:t xml:space="preserve">safety </w:t>
      </w:r>
      <w:r w:rsidRPr="0036204D">
        <w:rPr>
          <w:rStyle w:val="BodyCopyText"/>
        </w:rPr>
        <w:t xml:space="preserve">courses </w:t>
      </w:r>
      <w:r w:rsidR="009D4958" w:rsidRPr="0036204D">
        <w:rPr>
          <w:rStyle w:val="BodyCopyText"/>
        </w:rPr>
        <w:t xml:space="preserve">with the </w:t>
      </w:r>
      <w:r w:rsidRPr="0036204D">
        <w:rPr>
          <w:rStyle w:val="BodyCopyText"/>
        </w:rPr>
        <w:t>Industry Awareness and Career Awareness</w:t>
      </w:r>
      <w:r w:rsidR="009D4958" w:rsidRPr="0036204D">
        <w:rPr>
          <w:rStyle w:val="BodyCopyText"/>
        </w:rPr>
        <w:t xml:space="preserve"> </w:t>
      </w:r>
      <w:r w:rsidR="002D5F0E" w:rsidRPr="0036204D">
        <w:rPr>
          <w:rStyle w:val="BodyCopyText"/>
        </w:rPr>
        <w:t xml:space="preserve">modules </w:t>
      </w:r>
      <w:r w:rsidRPr="0036204D">
        <w:rPr>
          <w:rStyle w:val="BodyCopyText"/>
        </w:rPr>
        <w:t>facilitates student engagement and retention</w:t>
      </w:r>
      <w:r w:rsidR="009D4958" w:rsidRPr="0036204D">
        <w:rPr>
          <w:rStyle w:val="BodyCopyText"/>
        </w:rPr>
        <w:t>.</w:t>
      </w:r>
      <w:r w:rsidR="000B26AB">
        <w:rPr>
          <w:rStyle w:val="BodyCopyText"/>
        </w:rPr>
        <w:t xml:space="preserve">  </w:t>
      </w:r>
      <w:r w:rsidRPr="0036204D">
        <w:rPr>
          <w:rStyle w:val="BodyCopyText"/>
        </w:rPr>
        <w:t>The safety courses are physical and interactive which provides a break from theory delivery.</w:t>
      </w:r>
    </w:p>
    <w:p w14:paraId="601F4F5B" w14:textId="77777777" w:rsidR="005069E6" w:rsidRPr="0036204D" w:rsidRDefault="005069E6" w:rsidP="005069E6">
      <w:pPr>
        <w:rPr>
          <w:rStyle w:val="BodyCopyText"/>
        </w:rPr>
      </w:pPr>
      <w:r w:rsidRPr="0036204D">
        <w:rPr>
          <w:rStyle w:val="BodyCopyText"/>
        </w:rPr>
        <w:t xml:space="preserve">It is further recommended that training providers hold off on issuing students </w:t>
      </w:r>
      <w:r w:rsidR="00475485" w:rsidRPr="0036204D">
        <w:rPr>
          <w:rStyle w:val="BodyCopyText"/>
        </w:rPr>
        <w:t xml:space="preserve">any of </w:t>
      </w:r>
      <w:r w:rsidRPr="0036204D">
        <w:rPr>
          <w:rStyle w:val="BodyCopyText"/>
        </w:rPr>
        <w:t xml:space="preserve">the safety tickets obtained until the end of the entire WiNG program.  This </w:t>
      </w:r>
      <w:r w:rsidR="00475485" w:rsidRPr="0036204D">
        <w:rPr>
          <w:rStyle w:val="BodyCopyText"/>
        </w:rPr>
        <w:t xml:space="preserve">incentivizes </w:t>
      </w:r>
      <w:r w:rsidRPr="0036204D">
        <w:rPr>
          <w:rStyle w:val="BodyCopyText"/>
        </w:rPr>
        <w:t>students to ful</w:t>
      </w:r>
      <w:r w:rsidR="00475485" w:rsidRPr="0036204D">
        <w:rPr>
          <w:rStyle w:val="BodyCopyText"/>
        </w:rPr>
        <w:t>ly complete the program</w:t>
      </w:r>
      <w:r w:rsidRPr="0036204D">
        <w:rPr>
          <w:rStyle w:val="BodyCopyText"/>
        </w:rPr>
        <w:t xml:space="preserve">. </w:t>
      </w:r>
    </w:p>
    <w:p w14:paraId="2C342F3A" w14:textId="77777777" w:rsidR="005069E6" w:rsidRPr="0036204D" w:rsidRDefault="005069E6" w:rsidP="00424E93">
      <w:pPr>
        <w:rPr>
          <w:rStyle w:val="BodyCopyText"/>
        </w:rPr>
      </w:pPr>
      <w:r w:rsidRPr="0036204D">
        <w:rPr>
          <w:rStyle w:val="BodyCopyText"/>
        </w:rPr>
        <w:t xml:space="preserve">Students must achieve all </w:t>
      </w:r>
      <w:r w:rsidR="0004031C" w:rsidRPr="0036204D">
        <w:rPr>
          <w:rStyle w:val="BodyCopyText"/>
        </w:rPr>
        <w:t xml:space="preserve">twelve (12) </w:t>
      </w:r>
      <w:r w:rsidRPr="0036204D">
        <w:rPr>
          <w:rStyle w:val="BodyCopyText"/>
        </w:rPr>
        <w:t>safety tickets in order to be awarded a WiNG Certificate of Com</w:t>
      </w:r>
      <w:r w:rsidR="00475485" w:rsidRPr="0036204D">
        <w:rPr>
          <w:rStyle w:val="BodyCopyText"/>
        </w:rPr>
        <w:t>pletion</w:t>
      </w:r>
      <w:r w:rsidRPr="0036204D">
        <w:rPr>
          <w:rStyle w:val="BodyCopyText"/>
        </w:rPr>
        <w:t>.</w:t>
      </w:r>
    </w:p>
    <w:p w14:paraId="69047D63" w14:textId="77777777" w:rsidR="00563817" w:rsidRPr="0036204D" w:rsidRDefault="0007026E" w:rsidP="000A5CA6">
      <w:pPr>
        <w:pStyle w:val="SubHeading1"/>
      </w:pPr>
      <w:bookmarkStart w:id="24" w:name="_Toc48915370"/>
      <w:r w:rsidRPr="0036204D">
        <w:lastRenderedPageBreak/>
        <w:t xml:space="preserve">2.2 </w:t>
      </w:r>
      <w:r w:rsidR="00563817" w:rsidRPr="0036204D">
        <w:t>Modules</w:t>
      </w:r>
      <w:bookmarkEnd w:id="24"/>
    </w:p>
    <w:p w14:paraId="6C4B3D71" w14:textId="77777777" w:rsidR="00563817" w:rsidRPr="0036204D" w:rsidRDefault="00762F26" w:rsidP="00563817">
      <w:pPr>
        <w:rPr>
          <w:rStyle w:val="BodyCopyText"/>
        </w:rPr>
      </w:pPr>
      <w:r w:rsidRPr="0036204D">
        <w:rPr>
          <w:rStyle w:val="BodyCopyText"/>
        </w:rPr>
        <w:t>The modules contain the core content of the WiNG program. Content is presented in an easy read manner supplemented by videos and websites for participants to view and visit.</w:t>
      </w:r>
    </w:p>
    <w:p w14:paraId="1D810945" w14:textId="77777777" w:rsidR="00563817" w:rsidRPr="0036204D" w:rsidRDefault="00762F26" w:rsidP="00563817">
      <w:pPr>
        <w:rPr>
          <w:rStyle w:val="BodyCopyText"/>
        </w:rPr>
      </w:pPr>
      <w:r w:rsidRPr="0036204D">
        <w:rPr>
          <w:rStyle w:val="BodyCopyText"/>
        </w:rPr>
        <w:t>The v</w:t>
      </w:r>
      <w:r w:rsidR="00563817" w:rsidRPr="0036204D">
        <w:rPr>
          <w:rStyle w:val="BodyCopyText"/>
        </w:rPr>
        <w:t xml:space="preserve">ideos and websites contain </w:t>
      </w:r>
      <w:r w:rsidRPr="0036204D">
        <w:rPr>
          <w:rStyle w:val="BodyCopyText"/>
        </w:rPr>
        <w:t>most of</w:t>
      </w:r>
      <w:r w:rsidR="00563817" w:rsidRPr="0036204D">
        <w:rPr>
          <w:rStyle w:val="BodyCopyText"/>
        </w:rPr>
        <w:t xml:space="preserve"> the information needed to complete the learning activities</w:t>
      </w:r>
      <w:r w:rsidRPr="0036204D">
        <w:rPr>
          <w:rStyle w:val="BodyCopyText"/>
        </w:rPr>
        <w:t xml:space="preserve"> that are also included in the modules</w:t>
      </w:r>
      <w:r w:rsidR="00563817" w:rsidRPr="0036204D">
        <w:rPr>
          <w:rStyle w:val="BodyCopyText"/>
        </w:rPr>
        <w:t>.</w:t>
      </w:r>
      <w:r w:rsidRPr="0036204D">
        <w:rPr>
          <w:rStyle w:val="BodyCopyText"/>
        </w:rPr>
        <w:t xml:space="preserve">  </w:t>
      </w:r>
      <w:r w:rsidR="00563817" w:rsidRPr="0036204D">
        <w:rPr>
          <w:rStyle w:val="BodyCopyText"/>
        </w:rPr>
        <w:t xml:space="preserve">It is </w:t>
      </w:r>
      <w:r w:rsidRPr="0036204D">
        <w:rPr>
          <w:rStyle w:val="BodyCopyText"/>
        </w:rPr>
        <w:t>important to give participants su</w:t>
      </w:r>
      <w:r w:rsidR="00563817" w:rsidRPr="0036204D">
        <w:rPr>
          <w:rStyle w:val="BodyCopyText"/>
        </w:rPr>
        <w:t xml:space="preserve">fficient time to view the videos and </w:t>
      </w:r>
      <w:r w:rsidRPr="0036204D">
        <w:rPr>
          <w:rStyle w:val="BodyCopyText"/>
        </w:rPr>
        <w:t xml:space="preserve">explore </w:t>
      </w:r>
      <w:r w:rsidR="00563817" w:rsidRPr="0036204D">
        <w:rPr>
          <w:rStyle w:val="BodyCopyText"/>
        </w:rPr>
        <w:t xml:space="preserve">websites.  Encourage </w:t>
      </w:r>
      <w:r w:rsidRPr="0036204D">
        <w:rPr>
          <w:rStyle w:val="BodyCopyText"/>
        </w:rPr>
        <w:t>them</w:t>
      </w:r>
      <w:r w:rsidR="00563817" w:rsidRPr="0036204D">
        <w:rPr>
          <w:rStyle w:val="BodyCopyText"/>
        </w:rPr>
        <w:t xml:space="preserve"> to review </w:t>
      </w:r>
      <w:r w:rsidRPr="0036204D">
        <w:rPr>
          <w:rStyle w:val="BodyCopyText"/>
        </w:rPr>
        <w:t xml:space="preserve">videos and websites </w:t>
      </w:r>
      <w:r w:rsidR="00563817" w:rsidRPr="0036204D">
        <w:rPr>
          <w:rStyle w:val="BodyCopyText"/>
        </w:rPr>
        <w:t>as many times as they feel the need to in class or at home</w:t>
      </w:r>
      <w:r w:rsidRPr="0036204D">
        <w:rPr>
          <w:rStyle w:val="BodyCopyText"/>
        </w:rPr>
        <w:t>. For videos, encourage participants to take n</w:t>
      </w:r>
      <w:r w:rsidR="00563817" w:rsidRPr="0036204D">
        <w:rPr>
          <w:rStyle w:val="BodyCopyText"/>
        </w:rPr>
        <w:t>otes immediately after watching the vide</w:t>
      </w:r>
      <w:r w:rsidRPr="0036204D">
        <w:rPr>
          <w:rStyle w:val="BodyCopyText"/>
        </w:rPr>
        <w:t>o</w:t>
      </w:r>
      <w:r w:rsidR="00563817" w:rsidRPr="0036204D">
        <w:rPr>
          <w:rStyle w:val="BodyCopyText"/>
        </w:rPr>
        <w:t>.</w:t>
      </w:r>
    </w:p>
    <w:p w14:paraId="7A4D6139" w14:textId="77777777" w:rsidR="00762F26" w:rsidRPr="00A71021" w:rsidRDefault="00762F26" w:rsidP="00563817">
      <w:pPr>
        <w:rPr>
          <w:szCs w:val="28"/>
        </w:rPr>
      </w:pPr>
      <w:r w:rsidRPr="0036204D">
        <w:rPr>
          <w:rStyle w:val="BodyCopyText"/>
        </w:rPr>
        <w:t>The modules are divided into two sections, set out below.</w:t>
      </w:r>
    </w:p>
    <w:p w14:paraId="0597BAA7" w14:textId="77777777" w:rsidR="00424E93" w:rsidRPr="00DF3F99" w:rsidRDefault="00563817" w:rsidP="00DF3F99">
      <w:pPr>
        <w:pStyle w:val="SubHeading3"/>
      </w:pPr>
      <w:bookmarkStart w:id="25" w:name="_Toc48915371"/>
      <w:r w:rsidRPr="00DF3F99">
        <w:t xml:space="preserve">2.2.1. </w:t>
      </w:r>
      <w:r w:rsidR="009D4958" w:rsidRPr="00DF3F99">
        <w:t xml:space="preserve">Industry Awareness </w:t>
      </w:r>
      <w:r w:rsidR="00424E93" w:rsidRPr="00DF3F99">
        <w:t>Modules</w:t>
      </w:r>
      <w:bookmarkEnd w:id="25"/>
    </w:p>
    <w:p w14:paraId="28E03E5C" w14:textId="77777777" w:rsidR="003857BE" w:rsidRPr="0036204D" w:rsidRDefault="006221A4">
      <w:pPr>
        <w:rPr>
          <w:rStyle w:val="BodyCopyText"/>
        </w:rPr>
      </w:pPr>
      <w:r w:rsidRPr="0036204D">
        <w:rPr>
          <w:rStyle w:val="BodyCopyText"/>
        </w:rPr>
        <w:t>There are</w:t>
      </w:r>
      <w:r w:rsidR="009D4958" w:rsidRPr="0036204D">
        <w:rPr>
          <w:rStyle w:val="BodyCopyText"/>
        </w:rPr>
        <w:t xml:space="preserve"> </w:t>
      </w:r>
      <w:r w:rsidR="00380DE5" w:rsidRPr="0036204D">
        <w:rPr>
          <w:rStyle w:val="BodyCopyText"/>
        </w:rPr>
        <w:t>ten</w:t>
      </w:r>
      <w:r w:rsidR="00A432BF" w:rsidRPr="0036204D">
        <w:rPr>
          <w:rStyle w:val="BodyCopyText"/>
        </w:rPr>
        <w:t xml:space="preserve"> (</w:t>
      </w:r>
      <w:r w:rsidR="00380DE5" w:rsidRPr="0036204D">
        <w:rPr>
          <w:rStyle w:val="BodyCopyText"/>
        </w:rPr>
        <w:t>10</w:t>
      </w:r>
      <w:r w:rsidR="00A432BF" w:rsidRPr="0036204D">
        <w:rPr>
          <w:rStyle w:val="BodyCopyText"/>
        </w:rPr>
        <w:t>)</w:t>
      </w:r>
      <w:r w:rsidR="009D4958" w:rsidRPr="0036204D">
        <w:rPr>
          <w:rStyle w:val="BodyCopyText"/>
        </w:rPr>
        <w:t xml:space="preserve"> modules </w:t>
      </w:r>
      <w:r w:rsidRPr="0036204D">
        <w:rPr>
          <w:rStyle w:val="BodyCopyText"/>
        </w:rPr>
        <w:t xml:space="preserve">that make up the industry awareness </w:t>
      </w:r>
      <w:r w:rsidR="00762F26" w:rsidRPr="0036204D">
        <w:rPr>
          <w:rStyle w:val="BodyCopyText"/>
        </w:rPr>
        <w:t>modules.</w:t>
      </w:r>
      <w:r w:rsidRPr="0036204D">
        <w:rPr>
          <w:rStyle w:val="BodyCopyText"/>
        </w:rPr>
        <w:t xml:space="preserve"> </w:t>
      </w:r>
    </w:p>
    <w:p w14:paraId="3DC510E9" w14:textId="77777777" w:rsidR="0013677B" w:rsidRPr="001D4A9A" w:rsidRDefault="0013677B" w:rsidP="00E34CB4">
      <w:pPr>
        <w:pStyle w:val="ListwithNumbers"/>
        <w:numPr>
          <w:ilvl w:val="0"/>
          <w:numId w:val="104"/>
        </w:numPr>
        <w:rPr>
          <w:rStyle w:val="BodyCopyText"/>
        </w:rPr>
      </w:pPr>
      <w:r w:rsidRPr="001D4A9A">
        <w:rPr>
          <w:rStyle w:val="BodyCopyText"/>
        </w:rPr>
        <w:t>Module 2.0 How to be Successful in this Course</w:t>
      </w:r>
      <w:r w:rsidR="003F240D">
        <w:rPr>
          <w:rStyle w:val="BodyCopyText"/>
        </w:rPr>
        <w:t>.</w:t>
      </w:r>
    </w:p>
    <w:p w14:paraId="4C268B0B" w14:textId="77777777" w:rsidR="006221A4" w:rsidRPr="001D4A9A" w:rsidRDefault="006221A4" w:rsidP="00E34CB4">
      <w:pPr>
        <w:pStyle w:val="ListwithNumbers"/>
        <w:numPr>
          <w:ilvl w:val="0"/>
          <w:numId w:val="104"/>
        </w:numPr>
        <w:rPr>
          <w:rStyle w:val="BodyCopyText"/>
        </w:rPr>
      </w:pPr>
      <w:bookmarkStart w:id="26" w:name="_Hlk36027437"/>
      <w:r w:rsidRPr="001D4A9A">
        <w:rPr>
          <w:rStyle w:val="BodyCopyText"/>
        </w:rPr>
        <w:t>Module 2.1</w:t>
      </w:r>
      <w:r w:rsidR="00BF39A8" w:rsidRPr="001D4A9A">
        <w:rPr>
          <w:rStyle w:val="BodyCopyText"/>
        </w:rPr>
        <w:t xml:space="preserve"> </w:t>
      </w:r>
      <w:r w:rsidRPr="001D4A9A">
        <w:rPr>
          <w:rStyle w:val="BodyCopyText"/>
        </w:rPr>
        <w:t>Introduction to Natural Gas</w:t>
      </w:r>
      <w:r w:rsidR="003F240D">
        <w:rPr>
          <w:rStyle w:val="BodyCopyText"/>
        </w:rPr>
        <w:t>.</w:t>
      </w:r>
    </w:p>
    <w:p w14:paraId="7DB0FB03" w14:textId="77777777" w:rsidR="006221A4" w:rsidRPr="001D4A9A" w:rsidRDefault="006221A4" w:rsidP="00E34CB4">
      <w:pPr>
        <w:pStyle w:val="ListwithNumbers"/>
        <w:numPr>
          <w:ilvl w:val="0"/>
          <w:numId w:val="104"/>
        </w:numPr>
        <w:rPr>
          <w:rStyle w:val="BodyCopyText"/>
        </w:rPr>
      </w:pPr>
      <w:r w:rsidRPr="001D4A9A">
        <w:rPr>
          <w:rStyle w:val="BodyCopyText"/>
        </w:rPr>
        <w:t>Module 2.2</w:t>
      </w:r>
      <w:r w:rsidR="00BF39A8" w:rsidRPr="001D4A9A">
        <w:rPr>
          <w:rStyle w:val="BodyCopyText"/>
        </w:rPr>
        <w:t xml:space="preserve"> </w:t>
      </w:r>
      <w:r w:rsidRPr="001D4A9A">
        <w:rPr>
          <w:rStyle w:val="BodyCopyText"/>
        </w:rPr>
        <w:t>The Natural Gas Industry in British Columbia</w:t>
      </w:r>
      <w:r w:rsidR="003F240D">
        <w:rPr>
          <w:rStyle w:val="BodyCopyText"/>
        </w:rPr>
        <w:t>.</w:t>
      </w:r>
    </w:p>
    <w:p w14:paraId="099A9003" w14:textId="77777777" w:rsidR="006221A4" w:rsidRPr="001D4A9A" w:rsidRDefault="006221A4" w:rsidP="00E34CB4">
      <w:pPr>
        <w:pStyle w:val="ListwithNumbers"/>
        <w:numPr>
          <w:ilvl w:val="0"/>
          <w:numId w:val="104"/>
        </w:numPr>
        <w:rPr>
          <w:rStyle w:val="BodyCopyText"/>
        </w:rPr>
      </w:pPr>
      <w:r w:rsidRPr="001D4A9A">
        <w:rPr>
          <w:rStyle w:val="BodyCopyText"/>
        </w:rPr>
        <w:t>Module 2.3</w:t>
      </w:r>
      <w:r w:rsidR="00BF39A8" w:rsidRPr="001D4A9A">
        <w:rPr>
          <w:rStyle w:val="BodyCopyText"/>
        </w:rPr>
        <w:t xml:space="preserve"> </w:t>
      </w:r>
      <w:r w:rsidRPr="001D4A9A">
        <w:rPr>
          <w:rStyle w:val="BodyCopyText"/>
        </w:rPr>
        <w:t xml:space="preserve">Upstream – </w:t>
      </w:r>
      <w:r w:rsidR="00AA079F" w:rsidRPr="001D4A9A">
        <w:rPr>
          <w:rStyle w:val="BodyCopyText"/>
        </w:rPr>
        <w:t>Well Site Selection, Preparation and Drilling, Completion, Production, Water Recycling, and Reclamation</w:t>
      </w:r>
      <w:r w:rsidR="003F240D">
        <w:rPr>
          <w:rStyle w:val="BodyCopyText"/>
        </w:rPr>
        <w:t>.</w:t>
      </w:r>
    </w:p>
    <w:p w14:paraId="0993888D" w14:textId="77777777" w:rsidR="006221A4" w:rsidRPr="001D4A9A" w:rsidRDefault="00C2438F" w:rsidP="00E34CB4">
      <w:pPr>
        <w:pStyle w:val="ListwithNumbers"/>
        <w:numPr>
          <w:ilvl w:val="0"/>
          <w:numId w:val="104"/>
        </w:numPr>
        <w:rPr>
          <w:rStyle w:val="BodyCopyText"/>
        </w:rPr>
      </w:pPr>
      <w:r w:rsidRPr="001D4A9A">
        <w:rPr>
          <w:rStyle w:val="BodyCopyText"/>
        </w:rPr>
        <w:t>Module 2.4</w:t>
      </w:r>
      <w:r w:rsidR="00BF39A8" w:rsidRPr="001D4A9A">
        <w:rPr>
          <w:rStyle w:val="BodyCopyText"/>
        </w:rPr>
        <w:t xml:space="preserve"> </w:t>
      </w:r>
      <w:r w:rsidRPr="001D4A9A">
        <w:rPr>
          <w:rStyle w:val="BodyCopyText"/>
        </w:rPr>
        <w:t xml:space="preserve">Midstream – </w:t>
      </w:r>
      <w:r w:rsidR="00AA079F" w:rsidRPr="001D4A9A">
        <w:rPr>
          <w:rStyle w:val="BodyCopyText"/>
        </w:rPr>
        <w:t xml:space="preserve">Processing, </w:t>
      </w:r>
      <w:r w:rsidRPr="001D4A9A">
        <w:rPr>
          <w:rStyle w:val="BodyCopyText"/>
        </w:rPr>
        <w:t>Transportation</w:t>
      </w:r>
      <w:r w:rsidR="00AA079F" w:rsidRPr="001D4A9A">
        <w:rPr>
          <w:rStyle w:val="BodyCopyText"/>
        </w:rPr>
        <w:t>,</w:t>
      </w:r>
      <w:r w:rsidRPr="001D4A9A">
        <w:rPr>
          <w:rStyle w:val="BodyCopyText"/>
        </w:rPr>
        <w:t xml:space="preserve"> </w:t>
      </w:r>
      <w:r w:rsidR="00AA079F" w:rsidRPr="001D4A9A">
        <w:rPr>
          <w:rStyle w:val="BodyCopyText"/>
        </w:rPr>
        <w:t>and Markets</w:t>
      </w:r>
      <w:r w:rsidR="003F240D">
        <w:rPr>
          <w:rStyle w:val="BodyCopyText"/>
        </w:rPr>
        <w:t>.</w:t>
      </w:r>
    </w:p>
    <w:p w14:paraId="7BEA4B4E" w14:textId="77777777" w:rsidR="00C2438F" w:rsidRPr="001D4A9A" w:rsidRDefault="00C2438F" w:rsidP="00E34CB4">
      <w:pPr>
        <w:pStyle w:val="ListwithNumbers"/>
        <w:numPr>
          <w:ilvl w:val="0"/>
          <w:numId w:val="104"/>
        </w:numPr>
        <w:rPr>
          <w:rStyle w:val="BodyCopyText"/>
        </w:rPr>
      </w:pPr>
      <w:r w:rsidRPr="001D4A9A">
        <w:rPr>
          <w:rStyle w:val="BodyCopyText"/>
        </w:rPr>
        <w:t>Module 2.5</w:t>
      </w:r>
      <w:r w:rsidR="00BF39A8" w:rsidRPr="001D4A9A">
        <w:rPr>
          <w:rStyle w:val="BodyCopyText"/>
        </w:rPr>
        <w:t xml:space="preserve"> </w:t>
      </w:r>
      <w:r w:rsidRPr="001D4A9A">
        <w:rPr>
          <w:rStyle w:val="BodyCopyText"/>
        </w:rPr>
        <w:t xml:space="preserve">Downstream – </w:t>
      </w:r>
      <w:r w:rsidR="00AA079F" w:rsidRPr="001D4A9A">
        <w:rPr>
          <w:rStyle w:val="BodyCopyText"/>
        </w:rPr>
        <w:t>Refining and Markets</w:t>
      </w:r>
      <w:r w:rsidR="003F240D">
        <w:rPr>
          <w:rStyle w:val="BodyCopyText"/>
        </w:rPr>
        <w:t>.</w:t>
      </w:r>
    </w:p>
    <w:p w14:paraId="6657F77B" w14:textId="77777777" w:rsidR="006221A4" w:rsidRPr="001D4A9A" w:rsidRDefault="00C2438F" w:rsidP="00E34CB4">
      <w:pPr>
        <w:pStyle w:val="ListwithNumbers"/>
        <w:numPr>
          <w:ilvl w:val="0"/>
          <w:numId w:val="104"/>
        </w:numPr>
        <w:rPr>
          <w:rStyle w:val="BodyCopyText"/>
        </w:rPr>
      </w:pPr>
      <w:r w:rsidRPr="001D4A9A">
        <w:rPr>
          <w:rStyle w:val="BodyCopyText"/>
        </w:rPr>
        <w:t>Module 2.6</w:t>
      </w:r>
      <w:r w:rsidR="00BF39A8" w:rsidRPr="001D4A9A">
        <w:rPr>
          <w:rStyle w:val="BodyCopyText"/>
        </w:rPr>
        <w:t xml:space="preserve"> </w:t>
      </w:r>
      <w:r w:rsidR="00201D15" w:rsidRPr="001D4A9A">
        <w:rPr>
          <w:rStyle w:val="BodyCopyText"/>
        </w:rPr>
        <w:t>Health and Wellness in the Natural Gas Industry</w:t>
      </w:r>
      <w:r w:rsidR="003F240D">
        <w:rPr>
          <w:rStyle w:val="BodyCopyText"/>
        </w:rPr>
        <w:t>.</w:t>
      </w:r>
      <w:r w:rsidR="00201D15" w:rsidRPr="001D4A9A">
        <w:rPr>
          <w:rStyle w:val="BodyCopyText"/>
        </w:rPr>
        <w:t xml:space="preserve"> </w:t>
      </w:r>
    </w:p>
    <w:p w14:paraId="57BE052B" w14:textId="77777777" w:rsidR="009469C6" w:rsidRDefault="00C2438F" w:rsidP="00E34CB4">
      <w:pPr>
        <w:pStyle w:val="ListwithNumbers"/>
        <w:numPr>
          <w:ilvl w:val="0"/>
          <w:numId w:val="104"/>
        </w:numPr>
        <w:rPr>
          <w:rStyle w:val="BodyCopyText"/>
        </w:rPr>
      </w:pPr>
      <w:r w:rsidRPr="001D4A9A">
        <w:rPr>
          <w:rStyle w:val="BodyCopyText"/>
        </w:rPr>
        <w:t>Module 2.7</w:t>
      </w:r>
      <w:r w:rsidR="00BF39A8" w:rsidRPr="001D4A9A">
        <w:rPr>
          <w:rStyle w:val="BodyCopyText"/>
        </w:rPr>
        <w:t xml:space="preserve"> </w:t>
      </w:r>
      <w:r w:rsidR="00201D15" w:rsidRPr="001D4A9A">
        <w:rPr>
          <w:rStyle w:val="BodyCopyText"/>
        </w:rPr>
        <w:t>Safety</w:t>
      </w:r>
      <w:r w:rsidR="003F240D">
        <w:rPr>
          <w:rStyle w:val="BodyCopyText"/>
        </w:rPr>
        <w:t>.</w:t>
      </w:r>
    </w:p>
    <w:p w14:paraId="2FD93A82" w14:textId="77777777" w:rsidR="006F1BB5" w:rsidRPr="001D4A9A" w:rsidRDefault="006F1BB5" w:rsidP="00E34CB4">
      <w:pPr>
        <w:pStyle w:val="ListwithNumbers"/>
        <w:numPr>
          <w:ilvl w:val="0"/>
          <w:numId w:val="104"/>
        </w:numPr>
        <w:rPr>
          <w:rStyle w:val="BodyCopyText"/>
        </w:rPr>
      </w:pPr>
      <w:r w:rsidRPr="001D4A9A">
        <w:rPr>
          <w:rStyle w:val="BodyCopyText"/>
        </w:rPr>
        <w:lastRenderedPageBreak/>
        <w:t>Module 2.8</w:t>
      </w:r>
      <w:r w:rsidR="00BF39A8" w:rsidRPr="001D4A9A">
        <w:rPr>
          <w:rStyle w:val="BodyCopyText"/>
        </w:rPr>
        <w:t xml:space="preserve"> </w:t>
      </w:r>
      <w:r w:rsidRPr="001D4A9A">
        <w:rPr>
          <w:rStyle w:val="BodyCopyText"/>
        </w:rPr>
        <w:t>Terminology and Communication</w:t>
      </w:r>
      <w:r w:rsidR="003F240D">
        <w:rPr>
          <w:rStyle w:val="BodyCopyText"/>
        </w:rPr>
        <w:t>.</w:t>
      </w:r>
    </w:p>
    <w:p w14:paraId="3BA658AE" w14:textId="77777777" w:rsidR="006221A4" w:rsidRPr="004A0A07" w:rsidRDefault="00952F84" w:rsidP="00E34CB4">
      <w:pPr>
        <w:pStyle w:val="ListwithNumbers"/>
        <w:numPr>
          <w:ilvl w:val="0"/>
          <w:numId w:val="104"/>
        </w:numPr>
      </w:pPr>
      <w:r w:rsidRPr="001D4A9A">
        <w:rPr>
          <w:rStyle w:val="BodyCopyText"/>
        </w:rPr>
        <w:t>Module 2.</w:t>
      </w:r>
      <w:r w:rsidR="006F1BB5" w:rsidRPr="001D4A9A">
        <w:rPr>
          <w:rStyle w:val="BodyCopyText"/>
        </w:rPr>
        <w:t>9</w:t>
      </w:r>
      <w:r w:rsidR="00BF39A8" w:rsidRPr="001D4A9A">
        <w:rPr>
          <w:rStyle w:val="BodyCopyText"/>
        </w:rPr>
        <w:t xml:space="preserve"> </w:t>
      </w:r>
      <w:r w:rsidR="006F1BB5" w:rsidRPr="001D4A9A">
        <w:rPr>
          <w:rStyle w:val="BodyCopyText"/>
        </w:rPr>
        <w:t xml:space="preserve">Jobs and </w:t>
      </w:r>
      <w:r w:rsidRPr="001D4A9A">
        <w:rPr>
          <w:rStyle w:val="BodyCopyText"/>
        </w:rPr>
        <w:t>Careers</w:t>
      </w:r>
      <w:r w:rsidR="003F240D">
        <w:rPr>
          <w:rStyle w:val="BodyCopyText"/>
        </w:rPr>
        <w:t>.</w:t>
      </w:r>
      <w:r w:rsidRPr="004A0A07">
        <w:t xml:space="preserve"> </w:t>
      </w:r>
    </w:p>
    <w:bookmarkEnd w:id="26"/>
    <w:p w14:paraId="77A4E1AD" w14:textId="77777777" w:rsidR="00343635" w:rsidRPr="0036204D" w:rsidRDefault="00343635" w:rsidP="00343635">
      <w:pPr>
        <w:rPr>
          <w:rStyle w:val="BodyCopyText"/>
        </w:rPr>
      </w:pPr>
      <w:r w:rsidRPr="0036204D">
        <w:rPr>
          <w:rStyle w:val="BodyCopyText"/>
        </w:rPr>
        <w:t xml:space="preserve">The Industry Awareness modules </w:t>
      </w:r>
      <w:r w:rsidR="00762F26" w:rsidRPr="0036204D">
        <w:rPr>
          <w:rStyle w:val="BodyCopyText"/>
        </w:rPr>
        <w:t>present information</w:t>
      </w:r>
      <w:r w:rsidRPr="0036204D">
        <w:rPr>
          <w:rStyle w:val="BodyCopyText"/>
        </w:rPr>
        <w:t xml:space="preserve"> about the industry in a logical sequence and are designed to be delivered in order.  In addition, </w:t>
      </w:r>
      <w:r w:rsidR="00762F26" w:rsidRPr="0036204D">
        <w:rPr>
          <w:rStyle w:val="BodyCopyText"/>
        </w:rPr>
        <w:t>several</w:t>
      </w:r>
      <w:r w:rsidRPr="0036204D">
        <w:rPr>
          <w:rStyle w:val="BodyCopyText"/>
        </w:rPr>
        <w:t xml:space="preserve"> </w:t>
      </w:r>
      <w:r w:rsidR="00762F26" w:rsidRPr="0036204D">
        <w:rPr>
          <w:rStyle w:val="BodyCopyText"/>
        </w:rPr>
        <w:t xml:space="preserve">of </w:t>
      </w:r>
      <w:r w:rsidRPr="0036204D">
        <w:rPr>
          <w:rStyle w:val="BodyCopyText"/>
        </w:rPr>
        <w:t xml:space="preserve">the learning activities </w:t>
      </w:r>
      <w:r w:rsidR="00563817" w:rsidRPr="0036204D">
        <w:rPr>
          <w:rStyle w:val="BodyCopyText"/>
        </w:rPr>
        <w:t xml:space="preserve">included in the modules </w:t>
      </w:r>
      <w:r w:rsidRPr="0036204D">
        <w:rPr>
          <w:rStyle w:val="BodyCopyText"/>
        </w:rPr>
        <w:t xml:space="preserve">are designed and laid out so that they build on one another.   </w:t>
      </w:r>
    </w:p>
    <w:p w14:paraId="0B729B38" w14:textId="77777777" w:rsidR="00762F26" w:rsidRPr="001D4A9A" w:rsidRDefault="00563817" w:rsidP="00E34CB4">
      <w:pPr>
        <w:pStyle w:val="ListwithBullets"/>
        <w:numPr>
          <w:ilvl w:val="0"/>
          <w:numId w:val="226"/>
        </w:numPr>
        <w:rPr>
          <w:rStyle w:val="BodyCopyText"/>
        </w:rPr>
      </w:pPr>
      <w:r w:rsidRPr="001D4A9A">
        <w:rPr>
          <w:rStyle w:val="BodyCopyText"/>
        </w:rPr>
        <w:t xml:space="preserve">The first module sets the stage for participant success in the program. </w:t>
      </w:r>
    </w:p>
    <w:p w14:paraId="46B96013" w14:textId="77777777" w:rsidR="00762F26" w:rsidRPr="001D4A9A" w:rsidRDefault="00762F26" w:rsidP="00E34CB4">
      <w:pPr>
        <w:pStyle w:val="ListwithBullets"/>
        <w:numPr>
          <w:ilvl w:val="0"/>
          <w:numId w:val="226"/>
        </w:numPr>
        <w:rPr>
          <w:rStyle w:val="BodyCopyText"/>
        </w:rPr>
      </w:pPr>
      <w:r w:rsidRPr="001D4A9A">
        <w:rPr>
          <w:rStyle w:val="BodyCopyText"/>
        </w:rPr>
        <w:t>T</w:t>
      </w:r>
      <w:r w:rsidR="00563817" w:rsidRPr="001D4A9A">
        <w:rPr>
          <w:rStyle w:val="BodyCopyText"/>
        </w:rPr>
        <w:t>he next five modules provide i</w:t>
      </w:r>
      <w:r w:rsidR="009174CF" w:rsidRPr="001D4A9A">
        <w:rPr>
          <w:rStyle w:val="BodyCopyText"/>
        </w:rPr>
        <w:t xml:space="preserve">nformation about the industry </w:t>
      </w:r>
      <w:r w:rsidR="00343635" w:rsidRPr="001D4A9A">
        <w:rPr>
          <w:rStyle w:val="BodyCopyText"/>
        </w:rPr>
        <w:t>begin</w:t>
      </w:r>
      <w:r w:rsidR="00563817" w:rsidRPr="001D4A9A">
        <w:rPr>
          <w:rStyle w:val="BodyCopyText"/>
        </w:rPr>
        <w:t>ning</w:t>
      </w:r>
      <w:r w:rsidR="00343635" w:rsidRPr="001D4A9A">
        <w:rPr>
          <w:rStyle w:val="BodyCopyText"/>
        </w:rPr>
        <w:t xml:space="preserve"> with </w:t>
      </w:r>
      <w:r w:rsidR="00563817" w:rsidRPr="001D4A9A">
        <w:rPr>
          <w:rStyle w:val="BodyCopyText"/>
        </w:rPr>
        <w:t>some</w:t>
      </w:r>
      <w:r w:rsidR="009174CF" w:rsidRPr="001D4A9A">
        <w:rPr>
          <w:rStyle w:val="BodyCopyText"/>
        </w:rPr>
        <w:t xml:space="preserve"> background</w:t>
      </w:r>
      <w:r w:rsidR="00563817" w:rsidRPr="001D4A9A">
        <w:rPr>
          <w:rStyle w:val="BodyCopyText"/>
        </w:rPr>
        <w:t xml:space="preserve"> and leading into a </w:t>
      </w:r>
      <w:r w:rsidR="009174CF" w:rsidRPr="001D4A9A">
        <w:rPr>
          <w:rStyle w:val="BodyCopyText"/>
        </w:rPr>
        <w:t>history of the oil and gas industry</w:t>
      </w:r>
      <w:r w:rsidR="00343635" w:rsidRPr="001D4A9A">
        <w:rPr>
          <w:rStyle w:val="BodyCopyText"/>
        </w:rPr>
        <w:t xml:space="preserve">, an introduction to </w:t>
      </w:r>
      <w:r w:rsidR="009174CF" w:rsidRPr="001D4A9A">
        <w:rPr>
          <w:rStyle w:val="BodyCopyText"/>
        </w:rPr>
        <w:t xml:space="preserve">the natural gas and LNG </w:t>
      </w:r>
      <w:r w:rsidR="00B32D33" w:rsidRPr="001D4A9A">
        <w:rPr>
          <w:rStyle w:val="BodyCopyText"/>
        </w:rPr>
        <w:t>industry in BC</w:t>
      </w:r>
      <w:r w:rsidR="00563817" w:rsidRPr="001D4A9A">
        <w:rPr>
          <w:rStyle w:val="BodyCopyText"/>
        </w:rPr>
        <w:t>,</w:t>
      </w:r>
      <w:r w:rsidR="00B32D33" w:rsidRPr="001D4A9A">
        <w:rPr>
          <w:rStyle w:val="BodyCopyText"/>
        </w:rPr>
        <w:t xml:space="preserve"> </w:t>
      </w:r>
      <w:r w:rsidR="00343635" w:rsidRPr="001D4A9A">
        <w:rPr>
          <w:rStyle w:val="BodyCopyText"/>
        </w:rPr>
        <w:t xml:space="preserve">and </w:t>
      </w:r>
      <w:r w:rsidR="009174CF" w:rsidRPr="001D4A9A">
        <w:rPr>
          <w:rStyle w:val="BodyCopyText"/>
        </w:rPr>
        <w:t xml:space="preserve">then detailed explanations of the three major sectors </w:t>
      </w:r>
      <w:r w:rsidR="00343635" w:rsidRPr="001D4A9A">
        <w:rPr>
          <w:rStyle w:val="BodyCopyText"/>
        </w:rPr>
        <w:t>in the natural gas industry</w:t>
      </w:r>
      <w:r w:rsidR="009174CF" w:rsidRPr="001D4A9A">
        <w:rPr>
          <w:rStyle w:val="BodyCopyText"/>
        </w:rPr>
        <w:t>.</w:t>
      </w:r>
    </w:p>
    <w:p w14:paraId="50A7A399" w14:textId="77777777" w:rsidR="00762F26" w:rsidRPr="001D4A9A" w:rsidRDefault="00563817" w:rsidP="00E34CB4">
      <w:pPr>
        <w:pStyle w:val="ListwithBullets"/>
        <w:numPr>
          <w:ilvl w:val="0"/>
          <w:numId w:val="226"/>
        </w:numPr>
        <w:rPr>
          <w:rStyle w:val="BodyCopyText"/>
        </w:rPr>
      </w:pPr>
      <w:r w:rsidRPr="001D4A9A">
        <w:rPr>
          <w:rStyle w:val="BodyCopyText"/>
        </w:rPr>
        <w:t xml:space="preserve">The </w:t>
      </w:r>
      <w:r w:rsidR="00762F26" w:rsidRPr="001D4A9A">
        <w:rPr>
          <w:rStyle w:val="BodyCopyText"/>
        </w:rPr>
        <w:t xml:space="preserve">next three </w:t>
      </w:r>
      <w:r w:rsidR="009174CF" w:rsidRPr="001D4A9A">
        <w:rPr>
          <w:rStyle w:val="BodyCopyText"/>
        </w:rPr>
        <w:t xml:space="preserve">modules </w:t>
      </w:r>
      <w:r w:rsidRPr="001D4A9A">
        <w:rPr>
          <w:rStyle w:val="BodyCopyText"/>
        </w:rPr>
        <w:t>focus on</w:t>
      </w:r>
      <w:r w:rsidR="009174CF" w:rsidRPr="001D4A9A">
        <w:rPr>
          <w:rStyle w:val="BodyCopyText"/>
        </w:rPr>
        <w:t xml:space="preserve"> </w:t>
      </w:r>
      <w:r w:rsidRPr="001D4A9A">
        <w:rPr>
          <w:rStyle w:val="BodyCopyText"/>
        </w:rPr>
        <w:t xml:space="preserve">important topics </w:t>
      </w:r>
      <w:r w:rsidR="009174CF" w:rsidRPr="001D4A9A">
        <w:rPr>
          <w:rStyle w:val="BodyCopyText"/>
        </w:rPr>
        <w:t xml:space="preserve">around health and wellness, </w:t>
      </w:r>
      <w:r w:rsidR="00201D15" w:rsidRPr="001D4A9A">
        <w:rPr>
          <w:rStyle w:val="BodyCopyText"/>
        </w:rPr>
        <w:t>safety</w:t>
      </w:r>
      <w:r w:rsidRPr="001D4A9A">
        <w:rPr>
          <w:rStyle w:val="BodyCopyText"/>
        </w:rPr>
        <w:t>,</w:t>
      </w:r>
      <w:r w:rsidR="00201D15" w:rsidRPr="001D4A9A">
        <w:rPr>
          <w:rStyle w:val="BodyCopyText"/>
        </w:rPr>
        <w:t xml:space="preserve"> </w:t>
      </w:r>
      <w:r w:rsidR="009174CF" w:rsidRPr="001D4A9A">
        <w:rPr>
          <w:rStyle w:val="BodyCopyText"/>
        </w:rPr>
        <w:t>terminology and communications</w:t>
      </w:r>
      <w:r w:rsidRPr="001D4A9A">
        <w:rPr>
          <w:rStyle w:val="BodyCopyText"/>
        </w:rPr>
        <w:t>.</w:t>
      </w:r>
    </w:p>
    <w:p w14:paraId="4A3C1799" w14:textId="77777777" w:rsidR="009174CF" w:rsidRPr="001D4A9A" w:rsidRDefault="00563817" w:rsidP="00E34CB4">
      <w:pPr>
        <w:pStyle w:val="ListwithBullets"/>
        <w:numPr>
          <w:ilvl w:val="0"/>
          <w:numId w:val="226"/>
        </w:numPr>
        <w:rPr>
          <w:rStyle w:val="BodyCopyText"/>
        </w:rPr>
      </w:pPr>
      <w:r w:rsidRPr="001D4A9A">
        <w:rPr>
          <w:rStyle w:val="BodyCopyText"/>
        </w:rPr>
        <w:t xml:space="preserve">The </w:t>
      </w:r>
      <w:r w:rsidR="00762F26" w:rsidRPr="001D4A9A">
        <w:rPr>
          <w:rStyle w:val="BodyCopyText"/>
        </w:rPr>
        <w:t>final module lo</w:t>
      </w:r>
      <w:r w:rsidR="009174CF" w:rsidRPr="001D4A9A">
        <w:rPr>
          <w:rStyle w:val="BodyCopyText"/>
        </w:rPr>
        <w:t>ok</w:t>
      </w:r>
      <w:r w:rsidR="00762F26" w:rsidRPr="001D4A9A">
        <w:rPr>
          <w:rStyle w:val="BodyCopyText"/>
        </w:rPr>
        <w:t>s</w:t>
      </w:r>
      <w:r w:rsidR="009174CF" w:rsidRPr="001D4A9A">
        <w:rPr>
          <w:rStyle w:val="BodyCopyText"/>
        </w:rPr>
        <w:t xml:space="preserve"> at the types and nature of jobs </w:t>
      </w:r>
      <w:r w:rsidR="00B32D33" w:rsidRPr="001D4A9A">
        <w:rPr>
          <w:rStyle w:val="BodyCopyText"/>
        </w:rPr>
        <w:t xml:space="preserve">and careers </w:t>
      </w:r>
      <w:r w:rsidR="009174CF" w:rsidRPr="001D4A9A">
        <w:rPr>
          <w:rStyle w:val="BodyCopyText"/>
        </w:rPr>
        <w:t>in the natural gas industry.</w:t>
      </w:r>
    </w:p>
    <w:p w14:paraId="7E621B73" w14:textId="77777777" w:rsidR="00424E93" w:rsidRPr="0036204D" w:rsidRDefault="0007026E" w:rsidP="00DF3F99">
      <w:pPr>
        <w:pStyle w:val="SubHeading3"/>
      </w:pPr>
      <w:bookmarkStart w:id="27" w:name="_Toc48915372"/>
      <w:r w:rsidRPr="0036204D">
        <w:t>2.</w:t>
      </w:r>
      <w:r w:rsidR="00762F26" w:rsidRPr="0036204D">
        <w:t>2.2</w:t>
      </w:r>
      <w:r w:rsidRPr="0036204D">
        <w:t xml:space="preserve"> </w:t>
      </w:r>
      <w:r w:rsidR="009D4958" w:rsidRPr="0036204D">
        <w:t>Career Awareness and Planning</w:t>
      </w:r>
      <w:r w:rsidR="00424E93" w:rsidRPr="0036204D">
        <w:t xml:space="preserve"> Modules</w:t>
      </w:r>
      <w:bookmarkEnd w:id="27"/>
    </w:p>
    <w:p w14:paraId="14C406F0" w14:textId="77777777" w:rsidR="00C123E0" w:rsidRPr="0036204D" w:rsidRDefault="00C123E0" w:rsidP="00C123E0">
      <w:pPr>
        <w:rPr>
          <w:rStyle w:val="BodyCopyText"/>
        </w:rPr>
      </w:pPr>
      <w:r w:rsidRPr="0036204D">
        <w:rPr>
          <w:rStyle w:val="BodyCopyText"/>
        </w:rPr>
        <w:t xml:space="preserve">There are four </w:t>
      </w:r>
      <w:r w:rsidR="00146858" w:rsidRPr="0036204D">
        <w:rPr>
          <w:rStyle w:val="BodyCopyText"/>
        </w:rPr>
        <w:t xml:space="preserve">Career Awareness and Planning </w:t>
      </w:r>
      <w:r w:rsidRPr="0036204D">
        <w:rPr>
          <w:rStyle w:val="BodyCopyText"/>
        </w:rPr>
        <w:t xml:space="preserve">modules.  </w:t>
      </w:r>
    </w:p>
    <w:p w14:paraId="3F4AD7EA" w14:textId="77777777" w:rsidR="00C123E0" w:rsidRPr="001D4A9A" w:rsidRDefault="00C123E0" w:rsidP="00E34CB4">
      <w:pPr>
        <w:pStyle w:val="ListwithNumbers"/>
        <w:numPr>
          <w:ilvl w:val="0"/>
          <w:numId w:val="225"/>
        </w:numPr>
        <w:rPr>
          <w:rStyle w:val="BodyCopyText"/>
        </w:rPr>
      </w:pPr>
      <w:r w:rsidRPr="001D4A9A">
        <w:rPr>
          <w:rStyle w:val="BodyCopyText"/>
        </w:rPr>
        <w:t>Module 3.0 How to be a Valued Employee</w:t>
      </w:r>
      <w:r w:rsidR="003F240D">
        <w:rPr>
          <w:rStyle w:val="BodyCopyText"/>
        </w:rPr>
        <w:t>.</w:t>
      </w:r>
    </w:p>
    <w:p w14:paraId="354A04B9" w14:textId="77777777" w:rsidR="00C123E0" w:rsidRPr="001D4A9A" w:rsidRDefault="00C123E0" w:rsidP="00E34CB4">
      <w:pPr>
        <w:pStyle w:val="ListwithNumbers"/>
        <w:numPr>
          <w:ilvl w:val="0"/>
          <w:numId w:val="225"/>
        </w:numPr>
        <w:rPr>
          <w:rStyle w:val="BodyCopyText"/>
        </w:rPr>
      </w:pPr>
      <w:bookmarkStart w:id="28" w:name="_Hlk36027448"/>
      <w:r w:rsidRPr="001D4A9A">
        <w:rPr>
          <w:rStyle w:val="BodyCopyText"/>
        </w:rPr>
        <w:t>Module 3.1 Identifying Interests and Skills</w:t>
      </w:r>
      <w:r w:rsidR="003F240D">
        <w:rPr>
          <w:rStyle w:val="BodyCopyText"/>
        </w:rPr>
        <w:t>.</w:t>
      </w:r>
      <w:r w:rsidRPr="001D4A9A">
        <w:rPr>
          <w:rStyle w:val="BodyCopyText"/>
        </w:rPr>
        <w:t xml:space="preserve"> </w:t>
      </w:r>
    </w:p>
    <w:p w14:paraId="73A40971" w14:textId="77777777" w:rsidR="00C123E0" w:rsidRPr="001D4A9A" w:rsidRDefault="00C123E0" w:rsidP="00E34CB4">
      <w:pPr>
        <w:pStyle w:val="ListwithNumbers"/>
        <w:numPr>
          <w:ilvl w:val="0"/>
          <w:numId w:val="225"/>
        </w:numPr>
        <w:rPr>
          <w:rStyle w:val="BodyCopyText"/>
        </w:rPr>
      </w:pPr>
      <w:r w:rsidRPr="001D4A9A">
        <w:rPr>
          <w:rStyle w:val="BodyCopyText"/>
        </w:rPr>
        <w:t>Module 3.2 Looking for Employment in Natural Gas</w:t>
      </w:r>
      <w:r w:rsidR="003F240D">
        <w:rPr>
          <w:rStyle w:val="BodyCopyText"/>
        </w:rPr>
        <w:t>.</w:t>
      </w:r>
    </w:p>
    <w:p w14:paraId="770B24E4" w14:textId="77777777" w:rsidR="00C123E0" w:rsidRPr="001D4A9A" w:rsidRDefault="00C123E0" w:rsidP="00E34CB4">
      <w:pPr>
        <w:pStyle w:val="ListwithNumbers"/>
        <w:numPr>
          <w:ilvl w:val="0"/>
          <w:numId w:val="225"/>
        </w:numPr>
        <w:rPr>
          <w:rStyle w:val="BodyCopyText"/>
        </w:rPr>
      </w:pPr>
      <w:r w:rsidRPr="001D4A9A">
        <w:rPr>
          <w:rStyle w:val="BodyCopyText"/>
        </w:rPr>
        <w:t>Module 3.3 Applying for Employment in Natural Gas</w:t>
      </w:r>
      <w:r w:rsidR="003F240D">
        <w:rPr>
          <w:rStyle w:val="BodyCopyText"/>
        </w:rPr>
        <w:t>.</w:t>
      </w:r>
    </w:p>
    <w:bookmarkEnd w:id="28"/>
    <w:p w14:paraId="01932DF3" w14:textId="77777777" w:rsidR="00C123E0" w:rsidRPr="0036204D" w:rsidRDefault="00C123E0" w:rsidP="00C123E0">
      <w:pPr>
        <w:rPr>
          <w:rStyle w:val="BodyCopyText"/>
        </w:rPr>
      </w:pPr>
      <w:r w:rsidRPr="0036204D">
        <w:rPr>
          <w:rStyle w:val="BodyCopyText"/>
        </w:rPr>
        <w:lastRenderedPageBreak/>
        <w:t xml:space="preserve">The Career Awareness and Planning modules present information about how to look for work or prepare for a career in the natural gas industry.  These modules are also are designed to be taught sequentially as each build on the previous one.  </w:t>
      </w:r>
    </w:p>
    <w:p w14:paraId="06568525" w14:textId="77777777" w:rsidR="00C123E0" w:rsidRPr="0036204D" w:rsidRDefault="00C123E0" w:rsidP="00424E93">
      <w:pPr>
        <w:rPr>
          <w:rStyle w:val="BodyCopyText"/>
        </w:rPr>
      </w:pPr>
      <w:r w:rsidRPr="0036204D">
        <w:rPr>
          <w:rStyle w:val="BodyCopyText"/>
        </w:rPr>
        <w:t xml:space="preserve">Learning activities in these modules inform and engage students in preparing an employment plan. This employment plan is intended to enable participants to look for work with an employer or to pursue training or education for a skilled job in the industry, once they have completed the program. </w:t>
      </w:r>
    </w:p>
    <w:p w14:paraId="403E82F5" w14:textId="77777777" w:rsidR="00E3259D" w:rsidRPr="0036204D" w:rsidRDefault="0007026E" w:rsidP="000A5CA6">
      <w:pPr>
        <w:pStyle w:val="SubHeading1"/>
      </w:pPr>
      <w:bookmarkStart w:id="29" w:name="_Toc48915373"/>
      <w:r w:rsidRPr="0036204D">
        <w:t>2.</w:t>
      </w:r>
      <w:r w:rsidR="00146858" w:rsidRPr="0036204D">
        <w:t>3</w:t>
      </w:r>
      <w:r w:rsidRPr="0036204D">
        <w:t xml:space="preserve"> </w:t>
      </w:r>
      <w:r w:rsidR="00E3259D" w:rsidRPr="0036204D">
        <w:t>Learning Resources</w:t>
      </w:r>
      <w:bookmarkEnd w:id="29"/>
    </w:p>
    <w:p w14:paraId="3932BDEA" w14:textId="77777777" w:rsidR="00E3259D" w:rsidRPr="0036204D" w:rsidRDefault="00E3259D" w:rsidP="00995E47">
      <w:pPr>
        <w:widowControl w:val="0"/>
        <w:autoSpaceDE w:val="0"/>
        <w:autoSpaceDN w:val="0"/>
        <w:adjustRightInd w:val="0"/>
        <w:ind w:right="709"/>
        <w:jc w:val="both"/>
        <w:rPr>
          <w:rStyle w:val="BodyCopyText"/>
        </w:rPr>
      </w:pPr>
      <w:r w:rsidRPr="0036204D">
        <w:rPr>
          <w:rStyle w:val="BodyCopyText"/>
        </w:rPr>
        <w:t xml:space="preserve">A package of learning resources has been </w:t>
      </w:r>
      <w:r w:rsidR="00995E47" w:rsidRPr="0036204D">
        <w:rPr>
          <w:rStyle w:val="BodyCopyText"/>
        </w:rPr>
        <w:t xml:space="preserve">put together to support delivery of the program. The resources have been donated </w:t>
      </w:r>
      <w:r w:rsidRPr="0036204D">
        <w:rPr>
          <w:rStyle w:val="BodyCopyText"/>
        </w:rPr>
        <w:t>by the Canadian Association of Petroleum Producers (CAPP)</w:t>
      </w:r>
      <w:r w:rsidR="00995E47" w:rsidRPr="0036204D">
        <w:rPr>
          <w:rStyle w:val="BodyCopyText"/>
        </w:rPr>
        <w:t xml:space="preserve"> and include:</w:t>
      </w:r>
    </w:p>
    <w:p w14:paraId="6AAC8A7B" w14:textId="77777777" w:rsidR="00E3259D" w:rsidRPr="001D4A9A" w:rsidRDefault="00524ADC" w:rsidP="001A4DD0">
      <w:pPr>
        <w:pStyle w:val="ListwithBullets"/>
        <w:rPr>
          <w:rStyle w:val="BodyCopyText"/>
        </w:rPr>
      </w:pPr>
      <w:r w:rsidRPr="001D4A9A">
        <w:rPr>
          <w:rStyle w:val="BodyCopyText"/>
        </w:rPr>
        <w:t>Our Petroleum Challenge - Sustainability into the 21st Century, Eighth Edition, Online PDF Version, Canadian Centre for Energy Infor</w:t>
      </w:r>
      <w:r w:rsidR="00495E58" w:rsidRPr="001D4A9A">
        <w:rPr>
          <w:rStyle w:val="BodyCopyText"/>
        </w:rPr>
        <w:t>mation</w:t>
      </w:r>
      <w:r w:rsidR="009469C6">
        <w:rPr>
          <w:rStyle w:val="BodyCopyText"/>
        </w:rPr>
        <w:t>.</w:t>
      </w:r>
      <w:r w:rsidR="003A4F14" w:rsidRPr="001D4A9A">
        <w:rPr>
          <w:rStyle w:val="BodyCopyText"/>
        </w:rPr>
        <w:t xml:space="preserve"> </w:t>
      </w:r>
    </w:p>
    <w:p w14:paraId="78496DAB" w14:textId="77777777" w:rsidR="00995E47" w:rsidRPr="001D4A9A" w:rsidRDefault="00E6080B" w:rsidP="001A4DD0">
      <w:pPr>
        <w:pStyle w:val="ListwithBullets"/>
        <w:rPr>
          <w:rStyle w:val="BodyCopyText"/>
        </w:rPr>
      </w:pPr>
      <w:r w:rsidRPr="001D4A9A">
        <w:rPr>
          <w:rStyle w:val="BodyCopyText"/>
        </w:rPr>
        <w:t>Evolution of Canada’s Oil and Gas Industry</w:t>
      </w:r>
      <w:r w:rsidR="00995E47" w:rsidRPr="001D4A9A">
        <w:rPr>
          <w:rStyle w:val="BodyCopyText"/>
        </w:rPr>
        <w:t xml:space="preserve">, </w:t>
      </w:r>
      <w:r w:rsidR="00A772DC" w:rsidRPr="001D4A9A">
        <w:rPr>
          <w:rStyle w:val="BodyCopyText"/>
        </w:rPr>
        <w:t>A historical companion to Our Petroleum Challenge</w:t>
      </w:r>
      <w:r w:rsidR="00C12FB5">
        <w:rPr>
          <w:rStyle w:val="BodyCopyText"/>
        </w:rPr>
        <w:t>.</w:t>
      </w:r>
    </w:p>
    <w:p w14:paraId="340122EC" w14:textId="77777777" w:rsidR="00C12FB5" w:rsidRDefault="00C12FB5" w:rsidP="000A5CA6">
      <w:pPr>
        <w:pStyle w:val="SubHeading1"/>
      </w:pPr>
    </w:p>
    <w:p w14:paraId="2AA57D7F" w14:textId="77777777" w:rsidR="00C12FB5" w:rsidRDefault="00C12FB5" w:rsidP="000A5CA6">
      <w:pPr>
        <w:pStyle w:val="SubHeading1"/>
      </w:pPr>
    </w:p>
    <w:p w14:paraId="29CC28BC" w14:textId="77777777" w:rsidR="00C12FB5" w:rsidRDefault="00C12FB5">
      <w:pPr>
        <w:rPr>
          <w:rFonts w:eastAsia="Times New Roman" w:cstheme="majorBidi"/>
          <w:b/>
          <w:bCs/>
          <w:sz w:val="32"/>
          <w:szCs w:val="26"/>
          <w:lang w:eastAsia="en-CA"/>
        </w:rPr>
      </w:pPr>
      <w:r>
        <w:br w:type="page"/>
      </w:r>
    </w:p>
    <w:p w14:paraId="18438599" w14:textId="77777777" w:rsidR="00DA2322" w:rsidRPr="0036204D" w:rsidRDefault="00146858" w:rsidP="000A5CA6">
      <w:pPr>
        <w:pStyle w:val="SubHeading1"/>
      </w:pPr>
      <w:bookmarkStart w:id="30" w:name="_Toc48915374"/>
      <w:r w:rsidRPr="0036204D">
        <w:lastRenderedPageBreak/>
        <w:t xml:space="preserve">2.4 </w:t>
      </w:r>
      <w:r w:rsidR="006221A4" w:rsidRPr="0036204D">
        <w:t>Student</w:t>
      </w:r>
      <w:r w:rsidR="00DA2322" w:rsidRPr="0036204D">
        <w:t xml:space="preserve"> Binders</w:t>
      </w:r>
      <w:bookmarkEnd w:id="30"/>
    </w:p>
    <w:p w14:paraId="7168F521" w14:textId="77777777" w:rsidR="00DA2322" w:rsidRPr="0036204D" w:rsidRDefault="00DA2322" w:rsidP="000372D0">
      <w:pPr>
        <w:widowControl w:val="0"/>
        <w:autoSpaceDE w:val="0"/>
        <w:autoSpaceDN w:val="0"/>
        <w:adjustRightInd w:val="0"/>
        <w:ind w:right="711"/>
        <w:jc w:val="both"/>
        <w:rPr>
          <w:rStyle w:val="BodyCopyText"/>
        </w:rPr>
      </w:pPr>
      <w:r w:rsidRPr="0036204D">
        <w:rPr>
          <w:rStyle w:val="BodyCopyText"/>
        </w:rPr>
        <w:t>A WiNG Program Binder</w:t>
      </w:r>
      <w:r w:rsidR="00F9484C" w:rsidRPr="0036204D">
        <w:rPr>
          <w:rStyle w:val="BodyCopyText"/>
        </w:rPr>
        <w:t xml:space="preserve"> </w:t>
      </w:r>
      <w:r w:rsidRPr="0036204D">
        <w:rPr>
          <w:rStyle w:val="BodyCopyText"/>
        </w:rPr>
        <w:t>has been assembled for each participant.</w:t>
      </w:r>
      <w:r w:rsidR="001D4A9A">
        <w:rPr>
          <w:rStyle w:val="BodyCopyText"/>
        </w:rPr>
        <w:t xml:space="preserve"> </w:t>
      </w:r>
      <w:r w:rsidRPr="0036204D">
        <w:rPr>
          <w:rStyle w:val="BodyCopyText"/>
        </w:rPr>
        <w:t>The binder contains:</w:t>
      </w:r>
    </w:p>
    <w:p w14:paraId="6290D5D1" w14:textId="77777777" w:rsidR="00DA2322" w:rsidRPr="001D4A9A" w:rsidRDefault="00DA2322" w:rsidP="00E34CB4">
      <w:pPr>
        <w:numPr>
          <w:ilvl w:val="0"/>
          <w:numId w:val="87"/>
        </w:numPr>
        <w:ind w:left="924" w:hanging="357"/>
        <w:rPr>
          <w:rStyle w:val="BodyCopyText"/>
        </w:rPr>
      </w:pPr>
      <w:r w:rsidRPr="001D4A9A">
        <w:rPr>
          <w:rStyle w:val="BodyCopyText"/>
        </w:rPr>
        <w:t xml:space="preserve">A program map showing all of the sections of the </w:t>
      </w:r>
      <w:r w:rsidR="00997B62" w:rsidRPr="001D4A9A">
        <w:rPr>
          <w:rStyle w:val="BodyCopyText"/>
        </w:rPr>
        <w:t>WiNG program</w:t>
      </w:r>
      <w:r w:rsidR="003F240D">
        <w:rPr>
          <w:rStyle w:val="BodyCopyText"/>
        </w:rPr>
        <w:t>.</w:t>
      </w:r>
    </w:p>
    <w:p w14:paraId="6967A33E" w14:textId="77777777" w:rsidR="00DA2322" w:rsidRPr="001D4A9A" w:rsidRDefault="00DA2322" w:rsidP="00E34CB4">
      <w:pPr>
        <w:numPr>
          <w:ilvl w:val="0"/>
          <w:numId w:val="87"/>
        </w:numPr>
        <w:ind w:left="924" w:hanging="357"/>
        <w:rPr>
          <w:rStyle w:val="BodyCopyText"/>
        </w:rPr>
      </w:pPr>
      <w:r w:rsidRPr="001D4A9A">
        <w:rPr>
          <w:rStyle w:val="BodyCopyText"/>
        </w:rPr>
        <w:t>A Table of Contents and Tabs for Safety Tickets –</w:t>
      </w:r>
      <w:r w:rsidR="00995E47" w:rsidRPr="001D4A9A">
        <w:rPr>
          <w:rStyle w:val="BodyCopyText"/>
        </w:rPr>
        <w:t xml:space="preserve"> </w:t>
      </w:r>
      <w:r w:rsidR="00AD6D7C" w:rsidRPr="001D4A9A">
        <w:rPr>
          <w:rStyle w:val="BodyCopyText"/>
        </w:rPr>
        <w:t>students</w:t>
      </w:r>
      <w:r w:rsidRPr="001D4A9A">
        <w:rPr>
          <w:rStyle w:val="BodyCopyText"/>
        </w:rPr>
        <w:t xml:space="preserve"> can place safety training information and course completion documents in the binder behind the appropriate tab</w:t>
      </w:r>
      <w:r w:rsidR="003F240D">
        <w:rPr>
          <w:rStyle w:val="BodyCopyText"/>
        </w:rPr>
        <w:t>.</w:t>
      </w:r>
    </w:p>
    <w:p w14:paraId="47EE6614" w14:textId="77777777" w:rsidR="00DA2322" w:rsidRPr="001D4A9A" w:rsidRDefault="00995E47" w:rsidP="00E34CB4">
      <w:pPr>
        <w:numPr>
          <w:ilvl w:val="0"/>
          <w:numId w:val="87"/>
        </w:numPr>
        <w:ind w:left="924" w:hanging="357"/>
        <w:rPr>
          <w:rStyle w:val="BodyCopyText"/>
        </w:rPr>
      </w:pPr>
      <w:r w:rsidRPr="001D4A9A">
        <w:rPr>
          <w:rStyle w:val="BodyCopyText"/>
        </w:rPr>
        <w:t xml:space="preserve">The </w:t>
      </w:r>
      <w:r w:rsidR="00DA2322" w:rsidRPr="001D4A9A">
        <w:rPr>
          <w:rStyle w:val="BodyCopyText"/>
        </w:rPr>
        <w:t>module</w:t>
      </w:r>
      <w:r w:rsidRPr="001D4A9A">
        <w:rPr>
          <w:rStyle w:val="BodyCopyText"/>
        </w:rPr>
        <w:t>s</w:t>
      </w:r>
      <w:r w:rsidR="00DA2322" w:rsidRPr="001D4A9A">
        <w:rPr>
          <w:rStyle w:val="BodyCopyText"/>
        </w:rPr>
        <w:t xml:space="preserve"> for Section 2 Industry Awareness and Section 3 Career Awareness and Planning, prefaced by a Table of Contents and separated by Tabs</w:t>
      </w:r>
      <w:r w:rsidR="003F240D">
        <w:rPr>
          <w:rStyle w:val="BodyCopyText"/>
        </w:rPr>
        <w:t>.</w:t>
      </w:r>
    </w:p>
    <w:p w14:paraId="1FCEDDF7" w14:textId="77777777" w:rsidR="00DA2322" w:rsidRPr="001D4A9A" w:rsidRDefault="00DA2322" w:rsidP="00E34CB4">
      <w:pPr>
        <w:numPr>
          <w:ilvl w:val="0"/>
          <w:numId w:val="87"/>
        </w:numPr>
        <w:ind w:left="924" w:hanging="357"/>
        <w:rPr>
          <w:rStyle w:val="BodyCopyText"/>
        </w:rPr>
      </w:pPr>
      <w:r w:rsidRPr="001D4A9A">
        <w:rPr>
          <w:rStyle w:val="BodyCopyText"/>
        </w:rPr>
        <w:t>Copies of the CAPP Learning Resources</w:t>
      </w:r>
      <w:r w:rsidR="003F240D">
        <w:rPr>
          <w:rStyle w:val="BodyCopyText"/>
        </w:rPr>
        <w:t>.</w:t>
      </w:r>
    </w:p>
    <w:p w14:paraId="5E261842" w14:textId="77777777" w:rsidR="00DA2322" w:rsidRPr="0036204D" w:rsidRDefault="00DA2322" w:rsidP="009469C6">
      <w:pPr>
        <w:widowControl w:val="0"/>
        <w:autoSpaceDE w:val="0"/>
        <w:autoSpaceDN w:val="0"/>
        <w:adjustRightInd w:val="0"/>
        <w:spacing w:after="180"/>
        <w:ind w:right="709"/>
        <w:jc w:val="both"/>
        <w:rPr>
          <w:rStyle w:val="BodyCopyText"/>
        </w:rPr>
      </w:pPr>
      <w:r w:rsidRPr="0036204D">
        <w:rPr>
          <w:rStyle w:val="BodyCopyText"/>
        </w:rPr>
        <w:t xml:space="preserve">As the instructor, you have been provided with a </w:t>
      </w:r>
      <w:r w:rsidR="00997B62" w:rsidRPr="0036204D">
        <w:rPr>
          <w:rStyle w:val="BodyCopyText"/>
        </w:rPr>
        <w:t xml:space="preserve">WiNG </w:t>
      </w:r>
      <w:r w:rsidRPr="0036204D">
        <w:rPr>
          <w:rStyle w:val="BodyCopyText"/>
        </w:rPr>
        <w:t xml:space="preserve">Program Binder for yourself, as well as one for each </w:t>
      </w:r>
      <w:r w:rsidR="002D5F0E" w:rsidRPr="0036204D">
        <w:rPr>
          <w:rStyle w:val="BodyCopyText"/>
        </w:rPr>
        <w:t>student</w:t>
      </w:r>
      <w:r w:rsidRPr="0036204D">
        <w:rPr>
          <w:rStyle w:val="BodyCopyText"/>
        </w:rPr>
        <w:t>.</w:t>
      </w:r>
    </w:p>
    <w:p w14:paraId="767D7969" w14:textId="77777777" w:rsidR="00AC306C" w:rsidRPr="0036204D" w:rsidRDefault="00AC306C" w:rsidP="009469C6">
      <w:pPr>
        <w:widowControl w:val="0"/>
        <w:autoSpaceDE w:val="0"/>
        <w:autoSpaceDN w:val="0"/>
        <w:adjustRightInd w:val="0"/>
        <w:spacing w:after="180"/>
        <w:ind w:right="709"/>
        <w:rPr>
          <w:rStyle w:val="BodyCopyText"/>
        </w:rPr>
      </w:pPr>
      <w:r w:rsidRPr="00393E29">
        <w:rPr>
          <w:rStyle w:val="BodyCopyBOLD"/>
          <w:b w:val="0"/>
          <w:bCs/>
        </w:rPr>
        <w:t>N</w:t>
      </w:r>
      <w:r w:rsidR="00393E29">
        <w:rPr>
          <w:rStyle w:val="BodyCopyBOLD"/>
          <w:b w:val="0"/>
          <w:bCs/>
        </w:rPr>
        <w:t>ote</w:t>
      </w:r>
      <w:r w:rsidR="00731E8D">
        <w:rPr>
          <w:rStyle w:val="BodyCopyBOLD"/>
          <w:b w:val="0"/>
          <w:bCs/>
        </w:rPr>
        <w:t>, i</w:t>
      </w:r>
      <w:r w:rsidRPr="0036204D">
        <w:rPr>
          <w:rStyle w:val="BodyCopyText"/>
        </w:rPr>
        <w:t xml:space="preserve">n some </w:t>
      </w:r>
      <w:r w:rsidR="00A5590C" w:rsidRPr="0036204D">
        <w:rPr>
          <w:rStyle w:val="BodyCopyText"/>
        </w:rPr>
        <w:t>circumstances</w:t>
      </w:r>
      <w:r w:rsidRPr="0036204D">
        <w:rPr>
          <w:rStyle w:val="BodyCopyText"/>
        </w:rPr>
        <w:t xml:space="preserve">, the </w:t>
      </w:r>
      <w:r w:rsidR="00A5590C" w:rsidRPr="0036204D">
        <w:rPr>
          <w:rStyle w:val="BodyCopyText"/>
        </w:rPr>
        <w:t xml:space="preserve">learning materials and support documents will be provided </w:t>
      </w:r>
      <w:r w:rsidRPr="0036204D">
        <w:rPr>
          <w:rStyle w:val="BodyCopyText"/>
        </w:rPr>
        <w:t xml:space="preserve">electronically for download to </w:t>
      </w:r>
      <w:r w:rsidR="00A5590C" w:rsidRPr="0036204D">
        <w:rPr>
          <w:rStyle w:val="BodyCopyText"/>
        </w:rPr>
        <w:t xml:space="preserve">the students’ </w:t>
      </w:r>
      <w:r w:rsidRPr="0036204D">
        <w:rPr>
          <w:rStyle w:val="BodyCopyText"/>
        </w:rPr>
        <w:t>laptops</w:t>
      </w:r>
      <w:r w:rsidR="00A5590C" w:rsidRPr="0036204D">
        <w:rPr>
          <w:rStyle w:val="BodyCopyText"/>
        </w:rPr>
        <w:t>.</w:t>
      </w:r>
    </w:p>
    <w:p w14:paraId="46A79E64" w14:textId="77777777" w:rsidR="00294C2E" w:rsidRDefault="00294C2E">
      <w:pPr>
        <w:rPr>
          <w:rFonts w:eastAsiaTheme="majorEastAsia" w:cstheme="majorBidi"/>
          <w:b/>
          <w:bCs/>
          <w:sz w:val="36"/>
          <w:szCs w:val="28"/>
        </w:rPr>
      </w:pPr>
      <w:r>
        <w:br w:type="page"/>
      </w:r>
    </w:p>
    <w:p w14:paraId="277435E0" w14:textId="77777777" w:rsidR="00DE67E4" w:rsidRPr="00A71021" w:rsidRDefault="00146858" w:rsidP="00186282">
      <w:pPr>
        <w:pStyle w:val="MainSectionHeading"/>
      </w:pPr>
      <w:bookmarkStart w:id="31" w:name="_Toc48915375"/>
      <w:bookmarkStart w:id="32" w:name="_Toc49170767"/>
      <w:bookmarkStart w:id="33" w:name="_Toc49171330"/>
      <w:bookmarkStart w:id="34" w:name="_Toc49172222"/>
      <w:bookmarkStart w:id="35" w:name="_Toc49177354"/>
      <w:bookmarkStart w:id="36" w:name="_Toc49178938"/>
      <w:r>
        <w:lastRenderedPageBreak/>
        <w:t xml:space="preserve">3.0 </w:t>
      </w:r>
      <w:r w:rsidR="006221A4" w:rsidRPr="00A71021">
        <w:t>Student</w:t>
      </w:r>
      <w:r w:rsidR="00285A42" w:rsidRPr="00A71021">
        <w:t xml:space="preserve"> </w:t>
      </w:r>
      <w:r w:rsidR="00DE67E4" w:rsidRPr="00A71021">
        <w:t>Assessment</w:t>
      </w:r>
      <w:bookmarkEnd w:id="31"/>
      <w:bookmarkEnd w:id="32"/>
      <w:bookmarkEnd w:id="33"/>
      <w:bookmarkEnd w:id="34"/>
      <w:bookmarkEnd w:id="35"/>
      <w:bookmarkEnd w:id="36"/>
    </w:p>
    <w:p w14:paraId="30439A28" w14:textId="77777777" w:rsidR="002D5F0E" w:rsidRPr="00D77779" w:rsidRDefault="004F2EA7" w:rsidP="000A5CA6">
      <w:pPr>
        <w:pStyle w:val="SubHeading1"/>
      </w:pPr>
      <w:bookmarkStart w:id="37" w:name="_Toc48915376"/>
      <w:r>
        <w:t>3.</w:t>
      </w:r>
      <w:r w:rsidR="009469C6">
        <w:t>1</w:t>
      </w:r>
      <w:r>
        <w:t xml:space="preserve"> </w:t>
      </w:r>
      <w:r w:rsidR="002D5F0E">
        <w:t xml:space="preserve">Principles of </w:t>
      </w:r>
      <w:r w:rsidR="002D5F0E" w:rsidRPr="00D77779">
        <w:t>Assessment</w:t>
      </w:r>
      <w:bookmarkEnd w:id="37"/>
    </w:p>
    <w:p w14:paraId="2C7DCAD2" w14:textId="77777777" w:rsidR="002D5F0E" w:rsidRPr="0036204D" w:rsidRDefault="002D5F0E" w:rsidP="002D5F0E">
      <w:pPr>
        <w:rPr>
          <w:rStyle w:val="BodyCopyText"/>
        </w:rPr>
      </w:pPr>
      <w:r w:rsidRPr="0036204D">
        <w:rPr>
          <w:rStyle w:val="BodyCopyText"/>
        </w:rPr>
        <w:t>The following principles provide a foundation for the development of assessment, evaluation, and communication of student learning.  These principles are intended to provide instructors with guidance for assessment that aligns with British Columbia’s standards of education.</w:t>
      </w:r>
    </w:p>
    <w:p w14:paraId="70DAAF68" w14:textId="77777777" w:rsidR="002D5F0E" w:rsidRPr="0036204D" w:rsidRDefault="002D5F0E" w:rsidP="002D5F0E">
      <w:pPr>
        <w:rPr>
          <w:rStyle w:val="BodyCopyText"/>
        </w:rPr>
      </w:pPr>
      <w:r w:rsidRPr="0036204D">
        <w:rPr>
          <w:rStyle w:val="BodyCopyText"/>
        </w:rPr>
        <w:t>A Quality Assessment:</w:t>
      </w:r>
    </w:p>
    <w:p w14:paraId="10880FD0" w14:textId="77777777" w:rsidR="002D5F0E" w:rsidRPr="001D4A9A" w:rsidRDefault="00997B62" w:rsidP="00E34CB4">
      <w:pPr>
        <w:pStyle w:val="ListwithBullets"/>
        <w:numPr>
          <w:ilvl w:val="0"/>
          <w:numId w:val="132"/>
        </w:numPr>
        <w:rPr>
          <w:rStyle w:val="BodyCopyText"/>
        </w:rPr>
      </w:pPr>
      <w:r w:rsidRPr="001D4A9A">
        <w:rPr>
          <w:rStyle w:val="BodyCopyText"/>
        </w:rPr>
        <w:t>I</w:t>
      </w:r>
      <w:r w:rsidR="002D5F0E" w:rsidRPr="001D4A9A">
        <w:rPr>
          <w:rStyle w:val="BodyCopyText"/>
        </w:rPr>
        <w:t>s fair, transparent, meaningful and responsive to all learners</w:t>
      </w:r>
      <w:r w:rsidR="00CC19C6">
        <w:rPr>
          <w:rStyle w:val="BodyCopyText"/>
        </w:rPr>
        <w:t>.</w:t>
      </w:r>
    </w:p>
    <w:p w14:paraId="4ED348BF" w14:textId="77777777" w:rsidR="002D5F0E" w:rsidRPr="001D4A9A" w:rsidRDefault="00997B62" w:rsidP="00E34CB4">
      <w:pPr>
        <w:pStyle w:val="ListwithBullets"/>
        <w:numPr>
          <w:ilvl w:val="0"/>
          <w:numId w:val="132"/>
        </w:numPr>
        <w:rPr>
          <w:rStyle w:val="BodyCopyText"/>
        </w:rPr>
      </w:pPr>
      <w:r w:rsidRPr="001D4A9A">
        <w:rPr>
          <w:rStyle w:val="BodyCopyText"/>
        </w:rPr>
        <w:t>F</w:t>
      </w:r>
      <w:r w:rsidR="002D5F0E" w:rsidRPr="001D4A9A">
        <w:rPr>
          <w:rStyle w:val="BodyCopyText"/>
        </w:rPr>
        <w:t>ocuses on all three components of the curriculum model – knowing, doing, understanding</w:t>
      </w:r>
      <w:r w:rsidR="00CC19C6">
        <w:rPr>
          <w:rStyle w:val="BodyCopyText"/>
        </w:rPr>
        <w:t>.</w:t>
      </w:r>
    </w:p>
    <w:p w14:paraId="1A9AAB58" w14:textId="77777777" w:rsidR="002D5F0E" w:rsidRPr="001D4A9A" w:rsidRDefault="00997B62" w:rsidP="00E34CB4">
      <w:pPr>
        <w:pStyle w:val="ListwithBullets"/>
        <w:numPr>
          <w:ilvl w:val="0"/>
          <w:numId w:val="132"/>
        </w:numPr>
        <w:rPr>
          <w:rStyle w:val="BodyCopyText"/>
        </w:rPr>
      </w:pPr>
      <w:r w:rsidRPr="001D4A9A">
        <w:rPr>
          <w:rStyle w:val="BodyCopyText"/>
        </w:rPr>
        <w:t>P</w:t>
      </w:r>
      <w:r w:rsidR="002D5F0E" w:rsidRPr="001D4A9A">
        <w:rPr>
          <w:rStyle w:val="BodyCopyText"/>
        </w:rPr>
        <w:t>rovides ongoing descriptive feedback to students</w:t>
      </w:r>
      <w:r w:rsidR="00CC19C6">
        <w:rPr>
          <w:rStyle w:val="BodyCopyText"/>
        </w:rPr>
        <w:t>.</w:t>
      </w:r>
    </w:p>
    <w:p w14:paraId="3AAC0E49" w14:textId="77777777" w:rsidR="002D5F0E" w:rsidRPr="001D4A9A" w:rsidRDefault="00997B62" w:rsidP="00E34CB4">
      <w:pPr>
        <w:pStyle w:val="ListwithBullets"/>
        <w:numPr>
          <w:ilvl w:val="0"/>
          <w:numId w:val="132"/>
        </w:numPr>
        <w:rPr>
          <w:rStyle w:val="BodyCopyText"/>
        </w:rPr>
      </w:pPr>
      <w:r w:rsidRPr="001D4A9A">
        <w:rPr>
          <w:rStyle w:val="BodyCopyText"/>
        </w:rPr>
        <w:t>I</w:t>
      </w:r>
      <w:r w:rsidR="002D5F0E" w:rsidRPr="001D4A9A">
        <w:rPr>
          <w:rStyle w:val="BodyCopyText"/>
        </w:rPr>
        <w:t>s ongoing, timely, specific, and embedded in day</w:t>
      </w:r>
      <w:r w:rsidR="227BE4E5" w:rsidRPr="001D4A9A">
        <w:rPr>
          <w:rStyle w:val="BodyCopyText"/>
        </w:rPr>
        <w:t>-</w:t>
      </w:r>
      <w:r w:rsidR="002D5F0E" w:rsidRPr="001D4A9A">
        <w:rPr>
          <w:rStyle w:val="BodyCopyText"/>
        </w:rPr>
        <w:t>to</w:t>
      </w:r>
      <w:r w:rsidR="227BE4E5" w:rsidRPr="001D4A9A">
        <w:rPr>
          <w:rStyle w:val="BodyCopyText"/>
        </w:rPr>
        <w:t>-</w:t>
      </w:r>
      <w:r w:rsidR="002D5F0E" w:rsidRPr="001D4A9A">
        <w:rPr>
          <w:rStyle w:val="BodyCopyText"/>
        </w:rPr>
        <w:t>day instruction</w:t>
      </w:r>
      <w:r w:rsidR="00CC19C6">
        <w:rPr>
          <w:rStyle w:val="BodyCopyText"/>
        </w:rPr>
        <w:t>.</w:t>
      </w:r>
    </w:p>
    <w:p w14:paraId="75ACCCA6" w14:textId="77777777" w:rsidR="002D5F0E" w:rsidRPr="001D4A9A" w:rsidRDefault="00997B62" w:rsidP="00E34CB4">
      <w:pPr>
        <w:pStyle w:val="ListwithBullets"/>
        <w:numPr>
          <w:ilvl w:val="0"/>
          <w:numId w:val="132"/>
        </w:numPr>
        <w:rPr>
          <w:rStyle w:val="BodyCopyText"/>
        </w:rPr>
      </w:pPr>
      <w:r w:rsidRPr="001D4A9A">
        <w:rPr>
          <w:rStyle w:val="BodyCopyText"/>
        </w:rPr>
        <w:t>P</w:t>
      </w:r>
      <w:r w:rsidR="002D5F0E" w:rsidRPr="001D4A9A">
        <w:rPr>
          <w:rStyle w:val="BodyCopyText"/>
        </w:rPr>
        <w:t>rovides varied and multiple opportunities for learners to demonstrate their learning</w:t>
      </w:r>
      <w:r w:rsidR="00CC19C6">
        <w:rPr>
          <w:rStyle w:val="BodyCopyText"/>
        </w:rPr>
        <w:t>.</w:t>
      </w:r>
    </w:p>
    <w:p w14:paraId="0133FD1C" w14:textId="77777777" w:rsidR="002D5F0E" w:rsidRPr="001D4A9A" w:rsidRDefault="00997B62" w:rsidP="00E34CB4">
      <w:pPr>
        <w:pStyle w:val="ListwithBullets"/>
        <w:numPr>
          <w:ilvl w:val="0"/>
          <w:numId w:val="132"/>
        </w:numPr>
        <w:rPr>
          <w:rStyle w:val="BodyCopyText"/>
        </w:rPr>
      </w:pPr>
      <w:r w:rsidRPr="001D4A9A">
        <w:rPr>
          <w:rStyle w:val="BodyCopyText"/>
        </w:rPr>
        <w:t>I</w:t>
      </w:r>
      <w:r w:rsidR="002D5F0E" w:rsidRPr="001D4A9A">
        <w:rPr>
          <w:rStyle w:val="BodyCopyText"/>
        </w:rPr>
        <w:t xml:space="preserve">nvolves </w:t>
      </w:r>
      <w:r w:rsidR="227BE4E5" w:rsidRPr="001D4A9A">
        <w:rPr>
          <w:rStyle w:val="BodyCopyText"/>
        </w:rPr>
        <w:t>the student</w:t>
      </w:r>
      <w:r w:rsidR="002D5F0E" w:rsidRPr="001D4A9A">
        <w:rPr>
          <w:rStyle w:val="BodyCopyText"/>
        </w:rPr>
        <w:t xml:space="preserve"> in their learning</w:t>
      </w:r>
      <w:r w:rsidR="00CC19C6">
        <w:rPr>
          <w:rStyle w:val="BodyCopyText"/>
        </w:rPr>
        <w:t>.</w:t>
      </w:r>
    </w:p>
    <w:p w14:paraId="4281D7F0" w14:textId="77777777" w:rsidR="002D5F0E" w:rsidRPr="001D4A9A" w:rsidRDefault="00997B62" w:rsidP="00E34CB4">
      <w:pPr>
        <w:pStyle w:val="ListwithBullets"/>
        <w:numPr>
          <w:ilvl w:val="0"/>
          <w:numId w:val="132"/>
        </w:numPr>
        <w:rPr>
          <w:rStyle w:val="BodyCopyText"/>
        </w:rPr>
      </w:pPr>
      <w:r w:rsidRPr="001D4A9A">
        <w:rPr>
          <w:rStyle w:val="BodyCopyText"/>
        </w:rPr>
        <w:t>P</w:t>
      </w:r>
      <w:r w:rsidR="002D5F0E" w:rsidRPr="001D4A9A">
        <w:rPr>
          <w:rStyle w:val="BodyCopyText"/>
        </w:rPr>
        <w:t xml:space="preserve">romotes </w:t>
      </w:r>
      <w:r w:rsidR="227BE4E5" w:rsidRPr="001D4A9A">
        <w:rPr>
          <w:rStyle w:val="BodyCopyText"/>
        </w:rPr>
        <w:t>the development</w:t>
      </w:r>
      <w:r w:rsidR="002D5F0E" w:rsidRPr="001D4A9A">
        <w:rPr>
          <w:rStyle w:val="BodyCopyText"/>
        </w:rPr>
        <w:t xml:space="preserve"> of </w:t>
      </w:r>
      <w:r w:rsidR="227BE4E5" w:rsidRPr="001D4A9A">
        <w:rPr>
          <w:rStyle w:val="BodyCopyText"/>
        </w:rPr>
        <w:t>the student</w:t>
      </w:r>
      <w:r w:rsidR="002D5F0E" w:rsidRPr="001D4A9A">
        <w:rPr>
          <w:rStyle w:val="BodyCopyText"/>
        </w:rPr>
        <w:t xml:space="preserve"> self-</w:t>
      </w:r>
      <w:r w:rsidR="69B4398C" w:rsidRPr="001D4A9A">
        <w:rPr>
          <w:rStyle w:val="BodyCopyText"/>
        </w:rPr>
        <w:t>assessment and</w:t>
      </w:r>
      <w:r w:rsidR="002D5F0E" w:rsidRPr="001D4A9A">
        <w:rPr>
          <w:rStyle w:val="BodyCopyText"/>
        </w:rPr>
        <w:t xml:space="preserve"> goal setting for next steps in learning</w:t>
      </w:r>
      <w:r w:rsidR="00CC19C6">
        <w:rPr>
          <w:rStyle w:val="BodyCopyText"/>
        </w:rPr>
        <w:t>.</w:t>
      </w:r>
    </w:p>
    <w:p w14:paraId="0A45F7F2" w14:textId="77777777" w:rsidR="002D5F0E" w:rsidRPr="001D4A9A" w:rsidRDefault="00997B62" w:rsidP="00E34CB4">
      <w:pPr>
        <w:pStyle w:val="ListwithBullets"/>
        <w:numPr>
          <w:ilvl w:val="0"/>
          <w:numId w:val="132"/>
        </w:numPr>
        <w:rPr>
          <w:rStyle w:val="BodyCopyText"/>
        </w:rPr>
      </w:pPr>
      <w:r w:rsidRPr="001D4A9A">
        <w:rPr>
          <w:rStyle w:val="BodyCopyText"/>
        </w:rPr>
        <w:t>A</w:t>
      </w:r>
      <w:r w:rsidR="002D5F0E" w:rsidRPr="001D4A9A">
        <w:rPr>
          <w:rStyle w:val="BodyCopyText"/>
        </w:rPr>
        <w:t>llows for a collection of student work to be gathered over time to provide a full profile of the learner and learning</w:t>
      </w:r>
      <w:r w:rsidR="00CC19C6">
        <w:rPr>
          <w:rStyle w:val="BodyCopyText"/>
        </w:rPr>
        <w:t>.</w:t>
      </w:r>
    </w:p>
    <w:p w14:paraId="3945B11E" w14:textId="77777777" w:rsidR="002D5F0E" w:rsidRPr="0036204D" w:rsidRDefault="002D5F0E" w:rsidP="002D5F0E">
      <w:pPr>
        <w:rPr>
          <w:rStyle w:val="BodyCopyText"/>
        </w:rPr>
      </w:pPr>
      <w:r w:rsidRPr="0036204D">
        <w:rPr>
          <w:rStyle w:val="BodyCopyText"/>
        </w:rPr>
        <w:t xml:space="preserve">Throughout the learning process, instructors and students intentionally gather evidence to inform teaching and learning. The teacher creates rich tasks, engages with the students in setting criteria, establishes exemplars, and </w:t>
      </w:r>
      <w:r w:rsidRPr="0036204D">
        <w:rPr>
          <w:rStyle w:val="BodyCopyText"/>
        </w:rPr>
        <w:lastRenderedPageBreak/>
        <w:t>leverages the power of questioning to allow for ongoing, timely, descriptive feedback to the student. This process assists students in moving forward toward their learning targets and goals. Students are encouraged to reflect and self-assess to build important meta-cognitive skills. Personalization lends itself to assessment as learning, where students participate in the setting of criteria and the design of inquiries, and self- and peer-assessment.</w:t>
      </w:r>
    </w:p>
    <w:p w14:paraId="41A89A33" w14:textId="77777777" w:rsidR="002D5F0E" w:rsidRPr="0036204D" w:rsidRDefault="002D5F0E" w:rsidP="002D5F0E">
      <w:pPr>
        <w:rPr>
          <w:rStyle w:val="BodyCopyText"/>
        </w:rPr>
      </w:pPr>
      <w:r w:rsidRPr="0036204D">
        <w:rPr>
          <w:rStyle w:val="BodyCopyText"/>
        </w:rPr>
        <w:t>Instructors document student learning over time using collections of student work and demonstrations to create a profile of his or her strengths, areas of growth, and areas for further development.</w:t>
      </w:r>
    </w:p>
    <w:p w14:paraId="7C30693F" w14:textId="77777777" w:rsidR="004F2EA7" w:rsidRDefault="00CC19C6" w:rsidP="000A5CA6">
      <w:pPr>
        <w:pStyle w:val="SubHeading1"/>
      </w:pPr>
      <w:bookmarkStart w:id="38" w:name="_Toc48915377"/>
      <w:r>
        <w:t>3.</w:t>
      </w:r>
      <w:r w:rsidR="00A96A04">
        <w:t>2</w:t>
      </w:r>
      <w:r>
        <w:t xml:space="preserve"> </w:t>
      </w:r>
      <w:r w:rsidR="004F2EA7">
        <w:t xml:space="preserve">Assessment </w:t>
      </w:r>
      <w:r w:rsidR="004F2EA7" w:rsidRPr="00A71021">
        <w:t>Tools</w:t>
      </w:r>
      <w:bookmarkEnd w:id="38"/>
    </w:p>
    <w:p w14:paraId="6842841B" w14:textId="77777777" w:rsidR="00A96A04" w:rsidRPr="00A96A04" w:rsidRDefault="00A96A04" w:rsidP="00A96A04">
      <w:r w:rsidRPr="00A96A04">
        <w:t xml:space="preserve">Instructors are requested to assess students using the tools listed below. This assists in ensuring standardized, quality program delivery and verification of student achievement of prescribed learning outcomes. </w:t>
      </w:r>
    </w:p>
    <w:p w14:paraId="5AD2E124" w14:textId="77777777" w:rsidR="004F2EA7" w:rsidRPr="00A96A04" w:rsidRDefault="00A96A04" w:rsidP="004F2EA7">
      <w:pPr>
        <w:rPr>
          <w:rStyle w:val="BodyCopyText"/>
        </w:rPr>
      </w:pPr>
      <w:r w:rsidRPr="00A96A04">
        <w:t>The assessment tools include:</w:t>
      </w:r>
    </w:p>
    <w:p w14:paraId="6713FA0B" w14:textId="77777777" w:rsidR="00A96A04" w:rsidRPr="00B92411" w:rsidRDefault="00A96A04" w:rsidP="00E34CB4">
      <w:pPr>
        <w:pStyle w:val="ListwithNumbers"/>
        <w:numPr>
          <w:ilvl w:val="0"/>
          <w:numId w:val="105"/>
        </w:numPr>
        <w:rPr>
          <w:rStyle w:val="BodyCopyBOLD"/>
        </w:rPr>
      </w:pPr>
      <w:r w:rsidRPr="00B92411">
        <w:rPr>
          <w:rStyle w:val="BodyCopyBOLD"/>
        </w:rPr>
        <w:t>Learning Activities</w:t>
      </w:r>
      <w:r w:rsidR="00591904" w:rsidRPr="00B92411">
        <w:rPr>
          <w:rStyle w:val="BodyCopyBOLD"/>
        </w:rPr>
        <w:t>.</w:t>
      </w:r>
    </w:p>
    <w:p w14:paraId="046C5B48" w14:textId="77777777" w:rsidR="00A96A04" w:rsidRPr="00A96A04" w:rsidRDefault="00A96A04" w:rsidP="00F5470E">
      <w:pPr>
        <w:pStyle w:val="ListwithNumbers"/>
        <w:numPr>
          <w:ilvl w:val="0"/>
          <w:numId w:val="0"/>
        </w:numPr>
        <w:ind w:left="924"/>
        <w:rPr>
          <w:rFonts w:eastAsiaTheme="majorEastAsia"/>
        </w:rPr>
      </w:pPr>
      <w:r w:rsidRPr="00A96A04">
        <w:rPr>
          <w:rFonts w:eastAsiaTheme="majorEastAsia"/>
        </w:rPr>
        <w:t xml:space="preserve">Each module contains one or more learning activities for students to complete. There is no need to grade the learning activities, the goal is to confirm that they are done. </w:t>
      </w:r>
    </w:p>
    <w:p w14:paraId="4BF6801E" w14:textId="77777777" w:rsidR="00A96A04" w:rsidRPr="00B92411" w:rsidRDefault="00A96A04" w:rsidP="00E34CB4">
      <w:pPr>
        <w:pStyle w:val="ListwithNumbers"/>
        <w:numPr>
          <w:ilvl w:val="0"/>
          <w:numId w:val="105"/>
        </w:numPr>
        <w:rPr>
          <w:rStyle w:val="BodyCopyBOLD"/>
        </w:rPr>
      </w:pPr>
      <w:r w:rsidRPr="00B92411">
        <w:rPr>
          <w:rStyle w:val="BodyCopyBOLD"/>
        </w:rPr>
        <w:t>A Personal Employment Plan.</w:t>
      </w:r>
    </w:p>
    <w:p w14:paraId="4A9DEA1F" w14:textId="77777777" w:rsidR="00A96A04" w:rsidRPr="00A96A04" w:rsidRDefault="00A96A04" w:rsidP="00F5470E">
      <w:pPr>
        <w:pStyle w:val="ListwithNumbers"/>
        <w:numPr>
          <w:ilvl w:val="0"/>
          <w:numId w:val="0"/>
        </w:numPr>
        <w:ind w:left="924"/>
        <w:rPr>
          <w:rFonts w:eastAsiaTheme="majorEastAsia"/>
        </w:rPr>
      </w:pPr>
      <w:r w:rsidRPr="00A96A04">
        <w:rPr>
          <w:rFonts w:eastAsiaTheme="majorEastAsia"/>
        </w:rPr>
        <w:t>Figure 1 shows all the elements of the Personal Employment Plan that each student should complete and present to the instructor at the end of the program.  Students create each element as part of the learning activities in the Career Awareness Modules (3.1 through 3.3).</w:t>
      </w:r>
    </w:p>
    <w:p w14:paraId="272B7E55" w14:textId="77777777" w:rsidR="00A96A04" w:rsidRPr="00A96A04" w:rsidRDefault="00A96A04" w:rsidP="00F5470E">
      <w:pPr>
        <w:pStyle w:val="ListwithNumbers"/>
        <w:numPr>
          <w:ilvl w:val="0"/>
          <w:numId w:val="0"/>
        </w:numPr>
        <w:ind w:left="924"/>
        <w:rPr>
          <w:rFonts w:eastAsiaTheme="majorEastAsia"/>
        </w:rPr>
      </w:pPr>
      <w:r w:rsidRPr="00A96A04">
        <w:rPr>
          <w:rFonts w:eastAsiaTheme="majorEastAsia"/>
        </w:rPr>
        <w:lastRenderedPageBreak/>
        <w:t xml:space="preserve">Ask students to print each element of their plan and present them as part of the final assessment, a mock </w:t>
      </w:r>
      <w:r w:rsidR="000B26AB" w:rsidRPr="000B26AB">
        <w:rPr>
          <w:rFonts w:eastAsiaTheme="majorEastAsia"/>
          <w:lang w:val="en-US"/>
        </w:rPr>
        <w:t>job</w:t>
      </w:r>
      <w:r w:rsidR="000B26AB">
        <w:rPr>
          <w:rFonts w:eastAsiaTheme="majorEastAsia"/>
          <w:lang w:val="en-US"/>
        </w:rPr>
        <w:t xml:space="preserve"> </w:t>
      </w:r>
      <w:r w:rsidRPr="00A96A04">
        <w:rPr>
          <w:rFonts w:eastAsiaTheme="majorEastAsia"/>
        </w:rPr>
        <w:t>interview.</w:t>
      </w:r>
    </w:p>
    <w:p w14:paraId="4A9A38E7" w14:textId="77777777" w:rsidR="00A96A04" w:rsidRPr="00A96A04" w:rsidRDefault="00A96A04" w:rsidP="00F5470E">
      <w:pPr>
        <w:pStyle w:val="ListwithNumbers"/>
        <w:numPr>
          <w:ilvl w:val="0"/>
          <w:numId w:val="0"/>
        </w:numPr>
        <w:ind w:left="924"/>
        <w:rPr>
          <w:rFonts w:eastAsiaTheme="majorEastAsia"/>
        </w:rPr>
      </w:pPr>
      <w:r w:rsidRPr="00A96A04">
        <w:rPr>
          <w:rFonts w:eastAsiaTheme="majorEastAsia"/>
        </w:rPr>
        <w:t>As with the learning activities, the plan does not need to be graded, it needs to be completed.</w:t>
      </w:r>
    </w:p>
    <w:p w14:paraId="1985CE56" w14:textId="77777777" w:rsidR="00A96A04" w:rsidRPr="00A96A04" w:rsidRDefault="00A96A04" w:rsidP="00F5470E">
      <w:pPr>
        <w:pStyle w:val="ListwithNumbers"/>
        <w:numPr>
          <w:ilvl w:val="0"/>
          <w:numId w:val="0"/>
        </w:numPr>
        <w:ind w:left="924"/>
        <w:rPr>
          <w:rFonts w:eastAsiaTheme="majorEastAsia"/>
        </w:rPr>
      </w:pPr>
      <w:r w:rsidRPr="00A96A04">
        <w:rPr>
          <w:rFonts w:eastAsiaTheme="majorEastAsia"/>
        </w:rPr>
        <w:t xml:space="preserve">Review the </w:t>
      </w:r>
      <w:r w:rsidR="000B26AB" w:rsidRPr="000B26AB">
        <w:rPr>
          <w:rFonts w:eastAsiaTheme="majorEastAsia"/>
          <w:lang w:val="en-US"/>
        </w:rPr>
        <w:t>student's</w:t>
      </w:r>
      <w:r w:rsidRPr="00A96A04">
        <w:rPr>
          <w:rFonts w:eastAsiaTheme="majorEastAsia"/>
        </w:rPr>
        <w:t xml:space="preserve"> Employment Plan according to the following criteria. </w:t>
      </w:r>
    </w:p>
    <w:p w14:paraId="3D49799B" w14:textId="77777777" w:rsidR="00A96A04" w:rsidRPr="00A96A04" w:rsidRDefault="00A96A04" w:rsidP="00E34CB4">
      <w:pPr>
        <w:pStyle w:val="ListwithNumbers"/>
        <w:numPr>
          <w:ilvl w:val="0"/>
          <w:numId w:val="106"/>
        </w:numPr>
        <w:ind w:left="1259" w:hanging="357"/>
        <w:rPr>
          <w:rFonts w:eastAsiaTheme="majorEastAsia"/>
        </w:rPr>
      </w:pPr>
      <w:r w:rsidRPr="00A96A04">
        <w:rPr>
          <w:rFonts w:eastAsiaTheme="majorEastAsia"/>
        </w:rPr>
        <w:t>Are all the elements present?</w:t>
      </w:r>
    </w:p>
    <w:p w14:paraId="46CB0A45" w14:textId="77777777" w:rsidR="00A96A04" w:rsidRPr="00A96A04" w:rsidRDefault="00A96A04" w:rsidP="00E34CB4">
      <w:pPr>
        <w:pStyle w:val="ListwithNumbers"/>
        <w:numPr>
          <w:ilvl w:val="0"/>
          <w:numId w:val="106"/>
        </w:numPr>
        <w:ind w:left="1259" w:hanging="357"/>
        <w:rPr>
          <w:rFonts w:eastAsiaTheme="majorEastAsia"/>
        </w:rPr>
      </w:pPr>
      <w:r w:rsidRPr="00A96A04">
        <w:rPr>
          <w:rFonts w:eastAsiaTheme="majorEastAsia"/>
        </w:rPr>
        <w:t>Are all the elements complete?</w:t>
      </w:r>
    </w:p>
    <w:p w14:paraId="7655E689" w14:textId="77777777" w:rsidR="00A96A04" w:rsidRPr="00A96A04" w:rsidRDefault="00A96A04" w:rsidP="00E34CB4">
      <w:pPr>
        <w:pStyle w:val="ListwithNumbers"/>
        <w:numPr>
          <w:ilvl w:val="0"/>
          <w:numId w:val="106"/>
        </w:numPr>
        <w:ind w:left="1259" w:hanging="357"/>
        <w:rPr>
          <w:rFonts w:eastAsiaTheme="majorEastAsia"/>
        </w:rPr>
      </w:pPr>
      <w:r w:rsidRPr="00A96A04">
        <w:rPr>
          <w:rFonts w:eastAsiaTheme="majorEastAsia"/>
        </w:rPr>
        <w:t>Is the plan professional?  Organized?  Easy to read?  Appropriate documents printed out?</w:t>
      </w:r>
    </w:p>
    <w:p w14:paraId="5879FE12" w14:textId="77777777" w:rsidR="00F5470E" w:rsidRDefault="00A96A04" w:rsidP="00E34CB4">
      <w:pPr>
        <w:pStyle w:val="ListwithNumbers"/>
        <w:numPr>
          <w:ilvl w:val="0"/>
          <w:numId w:val="106"/>
        </w:numPr>
        <w:spacing w:after="0"/>
        <w:ind w:left="1259" w:hanging="357"/>
        <w:rPr>
          <w:rFonts w:eastAsiaTheme="majorEastAsia"/>
        </w:rPr>
      </w:pPr>
      <w:r w:rsidRPr="00A96A04">
        <w:rPr>
          <w:rFonts w:eastAsiaTheme="majorEastAsia"/>
        </w:rPr>
        <w:t>How useful does the participant think each of the elements are?</w:t>
      </w:r>
    </w:p>
    <w:p w14:paraId="5B14CC62" w14:textId="77777777" w:rsidR="00F5470E" w:rsidRPr="00F5470E" w:rsidRDefault="00F5470E" w:rsidP="00F5470E">
      <w:pPr>
        <w:pStyle w:val="ListwithNumbers"/>
        <w:numPr>
          <w:ilvl w:val="0"/>
          <w:numId w:val="0"/>
        </w:numPr>
        <w:spacing w:after="0" w:line="240" w:lineRule="auto"/>
        <w:ind w:left="902"/>
        <w:rPr>
          <w:rFonts w:eastAsiaTheme="majorEastAsia"/>
        </w:rPr>
      </w:pPr>
    </w:p>
    <w:p w14:paraId="47F1AF42" w14:textId="77777777" w:rsidR="00F5470E" w:rsidRPr="005C59BD" w:rsidRDefault="00F5470E" w:rsidP="00E34CB4">
      <w:pPr>
        <w:pStyle w:val="ListwithNumbers"/>
        <w:numPr>
          <w:ilvl w:val="0"/>
          <w:numId w:val="105"/>
        </w:numPr>
        <w:rPr>
          <w:rStyle w:val="BodyCopyBOLD"/>
        </w:rPr>
      </w:pPr>
      <w:r w:rsidRPr="005C59BD">
        <w:rPr>
          <w:rStyle w:val="BodyCopyBOLD"/>
        </w:rPr>
        <w:t>A Mock Job Interview.</w:t>
      </w:r>
      <w:r w:rsidR="005C59BD" w:rsidRPr="005C59BD">
        <w:rPr>
          <w:rStyle w:val="BodyCopyBOLD"/>
        </w:rPr>
        <w:t xml:space="preserve"> </w:t>
      </w:r>
    </w:p>
    <w:p w14:paraId="1DDD40C9" w14:textId="77777777" w:rsidR="00591904" w:rsidRDefault="00591904" w:rsidP="00591904">
      <w:pPr>
        <w:ind w:left="902"/>
      </w:pPr>
      <w:r>
        <w:t>The final assessment is a mock job interview session where the instructor acts as a natural gas employer and the student as someone applying for a job. The goal of the interview is two-fold:</w:t>
      </w:r>
    </w:p>
    <w:p w14:paraId="4C0B0F46" w14:textId="77777777" w:rsidR="00591904" w:rsidRDefault="00591904" w:rsidP="009D35D8">
      <w:pPr>
        <w:ind w:left="1259" w:hanging="357"/>
      </w:pPr>
      <w:r>
        <w:t xml:space="preserve">1. </w:t>
      </w:r>
      <w:r w:rsidR="00931B62">
        <w:t xml:space="preserve"> </w:t>
      </w:r>
      <w:r>
        <w:t>To confirm student learning about the industry.</w:t>
      </w:r>
    </w:p>
    <w:p w14:paraId="5F55C95E" w14:textId="77777777" w:rsidR="00591904" w:rsidRDefault="00591904" w:rsidP="009D35D8">
      <w:pPr>
        <w:ind w:left="1259" w:hanging="357"/>
      </w:pPr>
      <w:r>
        <w:t xml:space="preserve">2. </w:t>
      </w:r>
      <w:r w:rsidR="00931B62">
        <w:t xml:space="preserve"> </w:t>
      </w:r>
      <w:r w:rsidR="000B26AB" w:rsidRPr="000B26AB">
        <w:rPr>
          <w:lang w:val="en-US"/>
        </w:rPr>
        <w:t>To build</w:t>
      </w:r>
      <w:r>
        <w:t xml:space="preserve"> students’ confidence in presenting themselves </w:t>
      </w:r>
      <w:r w:rsidR="000B26AB" w:rsidRPr="000B26AB">
        <w:rPr>
          <w:lang w:val="en-US"/>
        </w:rPr>
        <w:t xml:space="preserve">talking </w:t>
      </w:r>
      <w:r w:rsidR="000B26AB">
        <w:rPr>
          <w:lang w:val="en-US"/>
        </w:rPr>
        <w:br/>
      </w:r>
      <w:r w:rsidR="000B26AB" w:rsidRPr="000B26AB">
        <w:rPr>
          <w:lang w:val="en-US"/>
        </w:rPr>
        <w:t>to employers.</w:t>
      </w:r>
    </w:p>
    <w:p w14:paraId="791B0C49" w14:textId="77777777" w:rsidR="00F5470E" w:rsidRDefault="00F5470E" w:rsidP="00F5470E">
      <w:pPr>
        <w:ind w:left="902"/>
      </w:pPr>
      <w:r>
        <w:t xml:space="preserve">Conduct the mock job interview with the same rigour and importance you would expect a real job interview to be managed.  Both you and the student should approach the session professionally with the goal of </w:t>
      </w:r>
      <w:r>
        <w:lastRenderedPageBreak/>
        <w:t xml:space="preserve">mutually agreeing at the end on whether the student has met the program requirements. </w:t>
      </w:r>
    </w:p>
    <w:p w14:paraId="1DB3575D" w14:textId="77777777" w:rsidR="00F5470E" w:rsidRDefault="00F5470E" w:rsidP="00F5470E">
      <w:pPr>
        <w:ind w:left="902"/>
      </w:pPr>
      <w:r>
        <w:t>Extra attention should be paid in this activity to the respectful development of eye-contact with Indigenous or second-language students for whom this social behaviour is not viewed culturally as a positive characteristic.</w:t>
      </w:r>
    </w:p>
    <w:p w14:paraId="042B5498" w14:textId="77777777" w:rsidR="00F5470E" w:rsidRDefault="00F5470E" w:rsidP="00F5470E">
      <w:pPr>
        <w:ind w:left="902"/>
      </w:pPr>
      <w:r>
        <w:t>Below are some tips for conducting interviews.</w:t>
      </w:r>
    </w:p>
    <w:p w14:paraId="0D58FB7A" w14:textId="77777777" w:rsidR="00F5470E" w:rsidRDefault="00F5470E" w:rsidP="00E34CB4">
      <w:pPr>
        <w:pStyle w:val="ListParagraph"/>
        <w:numPr>
          <w:ilvl w:val="0"/>
          <w:numId w:val="133"/>
        </w:numPr>
      </w:pPr>
      <w:r>
        <w:t>Conduct the interviews 1-on-1 in a confidential setting, where the student will not be overheard or distracted by their classmates.</w:t>
      </w:r>
    </w:p>
    <w:p w14:paraId="29B429E6" w14:textId="77777777" w:rsidR="00F5470E" w:rsidRDefault="00F5470E" w:rsidP="00E34CB4">
      <w:pPr>
        <w:pStyle w:val="ListParagraph"/>
        <w:numPr>
          <w:ilvl w:val="0"/>
          <w:numId w:val="133"/>
        </w:numPr>
      </w:pPr>
      <w:r>
        <w:t>Have the student apply for the job posting in their Employment Plan.</w:t>
      </w:r>
    </w:p>
    <w:p w14:paraId="7FB82754" w14:textId="77777777" w:rsidR="00F5470E" w:rsidRDefault="00F5470E" w:rsidP="00E34CB4">
      <w:pPr>
        <w:pStyle w:val="ListParagraph"/>
        <w:numPr>
          <w:ilvl w:val="0"/>
          <w:numId w:val="133"/>
        </w:numPr>
      </w:pPr>
      <w:r>
        <w:t>Allow 25-35 minutes for each interview.</w:t>
      </w:r>
    </w:p>
    <w:p w14:paraId="56C9CC5B" w14:textId="77777777" w:rsidR="00F5470E" w:rsidRDefault="00F5470E" w:rsidP="00E34CB4">
      <w:pPr>
        <w:pStyle w:val="ListParagraph"/>
        <w:numPr>
          <w:ilvl w:val="0"/>
          <w:numId w:val="133"/>
        </w:numPr>
      </w:pPr>
      <w:r>
        <w:t xml:space="preserve">Select a mix of questions (6-8) using information from the student’s resume (in their employment plan) and the common interview questions in Module 3.3 as well as at least one from the list of questions that cannot be asked. Use the same questions for all the interviews. </w:t>
      </w:r>
    </w:p>
    <w:p w14:paraId="16B1AF3B" w14:textId="77777777" w:rsidR="00F5470E" w:rsidRDefault="00F5470E" w:rsidP="00E34CB4">
      <w:pPr>
        <w:pStyle w:val="ListParagraph"/>
        <w:numPr>
          <w:ilvl w:val="0"/>
          <w:numId w:val="133"/>
        </w:numPr>
      </w:pPr>
      <w:r>
        <w:t>The instructor should lead the interview, as an employer would. However, use the opportunity to coach students if they have difficulty with questions, or answer poorly. Sometimes you may need to stop the interview, provide feedback, and then re-start the interview to allow the student to re-answer a question or make a different approach.</w:t>
      </w:r>
    </w:p>
    <w:p w14:paraId="399C1AB0" w14:textId="77777777" w:rsidR="00F5470E" w:rsidRDefault="00F5470E" w:rsidP="00E34CB4">
      <w:pPr>
        <w:pStyle w:val="ListParagraph"/>
        <w:numPr>
          <w:ilvl w:val="0"/>
          <w:numId w:val="133"/>
        </w:numPr>
      </w:pPr>
      <w:r>
        <w:lastRenderedPageBreak/>
        <w:t xml:space="preserve">At the end of the interview, provide the student with your feedback; start with something positive, then constructive, and end with another positive. </w:t>
      </w:r>
    </w:p>
    <w:p w14:paraId="34B8AAE1" w14:textId="77777777" w:rsidR="00F5470E" w:rsidRDefault="00F5470E" w:rsidP="00E34CB4">
      <w:pPr>
        <w:pStyle w:val="ListParagraph"/>
        <w:numPr>
          <w:ilvl w:val="1"/>
          <w:numId w:val="134"/>
        </w:numPr>
      </w:pPr>
      <w:r>
        <w:t>Be honest and direct. This is a safe place for them to receive feedback and practice applying it.</w:t>
      </w:r>
    </w:p>
    <w:p w14:paraId="2B804485" w14:textId="77777777" w:rsidR="00F5470E" w:rsidRDefault="00F5470E" w:rsidP="00E34CB4">
      <w:pPr>
        <w:pStyle w:val="ListParagraph"/>
        <w:numPr>
          <w:ilvl w:val="1"/>
          <w:numId w:val="135"/>
        </w:numPr>
      </w:pPr>
      <w:r>
        <w:t>Did they arrive on time and prepared?</w:t>
      </w:r>
    </w:p>
    <w:p w14:paraId="72D1606E" w14:textId="77777777" w:rsidR="00F5470E" w:rsidRDefault="00F5470E" w:rsidP="00E34CB4">
      <w:pPr>
        <w:pStyle w:val="ListParagraph"/>
        <w:numPr>
          <w:ilvl w:val="1"/>
          <w:numId w:val="135"/>
        </w:numPr>
      </w:pPr>
      <w:r>
        <w:t>Did they speak clearly and confidently?</w:t>
      </w:r>
    </w:p>
    <w:p w14:paraId="656D4C0D" w14:textId="77777777" w:rsidR="00F5470E" w:rsidRDefault="00F5470E" w:rsidP="00E34CB4">
      <w:pPr>
        <w:pStyle w:val="ListParagraph"/>
        <w:numPr>
          <w:ilvl w:val="1"/>
          <w:numId w:val="135"/>
        </w:numPr>
      </w:pPr>
      <w:r>
        <w:t>Did they answer the questions?</w:t>
      </w:r>
    </w:p>
    <w:p w14:paraId="2D0B84BC" w14:textId="77777777" w:rsidR="00F5470E" w:rsidRDefault="00F5470E" w:rsidP="00E34CB4">
      <w:pPr>
        <w:pStyle w:val="ListParagraph"/>
        <w:numPr>
          <w:ilvl w:val="1"/>
          <w:numId w:val="135"/>
        </w:numPr>
      </w:pPr>
      <w:r>
        <w:t>Did they use examples of their skills and experience when responding to questions?</w:t>
      </w:r>
    </w:p>
    <w:p w14:paraId="2DEFFD5C" w14:textId="77777777" w:rsidR="00F5470E" w:rsidRPr="001D4A9A" w:rsidRDefault="00F5470E" w:rsidP="00E34CB4">
      <w:pPr>
        <w:pStyle w:val="ListParagraph"/>
        <w:numPr>
          <w:ilvl w:val="1"/>
          <w:numId w:val="135"/>
        </w:numPr>
        <w:rPr>
          <w:rStyle w:val="BodyCopyText"/>
        </w:rPr>
      </w:pPr>
      <w:r>
        <w:t>Would you hire them? If yes, why? If no, why not?</w:t>
      </w:r>
    </w:p>
    <w:p w14:paraId="6AD77CD3" w14:textId="77777777" w:rsidR="00F5470E" w:rsidRDefault="00F5470E" w:rsidP="00F5470E"/>
    <w:p w14:paraId="67DC92A7" w14:textId="77777777" w:rsidR="00A96A04" w:rsidRDefault="00A96A04" w:rsidP="00F5470E">
      <w:pPr>
        <w:pStyle w:val="ListwithNumbers"/>
        <w:numPr>
          <w:ilvl w:val="0"/>
          <w:numId w:val="0"/>
        </w:numPr>
        <w:rPr>
          <w:rFonts w:eastAsiaTheme="majorEastAsia"/>
        </w:rPr>
      </w:pPr>
    </w:p>
    <w:p w14:paraId="13F2EF01" w14:textId="77777777" w:rsidR="00A96A04" w:rsidRDefault="00A96A04">
      <w:pPr>
        <w:rPr>
          <w:rFonts w:eastAsiaTheme="majorEastAsia"/>
        </w:rPr>
      </w:pPr>
      <w:r>
        <w:rPr>
          <w:rFonts w:eastAsiaTheme="majorEastAsia"/>
        </w:rPr>
        <w:br w:type="page"/>
      </w:r>
    </w:p>
    <w:p w14:paraId="69C7C723" w14:textId="77777777" w:rsidR="00A96A04" w:rsidRDefault="00A96A04" w:rsidP="00F5470E">
      <w:pPr>
        <w:pStyle w:val="ListwithNumbers"/>
        <w:numPr>
          <w:ilvl w:val="0"/>
          <w:numId w:val="0"/>
        </w:numPr>
        <w:rPr>
          <w:rFonts w:eastAsiaTheme="majorEastAsia"/>
        </w:rPr>
      </w:pPr>
    </w:p>
    <w:tbl>
      <w:tblPr>
        <w:tblStyle w:val="TableGrid1"/>
        <w:tblpPr w:leftFromText="181" w:rightFromText="181" w:vertAnchor="text" w:horzAnchor="margin" w:tblpXSpec="center" w:tblpY="1"/>
        <w:tblOverlap w:val="never"/>
        <w:tblW w:w="45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shd w:val="clear" w:color="auto" w:fill="B8CCE4" w:themeFill="accent1" w:themeFillTint="66"/>
        <w:tblCellMar>
          <w:bottom w:w="28" w:type="dxa"/>
          <w:right w:w="28" w:type="dxa"/>
        </w:tblCellMar>
        <w:tblLook w:val="04A0" w:firstRow="1" w:lastRow="0" w:firstColumn="1" w:lastColumn="0" w:noHBand="0" w:noVBand="1"/>
      </w:tblPr>
      <w:tblGrid>
        <w:gridCol w:w="4535"/>
      </w:tblGrid>
      <w:tr w:rsidR="00A96A04" w:rsidRPr="0059164C" w14:paraId="282A2C4F" w14:textId="77777777" w:rsidTr="00931B62">
        <w:trPr>
          <w:trHeight w:val="567"/>
        </w:trPr>
        <w:tc>
          <w:tcPr>
            <w:tcW w:w="4535" w:type="dxa"/>
            <w:tcBorders>
              <w:top w:val="single" w:sz="4" w:space="0" w:color="4F81BD" w:themeColor="accent1"/>
              <w:bottom w:val="nil"/>
            </w:tcBorders>
            <w:shd w:val="clear" w:color="auto" w:fill="auto"/>
            <w:vAlign w:val="center"/>
          </w:tcPr>
          <w:p w14:paraId="302F7863" w14:textId="77777777" w:rsidR="00A96A04" w:rsidRPr="0059164C" w:rsidRDefault="00A96A04" w:rsidP="00931B62">
            <w:pPr>
              <w:jc w:val="center"/>
              <w:rPr>
                <w:rFonts w:ascii="Calibri Light" w:hAnsi="Calibri Light"/>
                <w:color w:val="17365D" w:themeColor="text2" w:themeShade="BF"/>
                <w:spacing w:val="20"/>
                <w:sz w:val="24"/>
                <w:szCs w:val="20"/>
                <w:lang w:val="en-US"/>
              </w:rPr>
            </w:pPr>
            <w:r w:rsidRPr="0059164C">
              <w:rPr>
                <w:rFonts w:ascii="Calibri Light" w:hAnsi="Calibri Light"/>
                <w:color w:val="17365D" w:themeColor="text2" w:themeShade="BF"/>
                <w:spacing w:val="20"/>
                <w:sz w:val="24"/>
                <w:szCs w:val="20"/>
                <w:lang w:val="en-US"/>
              </w:rPr>
              <w:t>Your Personal Employment Plan</w:t>
            </w:r>
          </w:p>
        </w:tc>
      </w:tr>
      <w:tr w:rsidR="00A96A04" w:rsidRPr="0059164C" w14:paraId="17CA35BF" w14:textId="77777777" w:rsidTr="00931B62">
        <w:trPr>
          <w:trHeight w:val="84"/>
        </w:trPr>
        <w:tc>
          <w:tcPr>
            <w:tcW w:w="4535" w:type="dxa"/>
            <w:tcBorders>
              <w:top w:val="nil"/>
              <w:bottom w:val="nil"/>
            </w:tcBorders>
            <w:shd w:val="clear" w:color="auto" w:fill="auto"/>
            <w:vAlign w:val="bottom"/>
          </w:tcPr>
          <w:p w14:paraId="74F28AF8"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t>Job Analysis Tools</w:t>
            </w:r>
          </w:p>
        </w:tc>
      </w:tr>
      <w:tr w:rsidR="00A96A04" w:rsidRPr="0059164C" w14:paraId="1DEDCF33" w14:textId="77777777" w:rsidTr="00931B62">
        <w:trPr>
          <w:trHeight w:val="258"/>
        </w:trPr>
        <w:tc>
          <w:tcPr>
            <w:tcW w:w="4535" w:type="dxa"/>
            <w:tcBorders>
              <w:top w:val="nil"/>
              <w:bottom w:val="nil"/>
            </w:tcBorders>
            <w:shd w:val="clear" w:color="auto" w:fill="DBE5F1" w:themeFill="accent1" w:themeFillTint="33"/>
            <w:vAlign w:val="bottom"/>
          </w:tcPr>
          <w:p w14:paraId="437C985C" w14:textId="77777777" w:rsidR="00A96A04" w:rsidRPr="0059164C" w:rsidRDefault="00A96A04" w:rsidP="00931B62">
            <w:pPr>
              <w:rPr>
                <w:rFonts w:ascii="Calibri Light" w:hAnsi="Calibri Light"/>
                <w:color w:val="17365D" w:themeColor="text2" w:themeShade="BF"/>
                <w:spacing w:val="20"/>
                <w:szCs w:val="20"/>
                <w:shd w:val="clear" w:color="auto" w:fill="DBE5F1" w:themeFill="accent1" w:themeFillTint="33"/>
                <w:lang w:val="en-US"/>
              </w:rPr>
            </w:pPr>
            <w:r w:rsidRPr="0059164C">
              <w:rPr>
                <w:rFonts w:ascii="Calibri Light" w:hAnsi="Calibri Light"/>
                <w:color w:val="17365D" w:themeColor="text2" w:themeShade="BF"/>
                <w:spacing w:val="20"/>
                <w:szCs w:val="20"/>
                <w:lang w:val="en-US"/>
              </w:rPr>
              <w:sym w:font="Wingdings" w:char="F071"/>
            </w:r>
            <w:r w:rsidRPr="0059164C">
              <w:rPr>
                <w:rFonts w:ascii="Calibri Light" w:hAnsi="Calibri Light"/>
                <w:color w:val="17365D" w:themeColor="text2" w:themeShade="BF"/>
                <w:spacing w:val="20"/>
                <w:szCs w:val="20"/>
                <w:lang w:val="en-US"/>
              </w:rPr>
              <w:t xml:space="preserve"> Competency Checklist</w:t>
            </w:r>
          </w:p>
        </w:tc>
      </w:tr>
      <w:tr w:rsidR="00A96A04" w:rsidRPr="0059164C" w14:paraId="7C2A9314" w14:textId="77777777" w:rsidTr="00931B62">
        <w:trPr>
          <w:trHeight w:val="567"/>
        </w:trPr>
        <w:tc>
          <w:tcPr>
            <w:tcW w:w="4535" w:type="dxa"/>
            <w:tcBorders>
              <w:top w:val="nil"/>
              <w:bottom w:val="nil"/>
            </w:tcBorders>
            <w:shd w:val="clear" w:color="auto" w:fill="auto"/>
            <w:tcMar>
              <w:left w:w="284" w:type="dxa"/>
              <w:bottom w:w="57" w:type="dxa"/>
            </w:tcMar>
          </w:tcPr>
          <w:p w14:paraId="47329FD5" w14:textId="77777777" w:rsidR="00A96A04" w:rsidRPr="0059164C" w:rsidRDefault="00A96A04" w:rsidP="00931B62">
            <w:pPr>
              <w:spacing w:line="220" w:lineRule="atLeast"/>
              <w:rPr>
                <w:rFonts w:cstheme="minorHAnsi"/>
                <w:color w:val="4F81BD" w:themeColor="accent1"/>
                <w:sz w:val="18"/>
                <w:szCs w:val="18"/>
                <w:lang w:val="en-US"/>
              </w:rPr>
            </w:pPr>
            <w:r w:rsidRPr="0059164C">
              <w:rPr>
                <w:rFonts w:cstheme="minorHAnsi"/>
                <w:color w:val="4F81BD" w:themeColor="accent1"/>
                <w:sz w:val="18"/>
                <w:szCs w:val="18"/>
                <w:lang w:val="en-US"/>
              </w:rPr>
              <w:t>A checklist that shows how your skills, knowledge, and qualifications match to a specific career or job.</w:t>
            </w:r>
          </w:p>
        </w:tc>
      </w:tr>
      <w:tr w:rsidR="00A96A04" w:rsidRPr="0059164C" w14:paraId="6974D310" w14:textId="77777777" w:rsidTr="00931B62">
        <w:trPr>
          <w:trHeight w:val="16"/>
        </w:trPr>
        <w:tc>
          <w:tcPr>
            <w:tcW w:w="4535" w:type="dxa"/>
            <w:tcBorders>
              <w:top w:val="nil"/>
              <w:bottom w:val="nil"/>
            </w:tcBorders>
            <w:shd w:val="clear" w:color="auto" w:fill="DBE5F1" w:themeFill="accent1" w:themeFillTint="33"/>
            <w:vAlign w:val="bottom"/>
          </w:tcPr>
          <w:p w14:paraId="08596B44"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sym w:font="Wingdings" w:char="F071"/>
            </w:r>
            <w:r w:rsidRPr="0059164C">
              <w:rPr>
                <w:rFonts w:ascii="Calibri Light" w:hAnsi="Calibri Light"/>
                <w:color w:val="17365D" w:themeColor="text2" w:themeShade="BF"/>
                <w:spacing w:val="20"/>
                <w:szCs w:val="20"/>
                <w:lang w:val="en-US"/>
              </w:rPr>
              <w:t xml:space="preserve">  My Career and Job Choices</w:t>
            </w:r>
          </w:p>
        </w:tc>
      </w:tr>
      <w:tr w:rsidR="00A96A04" w:rsidRPr="0059164C" w14:paraId="2E3C72D0" w14:textId="77777777" w:rsidTr="00931B62">
        <w:trPr>
          <w:trHeight w:val="258"/>
        </w:trPr>
        <w:tc>
          <w:tcPr>
            <w:tcW w:w="4535" w:type="dxa"/>
            <w:tcBorders>
              <w:top w:val="nil"/>
              <w:bottom w:val="nil"/>
            </w:tcBorders>
            <w:shd w:val="clear" w:color="auto" w:fill="auto"/>
            <w:tcMar>
              <w:left w:w="284" w:type="dxa"/>
              <w:bottom w:w="57" w:type="dxa"/>
            </w:tcMar>
          </w:tcPr>
          <w:p w14:paraId="41D1F1F7" w14:textId="77777777" w:rsidR="00A96A04" w:rsidRPr="0059164C" w:rsidRDefault="00A96A04" w:rsidP="00931B62">
            <w:pPr>
              <w:spacing w:line="220" w:lineRule="atLeast"/>
              <w:rPr>
                <w:rFonts w:cstheme="minorHAnsi"/>
                <w:color w:val="4F81BD" w:themeColor="accent1"/>
                <w:sz w:val="18"/>
                <w:szCs w:val="18"/>
                <w:lang w:val="en-US"/>
              </w:rPr>
            </w:pPr>
            <w:r w:rsidRPr="0059164C">
              <w:rPr>
                <w:rFonts w:cstheme="minorHAnsi"/>
                <w:color w:val="4F81BD" w:themeColor="accent1"/>
                <w:sz w:val="18"/>
                <w:szCs w:val="18"/>
                <w:lang w:val="en-US"/>
              </w:rPr>
              <w:t>A shortlist of careers or jobs that you are interested in.</w:t>
            </w:r>
          </w:p>
        </w:tc>
      </w:tr>
      <w:tr w:rsidR="00A96A04" w:rsidRPr="0059164C" w14:paraId="7D21837A" w14:textId="77777777" w:rsidTr="00931B62">
        <w:trPr>
          <w:trHeight w:val="258"/>
        </w:trPr>
        <w:tc>
          <w:tcPr>
            <w:tcW w:w="4535" w:type="dxa"/>
            <w:tcBorders>
              <w:top w:val="nil"/>
              <w:bottom w:val="nil"/>
            </w:tcBorders>
            <w:shd w:val="clear" w:color="auto" w:fill="DBE5F1" w:themeFill="accent1" w:themeFillTint="33"/>
            <w:vAlign w:val="bottom"/>
          </w:tcPr>
          <w:p w14:paraId="600D667C"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sym w:font="Wingdings" w:char="F071"/>
            </w:r>
            <w:r w:rsidRPr="0059164C">
              <w:rPr>
                <w:rFonts w:ascii="Calibri Light" w:hAnsi="Calibri Light"/>
                <w:color w:val="17365D" w:themeColor="text2" w:themeShade="BF"/>
                <w:spacing w:val="20"/>
                <w:szCs w:val="20"/>
                <w:lang w:val="en-US"/>
              </w:rPr>
              <w:t xml:space="preserve">  Career and Job Summary</w:t>
            </w:r>
          </w:p>
        </w:tc>
      </w:tr>
      <w:tr w:rsidR="00A96A04" w:rsidRPr="0059164C" w14:paraId="52E498A2" w14:textId="77777777" w:rsidTr="00931B62">
        <w:trPr>
          <w:trHeight w:val="258"/>
        </w:trPr>
        <w:tc>
          <w:tcPr>
            <w:tcW w:w="4535" w:type="dxa"/>
            <w:tcBorders>
              <w:top w:val="nil"/>
              <w:bottom w:val="nil"/>
            </w:tcBorders>
            <w:shd w:val="clear" w:color="auto" w:fill="auto"/>
            <w:tcMar>
              <w:left w:w="284" w:type="dxa"/>
              <w:bottom w:w="57" w:type="dxa"/>
            </w:tcMar>
          </w:tcPr>
          <w:p w14:paraId="09BDD6C2" w14:textId="77777777" w:rsidR="00A96A04" w:rsidRPr="0059164C" w:rsidRDefault="00A96A04" w:rsidP="00931B62">
            <w:pPr>
              <w:spacing w:line="220" w:lineRule="atLeast"/>
              <w:rPr>
                <w:rFonts w:cstheme="minorHAnsi"/>
                <w:color w:val="4F81BD" w:themeColor="accent1"/>
                <w:sz w:val="18"/>
                <w:szCs w:val="18"/>
                <w:lang w:val="en-US"/>
              </w:rPr>
            </w:pPr>
            <w:r w:rsidRPr="0059164C">
              <w:rPr>
                <w:rFonts w:cstheme="minorHAnsi"/>
                <w:color w:val="4F81BD" w:themeColor="accent1"/>
                <w:sz w:val="18"/>
                <w:szCs w:val="18"/>
                <w:lang w:val="en-US"/>
              </w:rPr>
              <w:t>Information about one career or job you want to pursue.</w:t>
            </w:r>
          </w:p>
        </w:tc>
      </w:tr>
      <w:tr w:rsidR="00A96A04" w:rsidRPr="0059164C" w14:paraId="3BA17547" w14:textId="77777777" w:rsidTr="00931B62">
        <w:trPr>
          <w:trHeight w:val="258"/>
        </w:trPr>
        <w:tc>
          <w:tcPr>
            <w:tcW w:w="4535" w:type="dxa"/>
            <w:tcBorders>
              <w:top w:val="nil"/>
              <w:bottom w:val="nil"/>
            </w:tcBorders>
            <w:shd w:val="clear" w:color="auto" w:fill="auto"/>
            <w:vAlign w:val="bottom"/>
          </w:tcPr>
          <w:p w14:paraId="26C0559F"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sym w:font="Wingdings" w:char="F071"/>
            </w:r>
            <w:r w:rsidRPr="0059164C">
              <w:rPr>
                <w:rFonts w:ascii="Calibri Light" w:hAnsi="Calibri Light"/>
                <w:color w:val="17365D" w:themeColor="text2" w:themeShade="BF"/>
                <w:spacing w:val="20"/>
                <w:szCs w:val="20"/>
                <w:lang w:val="en-US"/>
              </w:rPr>
              <w:t xml:space="preserve"> Job Posting Analyzer</w:t>
            </w:r>
          </w:p>
        </w:tc>
      </w:tr>
      <w:tr w:rsidR="00A96A04" w:rsidRPr="0059164C" w14:paraId="3BE366BF" w14:textId="77777777" w:rsidTr="00931B62">
        <w:trPr>
          <w:trHeight w:val="258"/>
        </w:trPr>
        <w:tc>
          <w:tcPr>
            <w:tcW w:w="4535" w:type="dxa"/>
            <w:tcBorders>
              <w:top w:val="nil"/>
              <w:bottom w:val="nil"/>
            </w:tcBorders>
            <w:shd w:val="clear" w:color="auto" w:fill="auto"/>
            <w:tcMar>
              <w:left w:w="284" w:type="dxa"/>
            </w:tcMar>
          </w:tcPr>
          <w:p w14:paraId="3C1CE754" w14:textId="77777777" w:rsidR="00A96A04" w:rsidRPr="0059164C" w:rsidRDefault="00A96A04" w:rsidP="00931B62">
            <w:pPr>
              <w:spacing w:line="220" w:lineRule="atLeast"/>
              <w:rPr>
                <w:rFonts w:cstheme="minorHAnsi"/>
                <w:color w:val="4F81BD" w:themeColor="accent1"/>
                <w:sz w:val="18"/>
                <w:szCs w:val="18"/>
                <w:lang w:val="en-US"/>
              </w:rPr>
            </w:pPr>
            <w:r w:rsidRPr="0059164C">
              <w:rPr>
                <w:rFonts w:cstheme="minorHAnsi"/>
                <w:color w:val="4F81BD" w:themeColor="accent1"/>
                <w:sz w:val="18"/>
                <w:szCs w:val="18"/>
                <w:lang w:val="en-US"/>
              </w:rPr>
              <w:t>A tool to take important information from job postings and create job applications, cover letters and resumes that stand out.</w:t>
            </w:r>
          </w:p>
        </w:tc>
      </w:tr>
      <w:tr w:rsidR="00A96A04" w:rsidRPr="0059164C" w14:paraId="1F7D55B5" w14:textId="77777777" w:rsidTr="00931B62">
        <w:trPr>
          <w:trHeight w:val="454"/>
        </w:trPr>
        <w:tc>
          <w:tcPr>
            <w:tcW w:w="4535" w:type="dxa"/>
            <w:tcBorders>
              <w:top w:val="nil"/>
              <w:bottom w:val="nil"/>
            </w:tcBorders>
            <w:shd w:val="clear" w:color="auto" w:fill="auto"/>
            <w:tcMar>
              <w:left w:w="142" w:type="dxa"/>
            </w:tcMar>
            <w:vAlign w:val="bottom"/>
          </w:tcPr>
          <w:p w14:paraId="1DE97013"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t>Personalized Resources</w:t>
            </w:r>
          </w:p>
        </w:tc>
      </w:tr>
      <w:tr w:rsidR="00A96A04" w:rsidRPr="0059164C" w14:paraId="0F136115" w14:textId="77777777" w:rsidTr="00931B62">
        <w:trPr>
          <w:trHeight w:val="258"/>
        </w:trPr>
        <w:tc>
          <w:tcPr>
            <w:tcW w:w="4535" w:type="dxa"/>
            <w:tcBorders>
              <w:top w:val="nil"/>
              <w:bottom w:val="nil"/>
            </w:tcBorders>
            <w:shd w:val="clear" w:color="auto" w:fill="auto"/>
            <w:vAlign w:val="bottom"/>
          </w:tcPr>
          <w:p w14:paraId="264DBB33"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sym w:font="Wingdings" w:char="F071"/>
            </w:r>
            <w:r w:rsidRPr="0059164C">
              <w:rPr>
                <w:rFonts w:ascii="Calibri Light" w:hAnsi="Calibri Light"/>
                <w:color w:val="17365D" w:themeColor="text2" w:themeShade="BF"/>
                <w:spacing w:val="20"/>
                <w:szCs w:val="20"/>
                <w:lang w:val="en-US"/>
              </w:rPr>
              <w:t xml:space="preserve"> List of Target Employers</w:t>
            </w:r>
          </w:p>
        </w:tc>
      </w:tr>
      <w:tr w:rsidR="00A96A04" w:rsidRPr="0059164C" w14:paraId="4DD9FB9C" w14:textId="77777777" w:rsidTr="00931B62">
        <w:trPr>
          <w:trHeight w:val="258"/>
        </w:trPr>
        <w:tc>
          <w:tcPr>
            <w:tcW w:w="4535" w:type="dxa"/>
            <w:tcBorders>
              <w:top w:val="nil"/>
              <w:bottom w:val="nil"/>
            </w:tcBorders>
            <w:shd w:val="clear" w:color="auto" w:fill="auto"/>
            <w:tcMar>
              <w:left w:w="284" w:type="dxa"/>
              <w:bottom w:w="57" w:type="dxa"/>
            </w:tcMar>
          </w:tcPr>
          <w:p w14:paraId="75801607" w14:textId="77777777" w:rsidR="00A96A04" w:rsidRPr="0059164C" w:rsidRDefault="00A96A04" w:rsidP="00931B62">
            <w:pPr>
              <w:spacing w:line="220" w:lineRule="atLeast"/>
              <w:rPr>
                <w:rFonts w:cstheme="minorHAnsi"/>
                <w:color w:val="4F81BD" w:themeColor="accent1"/>
                <w:sz w:val="18"/>
                <w:szCs w:val="18"/>
                <w:lang w:val="en-US"/>
              </w:rPr>
            </w:pPr>
            <w:r w:rsidRPr="0059164C">
              <w:rPr>
                <w:rFonts w:cstheme="minorHAnsi"/>
                <w:color w:val="4F81BD" w:themeColor="accent1"/>
                <w:sz w:val="18"/>
                <w:szCs w:val="18"/>
                <w:lang w:val="en-US"/>
              </w:rPr>
              <w:t>A list of target employers you have researched and prioritized as good candidates to work for and likely to have one or more of your target careers or jobs.</w:t>
            </w:r>
          </w:p>
        </w:tc>
      </w:tr>
      <w:tr w:rsidR="00A96A04" w:rsidRPr="0059164C" w14:paraId="2BEA51CC" w14:textId="77777777" w:rsidTr="00931B62">
        <w:trPr>
          <w:trHeight w:val="258"/>
        </w:trPr>
        <w:tc>
          <w:tcPr>
            <w:tcW w:w="4535" w:type="dxa"/>
            <w:tcBorders>
              <w:top w:val="nil"/>
              <w:bottom w:val="nil"/>
            </w:tcBorders>
            <w:shd w:val="clear" w:color="auto" w:fill="auto"/>
            <w:vAlign w:val="bottom"/>
          </w:tcPr>
          <w:p w14:paraId="3E966D42"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sym w:font="Wingdings" w:char="F071"/>
            </w:r>
            <w:r w:rsidRPr="0059164C">
              <w:rPr>
                <w:rFonts w:ascii="Calibri Light" w:hAnsi="Calibri Light"/>
                <w:color w:val="17365D" w:themeColor="text2" w:themeShade="BF"/>
                <w:spacing w:val="20"/>
                <w:szCs w:val="20"/>
                <w:lang w:val="en-US"/>
              </w:rPr>
              <w:t xml:space="preserve"> List of Contacts/Network</w:t>
            </w:r>
          </w:p>
        </w:tc>
      </w:tr>
      <w:tr w:rsidR="00A96A04" w:rsidRPr="0059164C" w14:paraId="516C4D4C" w14:textId="77777777" w:rsidTr="00931B62">
        <w:trPr>
          <w:trHeight w:val="258"/>
        </w:trPr>
        <w:tc>
          <w:tcPr>
            <w:tcW w:w="4535" w:type="dxa"/>
            <w:tcBorders>
              <w:top w:val="nil"/>
              <w:bottom w:val="nil"/>
            </w:tcBorders>
            <w:shd w:val="clear" w:color="auto" w:fill="auto"/>
            <w:tcMar>
              <w:left w:w="284" w:type="dxa"/>
              <w:bottom w:w="57" w:type="dxa"/>
            </w:tcMar>
          </w:tcPr>
          <w:p w14:paraId="5750CA43" w14:textId="77777777" w:rsidR="00A96A04" w:rsidRPr="0059164C" w:rsidRDefault="00A96A04" w:rsidP="00931B62">
            <w:pPr>
              <w:spacing w:line="220" w:lineRule="atLeast"/>
              <w:rPr>
                <w:rFonts w:cstheme="minorHAnsi"/>
                <w:color w:val="4F81BD" w:themeColor="accent1"/>
                <w:sz w:val="18"/>
                <w:szCs w:val="18"/>
                <w:lang w:val="en-US"/>
              </w:rPr>
            </w:pPr>
            <w:r w:rsidRPr="0059164C">
              <w:rPr>
                <w:rFonts w:cstheme="minorHAnsi"/>
                <w:color w:val="4F81BD" w:themeColor="accent1"/>
                <w:sz w:val="18"/>
                <w:szCs w:val="18"/>
                <w:lang w:val="en-US"/>
              </w:rPr>
              <w:t>Names and contact information for people in your network to contact to help you with your career or job search.</w:t>
            </w:r>
          </w:p>
        </w:tc>
      </w:tr>
      <w:tr w:rsidR="00A96A04" w:rsidRPr="0059164C" w14:paraId="621AE89A" w14:textId="77777777" w:rsidTr="00931B62">
        <w:trPr>
          <w:trHeight w:val="258"/>
        </w:trPr>
        <w:tc>
          <w:tcPr>
            <w:tcW w:w="4535" w:type="dxa"/>
            <w:tcBorders>
              <w:top w:val="nil"/>
              <w:bottom w:val="nil"/>
            </w:tcBorders>
            <w:shd w:val="clear" w:color="auto" w:fill="auto"/>
            <w:vAlign w:val="bottom"/>
          </w:tcPr>
          <w:p w14:paraId="42DE3819"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sym w:font="Wingdings" w:char="F071"/>
            </w:r>
            <w:r w:rsidRPr="0059164C">
              <w:rPr>
                <w:rFonts w:ascii="Calibri Light" w:hAnsi="Calibri Light"/>
                <w:color w:val="17365D" w:themeColor="text2" w:themeShade="BF"/>
                <w:spacing w:val="20"/>
                <w:szCs w:val="20"/>
                <w:lang w:val="en-US"/>
              </w:rPr>
              <w:t xml:space="preserve"> Resume</w:t>
            </w:r>
          </w:p>
        </w:tc>
      </w:tr>
      <w:tr w:rsidR="00A96A04" w:rsidRPr="0059164C" w14:paraId="4C66084F" w14:textId="77777777" w:rsidTr="00931B62">
        <w:trPr>
          <w:trHeight w:val="258"/>
        </w:trPr>
        <w:tc>
          <w:tcPr>
            <w:tcW w:w="4535" w:type="dxa"/>
            <w:tcBorders>
              <w:top w:val="nil"/>
              <w:bottom w:val="nil"/>
            </w:tcBorders>
            <w:shd w:val="clear" w:color="auto" w:fill="auto"/>
            <w:tcMar>
              <w:left w:w="284" w:type="dxa"/>
              <w:bottom w:w="57" w:type="dxa"/>
            </w:tcMar>
          </w:tcPr>
          <w:p w14:paraId="3D5A4DC3" w14:textId="77777777" w:rsidR="00A96A04" w:rsidRPr="0059164C" w:rsidRDefault="00A96A04" w:rsidP="00931B62">
            <w:pPr>
              <w:spacing w:line="220" w:lineRule="atLeast"/>
              <w:rPr>
                <w:rFonts w:cstheme="minorHAnsi"/>
                <w:color w:val="4F81BD" w:themeColor="accent1"/>
                <w:sz w:val="18"/>
                <w:szCs w:val="18"/>
                <w:lang w:val="en-US"/>
              </w:rPr>
            </w:pPr>
            <w:r w:rsidRPr="0059164C">
              <w:rPr>
                <w:rFonts w:cstheme="minorHAnsi"/>
                <w:color w:val="4F81BD" w:themeColor="accent1"/>
                <w:sz w:val="18"/>
                <w:szCs w:val="18"/>
                <w:lang w:val="en-US"/>
              </w:rPr>
              <w:t>A resume in a format preferred by natural gas employers that you have tailored to the career or job you are looking for.</w:t>
            </w:r>
          </w:p>
        </w:tc>
      </w:tr>
      <w:tr w:rsidR="00A96A04" w:rsidRPr="0059164C" w14:paraId="63049169" w14:textId="77777777" w:rsidTr="00931B62">
        <w:trPr>
          <w:trHeight w:val="258"/>
        </w:trPr>
        <w:tc>
          <w:tcPr>
            <w:tcW w:w="4535" w:type="dxa"/>
            <w:tcBorders>
              <w:top w:val="nil"/>
              <w:bottom w:val="nil"/>
            </w:tcBorders>
            <w:shd w:val="clear" w:color="auto" w:fill="auto"/>
            <w:vAlign w:val="bottom"/>
          </w:tcPr>
          <w:p w14:paraId="015989B5"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sym w:font="Wingdings" w:char="F071"/>
            </w:r>
            <w:r w:rsidRPr="0059164C">
              <w:rPr>
                <w:rFonts w:ascii="Calibri Light" w:hAnsi="Calibri Light"/>
                <w:color w:val="17365D" w:themeColor="text2" w:themeShade="BF"/>
                <w:spacing w:val="20"/>
                <w:szCs w:val="20"/>
                <w:lang w:val="en-US"/>
              </w:rPr>
              <w:t xml:space="preserve"> Cover Letter</w:t>
            </w:r>
          </w:p>
        </w:tc>
      </w:tr>
      <w:tr w:rsidR="00A96A04" w:rsidRPr="0059164C" w14:paraId="00D1099E" w14:textId="77777777" w:rsidTr="00931B62">
        <w:trPr>
          <w:trHeight w:val="258"/>
        </w:trPr>
        <w:tc>
          <w:tcPr>
            <w:tcW w:w="4535" w:type="dxa"/>
            <w:tcBorders>
              <w:top w:val="nil"/>
              <w:bottom w:val="nil"/>
            </w:tcBorders>
            <w:shd w:val="clear" w:color="auto" w:fill="auto"/>
            <w:tcMar>
              <w:left w:w="284" w:type="dxa"/>
              <w:bottom w:w="57" w:type="dxa"/>
            </w:tcMar>
          </w:tcPr>
          <w:p w14:paraId="414B4CE0" w14:textId="77777777" w:rsidR="00A96A04" w:rsidRPr="0059164C" w:rsidRDefault="00A96A04" w:rsidP="00931B62">
            <w:pPr>
              <w:spacing w:line="220" w:lineRule="atLeast"/>
              <w:rPr>
                <w:rFonts w:cstheme="minorHAnsi"/>
                <w:color w:val="4F81BD" w:themeColor="accent1"/>
                <w:sz w:val="18"/>
                <w:szCs w:val="18"/>
                <w:lang w:val="en-US"/>
              </w:rPr>
            </w:pPr>
            <w:r w:rsidRPr="0059164C">
              <w:rPr>
                <w:rFonts w:cstheme="minorHAnsi"/>
                <w:color w:val="4F81BD" w:themeColor="accent1"/>
                <w:sz w:val="18"/>
                <w:szCs w:val="18"/>
                <w:lang w:val="en-US"/>
              </w:rPr>
              <w:t>A cover letter for your target career or job, in a style preferred by employers in the natural gas industry, ready to send to potential employers.</w:t>
            </w:r>
          </w:p>
        </w:tc>
      </w:tr>
      <w:tr w:rsidR="00A96A04" w:rsidRPr="0059164C" w14:paraId="0A1D0E90" w14:textId="77777777" w:rsidTr="00931B62">
        <w:trPr>
          <w:trHeight w:val="258"/>
        </w:trPr>
        <w:tc>
          <w:tcPr>
            <w:tcW w:w="4535" w:type="dxa"/>
            <w:tcBorders>
              <w:top w:val="nil"/>
              <w:bottom w:val="nil"/>
            </w:tcBorders>
            <w:shd w:val="clear" w:color="auto" w:fill="auto"/>
            <w:vAlign w:val="bottom"/>
          </w:tcPr>
          <w:p w14:paraId="6E6A9683" w14:textId="77777777" w:rsidR="00A96A04" w:rsidRPr="0059164C" w:rsidRDefault="00A96A04" w:rsidP="00931B62">
            <w:pPr>
              <w:rPr>
                <w:rFonts w:ascii="Calibri Light" w:hAnsi="Calibri Light"/>
                <w:color w:val="17365D" w:themeColor="text2" w:themeShade="BF"/>
                <w:spacing w:val="20"/>
                <w:szCs w:val="20"/>
                <w:lang w:val="en-US"/>
              </w:rPr>
            </w:pPr>
            <w:r w:rsidRPr="0059164C">
              <w:rPr>
                <w:rFonts w:ascii="Calibri Light" w:hAnsi="Calibri Light"/>
                <w:color w:val="17365D" w:themeColor="text2" w:themeShade="BF"/>
                <w:spacing w:val="20"/>
                <w:szCs w:val="20"/>
                <w:lang w:val="en-US"/>
              </w:rPr>
              <w:sym w:font="Wingdings" w:char="F071"/>
            </w:r>
            <w:r w:rsidRPr="0059164C">
              <w:rPr>
                <w:rFonts w:ascii="Calibri Light" w:hAnsi="Calibri Light"/>
                <w:color w:val="17365D" w:themeColor="text2" w:themeShade="BF"/>
                <w:spacing w:val="20"/>
                <w:szCs w:val="20"/>
                <w:lang w:val="en-US"/>
              </w:rPr>
              <w:t xml:space="preserve"> References</w:t>
            </w:r>
          </w:p>
        </w:tc>
      </w:tr>
      <w:tr w:rsidR="00A96A04" w:rsidRPr="0059164C" w14:paraId="651ACB5C" w14:textId="77777777" w:rsidTr="00931B62">
        <w:trPr>
          <w:trHeight w:val="258"/>
        </w:trPr>
        <w:tc>
          <w:tcPr>
            <w:tcW w:w="4535" w:type="dxa"/>
            <w:tcBorders>
              <w:top w:val="nil"/>
              <w:bottom w:val="single" w:sz="4" w:space="0" w:color="4F81BD" w:themeColor="accent1"/>
            </w:tcBorders>
            <w:shd w:val="clear" w:color="auto" w:fill="auto"/>
            <w:tcMar>
              <w:top w:w="0" w:type="dxa"/>
              <w:left w:w="284" w:type="dxa"/>
              <w:bottom w:w="113" w:type="dxa"/>
            </w:tcMar>
          </w:tcPr>
          <w:p w14:paraId="17C469C8" w14:textId="77777777" w:rsidR="00A96A04" w:rsidRPr="0059164C" w:rsidRDefault="00A96A04" w:rsidP="00931B62">
            <w:pPr>
              <w:spacing w:line="220" w:lineRule="atLeast"/>
              <w:rPr>
                <w:rFonts w:cstheme="minorHAnsi"/>
                <w:color w:val="4F81BD" w:themeColor="accent1"/>
                <w:sz w:val="18"/>
                <w:szCs w:val="18"/>
                <w:lang w:val="en-US"/>
              </w:rPr>
            </w:pPr>
            <w:r w:rsidRPr="0059164C">
              <w:rPr>
                <w:rFonts w:cstheme="minorHAnsi"/>
                <w:color w:val="4F81BD" w:themeColor="accent1"/>
                <w:sz w:val="18"/>
                <w:szCs w:val="18"/>
                <w:lang w:val="en-US"/>
              </w:rPr>
              <w:t>A list of carefully chosen personal and business or work contacts who are willing to provide you with a reference for prospective employers.</w:t>
            </w:r>
          </w:p>
        </w:tc>
      </w:tr>
    </w:tbl>
    <w:p w14:paraId="4FF880FB" w14:textId="77777777" w:rsidR="00A96A04" w:rsidRPr="00A96A04" w:rsidRDefault="00A96A04" w:rsidP="00F5470E">
      <w:pPr>
        <w:pStyle w:val="ListwithNumbers"/>
        <w:numPr>
          <w:ilvl w:val="0"/>
          <w:numId w:val="0"/>
        </w:numPr>
        <w:rPr>
          <w:rFonts w:eastAsiaTheme="majorEastAsia"/>
        </w:rPr>
      </w:pPr>
    </w:p>
    <w:p w14:paraId="0B7900FE" w14:textId="77777777" w:rsidR="00A96A04" w:rsidRDefault="00A96A04" w:rsidP="000B4149">
      <w:pPr>
        <w:pStyle w:val="SubHeading3"/>
      </w:pPr>
    </w:p>
    <w:p w14:paraId="3C27C1A7" w14:textId="77777777" w:rsidR="00A96A04" w:rsidRDefault="00A96A04" w:rsidP="000B4149">
      <w:pPr>
        <w:pStyle w:val="SubHeading3"/>
      </w:pPr>
    </w:p>
    <w:p w14:paraId="5C3CF20B" w14:textId="77777777" w:rsidR="00A96A04" w:rsidRDefault="00A96A04" w:rsidP="000B4149">
      <w:pPr>
        <w:pStyle w:val="SubHeading3"/>
      </w:pPr>
    </w:p>
    <w:p w14:paraId="291E69B0" w14:textId="77777777" w:rsidR="00A96A04" w:rsidRDefault="00A96A04" w:rsidP="000B4149">
      <w:pPr>
        <w:pStyle w:val="SubHeading3"/>
      </w:pPr>
    </w:p>
    <w:p w14:paraId="0EC948AD" w14:textId="77777777" w:rsidR="00A96A04" w:rsidRDefault="00A96A04" w:rsidP="000B4149">
      <w:pPr>
        <w:pStyle w:val="SubHeading3"/>
      </w:pPr>
    </w:p>
    <w:p w14:paraId="5AF5D01D" w14:textId="77777777" w:rsidR="00A96A04" w:rsidRDefault="00A96A04" w:rsidP="000B4149">
      <w:pPr>
        <w:pStyle w:val="SubHeading3"/>
      </w:pPr>
    </w:p>
    <w:p w14:paraId="233DDC60" w14:textId="77777777" w:rsidR="00A96A04" w:rsidRDefault="00A96A04" w:rsidP="000B4149">
      <w:pPr>
        <w:pStyle w:val="SubHeading3"/>
      </w:pPr>
    </w:p>
    <w:p w14:paraId="173C21AC" w14:textId="77777777" w:rsidR="00A96A04" w:rsidRDefault="00A96A04" w:rsidP="000B4149">
      <w:pPr>
        <w:pStyle w:val="SubHeading3"/>
      </w:pPr>
    </w:p>
    <w:p w14:paraId="78E4924E" w14:textId="77777777" w:rsidR="00A96A04" w:rsidRDefault="00A96A04" w:rsidP="000B4149">
      <w:pPr>
        <w:pStyle w:val="SubHeading3"/>
      </w:pPr>
    </w:p>
    <w:p w14:paraId="73CDBDD5" w14:textId="77777777" w:rsidR="00A96A04" w:rsidRDefault="00A96A04" w:rsidP="000B4149">
      <w:pPr>
        <w:pStyle w:val="SubHeading3"/>
      </w:pPr>
    </w:p>
    <w:p w14:paraId="36F88C31" w14:textId="77777777" w:rsidR="00A96A04" w:rsidRDefault="00A96A04" w:rsidP="000B4149">
      <w:pPr>
        <w:pStyle w:val="SubHeading3"/>
      </w:pPr>
    </w:p>
    <w:p w14:paraId="7826F85B" w14:textId="77777777" w:rsidR="00A96A04" w:rsidRDefault="00A96A04" w:rsidP="000B4149">
      <w:pPr>
        <w:pStyle w:val="SubHeading3"/>
      </w:pPr>
    </w:p>
    <w:p w14:paraId="0A12C2FB" w14:textId="77777777" w:rsidR="00A96A04" w:rsidRDefault="00A96A04" w:rsidP="000B4149">
      <w:pPr>
        <w:pStyle w:val="SubHeading3"/>
      </w:pPr>
    </w:p>
    <w:p w14:paraId="0CCEDDD8" w14:textId="77777777" w:rsidR="00A96A04" w:rsidRDefault="00A96A04" w:rsidP="000B4149">
      <w:pPr>
        <w:pStyle w:val="SubHeading3"/>
      </w:pPr>
    </w:p>
    <w:p w14:paraId="772165F5" w14:textId="77777777" w:rsidR="00A96A04" w:rsidRDefault="00A96A04" w:rsidP="000B4149">
      <w:pPr>
        <w:pStyle w:val="SubHeading3"/>
      </w:pPr>
    </w:p>
    <w:p w14:paraId="57515493" w14:textId="77777777" w:rsidR="00A96A04" w:rsidRDefault="00A96A04" w:rsidP="000B4149">
      <w:pPr>
        <w:pStyle w:val="SubHeading3"/>
      </w:pPr>
    </w:p>
    <w:p w14:paraId="66266CE2" w14:textId="77777777" w:rsidR="00A96A04" w:rsidRDefault="00A96A04" w:rsidP="000B4149">
      <w:pPr>
        <w:pStyle w:val="SubHeading3"/>
      </w:pPr>
    </w:p>
    <w:p w14:paraId="6B2C0000" w14:textId="77777777" w:rsidR="00A96A04" w:rsidRDefault="00A96A04" w:rsidP="000B4149">
      <w:pPr>
        <w:pStyle w:val="SubHeading3"/>
      </w:pPr>
    </w:p>
    <w:p w14:paraId="12090167" w14:textId="77777777" w:rsidR="00A96A04" w:rsidRDefault="00A96A04" w:rsidP="000B4149">
      <w:pPr>
        <w:pStyle w:val="SubHeading3"/>
      </w:pPr>
    </w:p>
    <w:p w14:paraId="7E879A91" w14:textId="77777777" w:rsidR="00A96A04" w:rsidRDefault="00A96A04" w:rsidP="000B4149">
      <w:pPr>
        <w:pStyle w:val="SubHeading3"/>
      </w:pPr>
    </w:p>
    <w:p w14:paraId="334197D3" w14:textId="77777777" w:rsidR="002D0258" w:rsidRDefault="002D0258">
      <w:r>
        <w:br w:type="page"/>
      </w:r>
    </w:p>
    <w:p w14:paraId="766A49E6" w14:textId="77777777" w:rsidR="00146858" w:rsidRDefault="009B412E" w:rsidP="00186282">
      <w:pPr>
        <w:pStyle w:val="MainSectionHeading"/>
      </w:pPr>
      <w:bookmarkStart w:id="39" w:name="_Toc48915378"/>
      <w:bookmarkStart w:id="40" w:name="_Toc49170768"/>
      <w:bookmarkStart w:id="41" w:name="_Toc49171331"/>
      <w:bookmarkStart w:id="42" w:name="_Toc49172223"/>
      <w:bookmarkStart w:id="43" w:name="_Toc49177355"/>
      <w:bookmarkStart w:id="44" w:name="_Toc49178939"/>
      <w:r>
        <w:lastRenderedPageBreak/>
        <w:t xml:space="preserve">4.0 </w:t>
      </w:r>
      <w:r w:rsidR="00146858">
        <w:t>Program Completion</w:t>
      </w:r>
      <w:bookmarkEnd w:id="39"/>
      <w:bookmarkEnd w:id="40"/>
      <w:bookmarkEnd w:id="41"/>
      <w:bookmarkEnd w:id="42"/>
      <w:bookmarkEnd w:id="43"/>
      <w:bookmarkEnd w:id="44"/>
    </w:p>
    <w:p w14:paraId="66A1EAFF" w14:textId="77777777" w:rsidR="00146858" w:rsidRPr="00B5399B" w:rsidRDefault="00146858" w:rsidP="00146858">
      <w:pPr>
        <w:rPr>
          <w:rStyle w:val="BodyCopyText"/>
        </w:rPr>
      </w:pPr>
      <w:r w:rsidRPr="00B5399B">
        <w:rPr>
          <w:rStyle w:val="BodyCopyText"/>
        </w:rPr>
        <w:t>This section includes information about:</w:t>
      </w:r>
    </w:p>
    <w:p w14:paraId="6CC12EF2" w14:textId="77777777" w:rsidR="00146858" w:rsidRPr="001D4A9A" w:rsidRDefault="00146858" w:rsidP="00E34CB4">
      <w:pPr>
        <w:pStyle w:val="ListwithBullets"/>
        <w:numPr>
          <w:ilvl w:val="0"/>
          <w:numId w:val="136"/>
        </w:numPr>
        <w:rPr>
          <w:rStyle w:val="BodyCopyText"/>
        </w:rPr>
      </w:pPr>
      <w:r w:rsidRPr="001D4A9A">
        <w:rPr>
          <w:rStyle w:val="BodyCopyText"/>
        </w:rPr>
        <w:t>The requirements for successful completion of the program.</w:t>
      </w:r>
    </w:p>
    <w:p w14:paraId="4A32F2D9" w14:textId="77777777" w:rsidR="00146858" w:rsidRPr="001D4A9A" w:rsidRDefault="00146858" w:rsidP="00E34CB4">
      <w:pPr>
        <w:pStyle w:val="ListwithBullets"/>
        <w:numPr>
          <w:ilvl w:val="0"/>
          <w:numId w:val="136"/>
        </w:numPr>
        <w:rPr>
          <w:rStyle w:val="BodyCopyText"/>
        </w:rPr>
      </w:pPr>
      <w:r w:rsidRPr="001D4A9A">
        <w:rPr>
          <w:rStyle w:val="BodyCopyText"/>
        </w:rPr>
        <w:t>Awarding Certificates of Completion to students who successfully complete the program</w:t>
      </w:r>
      <w:r w:rsidR="00570C3B">
        <w:rPr>
          <w:rStyle w:val="BodyCopyText"/>
        </w:rPr>
        <w:t>.</w:t>
      </w:r>
    </w:p>
    <w:p w14:paraId="1F9B4F44" w14:textId="77777777" w:rsidR="00146858" w:rsidRPr="001D4A9A" w:rsidRDefault="00146858" w:rsidP="00E34CB4">
      <w:pPr>
        <w:pStyle w:val="ListwithBullets"/>
        <w:numPr>
          <w:ilvl w:val="0"/>
          <w:numId w:val="136"/>
        </w:numPr>
        <w:rPr>
          <w:rStyle w:val="BodyCopyText"/>
        </w:rPr>
      </w:pPr>
      <w:r w:rsidRPr="001D4A9A">
        <w:rPr>
          <w:rStyle w:val="BodyCopyText"/>
        </w:rPr>
        <w:t>Record of Results forms that instructors are required to complete.</w:t>
      </w:r>
    </w:p>
    <w:p w14:paraId="243CB4C7" w14:textId="77777777" w:rsidR="00146858" w:rsidRPr="001D4A9A" w:rsidRDefault="00146858" w:rsidP="00E34CB4">
      <w:pPr>
        <w:pStyle w:val="ListwithBullets"/>
        <w:numPr>
          <w:ilvl w:val="0"/>
          <w:numId w:val="136"/>
        </w:numPr>
        <w:rPr>
          <w:rStyle w:val="BodyCopyText"/>
        </w:rPr>
      </w:pPr>
      <w:r w:rsidRPr="001D4A9A">
        <w:rPr>
          <w:rStyle w:val="BodyCopyText"/>
        </w:rPr>
        <w:t>Instructions for issuing Certificates of Completion</w:t>
      </w:r>
      <w:r w:rsidR="00570C3B">
        <w:rPr>
          <w:rStyle w:val="BodyCopyText"/>
        </w:rPr>
        <w:t>.</w:t>
      </w:r>
    </w:p>
    <w:p w14:paraId="47EFFE4D" w14:textId="77777777" w:rsidR="00146858" w:rsidRPr="00A71021" w:rsidRDefault="00146858" w:rsidP="000A5CA6">
      <w:pPr>
        <w:pStyle w:val="SubHeading1"/>
      </w:pPr>
      <w:bookmarkStart w:id="45" w:name="_Toc48915379"/>
      <w:r>
        <w:t xml:space="preserve">4.1 Requirements for Program </w:t>
      </w:r>
      <w:r w:rsidRPr="00A71021">
        <w:t>Completion</w:t>
      </w:r>
      <w:bookmarkEnd w:id="45"/>
    </w:p>
    <w:p w14:paraId="5CFB98CD" w14:textId="77777777" w:rsidR="00146858" w:rsidRPr="001D4A9A" w:rsidRDefault="00146858" w:rsidP="00E34CB4">
      <w:pPr>
        <w:pStyle w:val="ListwithNumbers"/>
        <w:numPr>
          <w:ilvl w:val="0"/>
          <w:numId w:val="91"/>
        </w:numPr>
        <w:ind w:left="924" w:hanging="357"/>
        <w:rPr>
          <w:rStyle w:val="BodyCopyText"/>
        </w:rPr>
      </w:pPr>
      <w:r w:rsidRPr="001D4A9A">
        <w:rPr>
          <w:rStyle w:val="BodyCopyText"/>
        </w:rPr>
        <w:t>Successfully complete training and obtain a Certificate of Completion (or the relevant documentation proving successful completion) for each of the twelve (12) safety tickets included in the program</w:t>
      </w:r>
      <w:r w:rsidR="00570C3B">
        <w:rPr>
          <w:rStyle w:val="BodyCopyText"/>
        </w:rPr>
        <w:t>.</w:t>
      </w:r>
    </w:p>
    <w:p w14:paraId="3B21DF98" w14:textId="77777777" w:rsidR="00146858" w:rsidRPr="001D4A9A" w:rsidRDefault="00146858" w:rsidP="00E34CB4">
      <w:pPr>
        <w:pStyle w:val="ListwithNumbers"/>
        <w:numPr>
          <w:ilvl w:val="0"/>
          <w:numId w:val="91"/>
        </w:numPr>
        <w:ind w:left="924" w:hanging="357"/>
        <w:rPr>
          <w:rStyle w:val="BodyCopyText"/>
        </w:rPr>
      </w:pPr>
      <w:r w:rsidRPr="001D4A9A">
        <w:rPr>
          <w:rStyle w:val="BodyCopyText"/>
        </w:rPr>
        <w:t>Participate actively in classes and learning activities</w:t>
      </w:r>
      <w:r w:rsidR="00570C3B">
        <w:rPr>
          <w:rStyle w:val="BodyCopyText"/>
        </w:rPr>
        <w:t>.</w:t>
      </w:r>
    </w:p>
    <w:p w14:paraId="1D8B8C02" w14:textId="77777777" w:rsidR="00146858" w:rsidRPr="001D4A9A" w:rsidRDefault="00146858" w:rsidP="00E34CB4">
      <w:pPr>
        <w:pStyle w:val="ListwithNumbers"/>
        <w:numPr>
          <w:ilvl w:val="0"/>
          <w:numId w:val="91"/>
        </w:numPr>
        <w:ind w:left="924" w:hanging="357"/>
        <w:rPr>
          <w:rStyle w:val="BodyCopyText"/>
        </w:rPr>
      </w:pPr>
      <w:r w:rsidRPr="001D4A9A">
        <w:rPr>
          <w:rStyle w:val="BodyCopyText"/>
        </w:rPr>
        <w:t>Complete all elements of the Employment Plan detailed in Career Awareness and Planning outlined in Section 3</w:t>
      </w:r>
      <w:r w:rsidR="00570C3B">
        <w:rPr>
          <w:rStyle w:val="BodyCopyText"/>
        </w:rPr>
        <w:t>.</w:t>
      </w:r>
    </w:p>
    <w:p w14:paraId="0D86EEA3" w14:textId="77777777" w:rsidR="00146858" w:rsidRPr="001D4A9A" w:rsidRDefault="00146858" w:rsidP="00E34CB4">
      <w:pPr>
        <w:pStyle w:val="ListwithNumbers"/>
        <w:numPr>
          <w:ilvl w:val="0"/>
          <w:numId w:val="91"/>
        </w:numPr>
        <w:ind w:left="924" w:hanging="357"/>
        <w:rPr>
          <w:rStyle w:val="BodyCopyText"/>
        </w:rPr>
      </w:pPr>
      <w:r w:rsidRPr="001D4A9A">
        <w:rPr>
          <w:rStyle w:val="BodyCopyText"/>
        </w:rPr>
        <w:t>Participate in a final assessment, structured as a mock job interview, where the instructor and participant review and evaluate the participant’s learnings and Employment Plan.</w:t>
      </w:r>
    </w:p>
    <w:p w14:paraId="0C7DA8C0" w14:textId="77777777" w:rsidR="00C203A8" w:rsidRPr="00A71021" w:rsidRDefault="00146858" w:rsidP="000A5CA6">
      <w:pPr>
        <w:pStyle w:val="SubHeading1"/>
      </w:pPr>
      <w:bookmarkStart w:id="46" w:name="_Toc48915380"/>
      <w:r>
        <w:t xml:space="preserve">4.2 Awarding </w:t>
      </w:r>
      <w:r w:rsidR="00C203A8" w:rsidRPr="00A71021">
        <w:t>Certificates of Completion</w:t>
      </w:r>
      <w:bookmarkEnd w:id="46"/>
    </w:p>
    <w:p w14:paraId="4BBF96CE" w14:textId="77777777" w:rsidR="00C203A8" w:rsidRPr="00B5399B" w:rsidRDefault="00AD6D7C" w:rsidP="004350A1">
      <w:pPr>
        <w:rPr>
          <w:rStyle w:val="BodyCopyText"/>
        </w:rPr>
      </w:pPr>
      <w:r w:rsidRPr="00B5399B">
        <w:rPr>
          <w:rStyle w:val="BodyCopyText"/>
        </w:rPr>
        <w:t>Students</w:t>
      </w:r>
      <w:r w:rsidR="00C203A8" w:rsidRPr="00B5399B">
        <w:rPr>
          <w:rStyle w:val="BodyCopyText"/>
        </w:rPr>
        <w:t xml:space="preserve"> who meet the program completion requirements receive a Certificate of Completion</w:t>
      </w:r>
      <w:r w:rsidR="00371ED2" w:rsidRPr="00B5399B">
        <w:rPr>
          <w:rStyle w:val="BodyCopyText"/>
        </w:rPr>
        <w:t xml:space="preserve"> (</w:t>
      </w:r>
      <w:hyperlink w:anchor="Appendix_A" w:history="1">
        <w:r w:rsidR="002D0258" w:rsidRPr="00FF5F5A">
          <w:rPr>
            <w:rStyle w:val="Hyperlink"/>
            <w:color w:val="0000FF"/>
            <w:u w:val="none"/>
            <w:lang w:val="en-US"/>
          </w:rPr>
          <w:t>see Appendix A</w:t>
        </w:r>
      </w:hyperlink>
      <w:r w:rsidR="00371ED2" w:rsidRPr="00B5399B">
        <w:rPr>
          <w:rStyle w:val="BodyCopyText"/>
        </w:rPr>
        <w:t>)</w:t>
      </w:r>
      <w:r w:rsidR="00C203A8" w:rsidRPr="00B5399B">
        <w:rPr>
          <w:rStyle w:val="BodyCopyText"/>
        </w:rPr>
        <w:t xml:space="preserve">.  The certificate is endorsed by the </w:t>
      </w:r>
      <w:r w:rsidR="00B10EFB" w:rsidRPr="00B5399B">
        <w:rPr>
          <w:rStyle w:val="BodyCopyText"/>
        </w:rPr>
        <w:t xml:space="preserve">natural gas </w:t>
      </w:r>
      <w:r w:rsidR="00C203A8" w:rsidRPr="00B5399B">
        <w:rPr>
          <w:rStyle w:val="BodyCopyText"/>
        </w:rPr>
        <w:t>industry and the British Columbia Ministry of Advanced Education.</w:t>
      </w:r>
    </w:p>
    <w:p w14:paraId="10093A80" w14:textId="77777777" w:rsidR="00E53149" w:rsidRDefault="00E53149">
      <w:pPr>
        <w:rPr>
          <w:rFonts w:eastAsiaTheme="majorEastAsia" w:cstheme="majorBidi"/>
          <w:b/>
          <w:bCs/>
          <w:iCs/>
          <w:sz w:val="32"/>
          <w:szCs w:val="28"/>
          <w:lang w:eastAsia="en-CA"/>
        </w:rPr>
      </w:pPr>
      <w:r>
        <w:br w:type="page"/>
      </w:r>
    </w:p>
    <w:p w14:paraId="4D15F5EC" w14:textId="77777777" w:rsidR="00424E93" w:rsidRPr="00A71021" w:rsidRDefault="00146858" w:rsidP="000A5CA6">
      <w:pPr>
        <w:pStyle w:val="SubHeading1"/>
      </w:pPr>
      <w:bookmarkStart w:id="47" w:name="_Toc48915381"/>
      <w:r>
        <w:lastRenderedPageBreak/>
        <w:t xml:space="preserve">4.3 </w:t>
      </w:r>
      <w:r w:rsidR="00424E93" w:rsidRPr="00A71021">
        <w:t>Record of Results</w:t>
      </w:r>
      <w:r>
        <w:t xml:space="preserve"> Forms</w:t>
      </w:r>
      <w:bookmarkEnd w:id="47"/>
    </w:p>
    <w:p w14:paraId="5E884C21" w14:textId="77777777" w:rsidR="00E15586" w:rsidRPr="00B5399B" w:rsidRDefault="00E15586" w:rsidP="00AE2F2A">
      <w:pPr>
        <w:rPr>
          <w:rStyle w:val="BodyCopyText"/>
        </w:rPr>
      </w:pPr>
      <w:r w:rsidRPr="00B5399B">
        <w:rPr>
          <w:rStyle w:val="BodyCopyText"/>
        </w:rPr>
        <w:t>A form for recording participant results against the program requirements is provided in the last section of this document.  Instructors are required to complete and submit one form for each participant.</w:t>
      </w:r>
      <w:r w:rsidR="00B212B7" w:rsidRPr="00B5399B">
        <w:rPr>
          <w:rStyle w:val="BodyCopyText"/>
        </w:rPr>
        <w:t xml:space="preserve">  A copy of the </w:t>
      </w:r>
      <w:r w:rsidR="007B58CB" w:rsidRPr="00B5399B">
        <w:rPr>
          <w:rStyle w:val="BodyCopyText"/>
        </w:rPr>
        <w:t>document</w:t>
      </w:r>
      <w:r w:rsidR="00B212B7" w:rsidRPr="00B5399B">
        <w:rPr>
          <w:rStyle w:val="BodyCopyText"/>
        </w:rPr>
        <w:t xml:space="preserve"> is shown </w:t>
      </w:r>
      <w:r w:rsidR="007B58CB" w:rsidRPr="00B5399B">
        <w:rPr>
          <w:rStyle w:val="BodyCopyText"/>
        </w:rPr>
        <w:t>in</w:t>
      </w:r>
      <w:r w:rsidR="00371ED2" w:rsidRPr="00B5399B">
        <w:rPr>
          <w:rStyle w:val="BodyCopyText"/>
        </w:rPr>
        <w:t xml:space="preserve"> </w:t>
      </w:r>
      <w:r w:rsidR="002D0258" w:rsidRPr="00A9108E">
        <w:rPr>
          <w:lang w:val="en-US"/>
        </w:rPr>
        <w:t>Appendix C</w:t>
      </w:r>
      <w:r w:rsidR="00371ED2" w:rsidRPr="00B5399B">
        <w:rPr>
          <w:rStyle w:val="BodyCopyText"/>
        </w:rPr>
        <w:t>.</w:t>
      </w:r>
    </w:p>
    <w:p w14:paraId="2DDD6F52" w14:textId="77777777" w:rsidR="00B212B7" w:rsidRPr="00B5399B" w:rsidRDefault="00B212B7" w:rsidP="00AE2F2A">
      <w:pPr>
        <w:rPr>
          <w:rStyle w:val="BodyCopyText"/>
        </w:rPr>
      </w:pPr>
      <w:r w:rsidRPr="00B5399B">
        <w:rPr>
          <w:rStyle w:val="BodyCopyText"/>
        </w:rPr>
        <w:t>Completed Participant Record of Results forms and Evaluation Surveys, along with the completed Instructor Evaluation Survey are to be submitted to:</w:t>
      </w:r>
    </w:p>
    <w:p w14:paraId="230474C2" w14:textId="77777777" w:rsidR="004A5ACB" w:rsidRPr="00B5399B" w:rsidRDefault="004A5ACB" w:rsidP="00705809">
      <w:pPr>
        <w:spacing w:after="0" w:line="240" w:lineRule="auto"/>
        <w:rPr>
          <w:rStyle w:val="BodyCopyText"/>
        </w:rPr>
      </w:pPr>
      <w:r w:rsidRPr="00B5399B">
        <w:rPr>
          <w:rStyle w:val="BodyCopyText"/>
        </w:rPr>
        <w:t>Robert McAleney, Director</w:t>
      </w:r>
    </w:p>
    <w:p w14:paraId="7CFFF364" w14:textId="77777777" w:rsidR="004A5ACB" w:rsidRPr="00B5399B" w:rsidRDefault="004A5ACB" w:rsidP="00705809">
      <w:pPr>
        <w:spacing w:after="0" w:line="240" w:lineRule="auto"/>
        <w:rPr>
          <w:rStyle w:val="BodyCopyText"/>
        </w:rPr>
      </w:pPr>
      <w:r w:rsidRPr="00B5399B">
        <w:rPr>
          <w:rStyle w:val="BodyCopyText"/>
        </w:rPr>
        <w:t>BC Centre of Training Excellence in Oil and Gas</w:t>
      </w:r>
    </w:p>
    <w:p w14:paraId="02293706" w14:textId="77777777" w:rsidR="004A5ACB" w:rsidRPr="00B5399B" w:rsidRDefault="004A5ACB" w:rsidP="00705809">
      <w:pPr>
        <w:spacing w:after="0" w:line="240" w:lineRule="auto"/>
        <w:rPr>
          <w:rStyle w:val="BodyCopyText"/>
        </w:rPr>
      </w:pPr>
      <w:r w:rsidRPr="00B5399B">
        <w:rPr>
          <w:rStyle w:val="BodyCopyText"/>
        </w:rPr>
        <w:t>Northern Lights College</w:t>
      </w:r>
    </w:p>
    <w:p w14:paraId="02307FAE" w14:textId="77777777" w:rsidR="004A5ACB" w:rsidRPr="00B5399B" w:rsidRDefault="004A5ACB" w:rsidP="00705809">
      <w:pPr>
        <w:spacing w:before="120" w:after="0" w:line="240" w:lineRule="auto"/>
        <w:rPr>
          <w:rStyle w:val="BodyCopyText"/>
        </w:rPr>
      </w:pPr>
      <w:r w:rsidRPr="00B5399B">
        <w:rPr>
          <w:rStyle w:val="BodyCopyText"/>
        </w:rPr>
        <w:t>Email:</w:t>
      </w:r>
      <w:r>
        <w:rPr>
          <w:rStyle w:val="BodyCopyText"/>
        </w:rPr>
        <w:tab/>
      </w:r>
      <w:hyperlink r:id="rId27" w:history="1">
        <w:r w:rsidRPr="00B5399B">
          <w:rPr>
            <w:rStyle w:val="BodyCopyText"/>
            <w:color w:val="0000FF"/>
            <w:u w:val="single"/>
          </w:rPr>
          <w:t>rmcaleney@nlc.bc.ca</w:t>
        </w:r>
      </w:hyperlink>
      <w:r w:rsidRPr="00B5399B">
        <w:rPr>
          <w:rStyle w:val="BodyCopyText"/>
        </w:rPr>
        <w:t xml:space="preserve"> </w:t>
      </w:r>
    </w:p>
    <w:p w14:paraId="199EE6EB" w14:textId="77777777" w:rsidR="004A5ACB" w:rsidRPr="00B5399B" w:rsidRDefault="004A5ACB" w:rsidP="00705809">
      <w:pPr>
        <w:spacing w:after="0" w:line="240" w:lineRule="auto"/>
        <w:rPr>
          <w:rStyle w:val="BodyCopyText"/>
        </w:rPr>
      </w:pPr>
      <w:r w:rsidRPr="00B5399B">
        <w:rPr>
          <w:rStyle w:val="BodyCopyText"/>
        </w:rPr>
        <w:t>Direct:</w:t>
      </w:r>
      <w:r w:rsidRPr="00B5399B">
        <w:rPr>
          <w:rStyle w:val="BodyCopyText"/>
        </w:rPr>
        <w:tab/>
        <w:t>250-787-6250</w:t>
      </w:r>
    </w:p>
    <w:p w14:paraId="000D9266" w14:textId="77777777" w:rsidR="004A5ACB" w:rsidRPr="00B5399B" w:rsidRDefault="004A5ACB" w:rsidP="00705809">
      <w:pPr>
        <w:spacing w:after="0" w:line="240" w:lineRule="auto"/>
        <w:rPr>
          <w:rStyle w:val="BodyCopyText"/>
        </w:rPr>
      </w:pPr>
      <w:r w:rsidRPr="00B5399B">
        <w:rPr>
          <w:rStyle w:val="BodyCopyText"/>
        </w:rPr>
        <w:t>Cell:</w:t>
      </w:r>
      <w:r w:rsidRPr="00B5399B">
        <w:rPr>
          <w:rStyle w:val="BodyCopyText"/>
        </w:rPr>
        <w:tab/>
      </w:r>
      <w:r w:rsidR="00705809">
        <w:rPr>
          <w:rStyle w:val="BodyCopyText"/>
        </w:rPr>
        <w:tab/>
      </w:r>
      <w:r w:rsidRPr="00B5399B">
        <w:rPr>
          <w:rStyle w:val="BodyCopyText"/>
        </w:rPr>
        <w:t>250-261-3719</w:t>
      </w:r>
    </w:p>
    <w:p w14:paraId="23B5F46B" w14:textId="77777777" w:rsidR="009B412E" w:rsidRDefault="009B412E">
      <w:pPr>
        <w:rPr>
          <w:rFonts w:eastAsiaTheme="majorEastAsia" w:cstheme="majorBidi"/>
          <w:b/>
          <w:bCs/>
          <w:sz w:val="36"/>
          <w:szCs w:val="28"/>
        </w:rPr>
      </w:pPr>
      <w:r>
        <w:br w:type="page"/>
      </w:r>
    </w:p>
    <w:p w14:paraId="166E7859" w14:textId="77777777" w:rsidR="00FE1EBE" w:rsidRPr="00A71021" w:rsidRDefault="004350A1" w:rsidP="00186282">
      <w:pPr>
        <w:pStyle w:val="MainSectionHeading"/>
      </w:pPr>
      <w:bookmarkStart w:id="48" w:name="_Toc48915382"/>
      <w:bookmarkStart w:id="49" w:name="_Toc49170769"/>
      <w:bookmarkStart w:id="50" w:name="_Toc49171332"/>
      <w:bookmarkStart w:id="51" w:name="_Toc49172224"/>
      <w:bookmarkStart w:id="52" w:name="_Toc49177356"/>
      <w:bookmarkStart w:id="53" w:name="_Toc49178940"/>
      <w:r>
        <w:lastRenderedPageBreak/>
        <w:t xml:space="preserve">5.0 </w:t>
      </w:r>
      <w:commentRangeStart w:id="54"/>
      <w:r w:rsidR="00E15586" w:rsidRPr="00A71021">
        <w:t>Instructional Approach</w:t>
      </w:r>
      <w:commentRangeEnd w:id="54"/>
      <w:r w:rsidR="00DA3700">
        <w:rPr>
          <w:rStyle w:val="CommentReference"/>
          <w:rFonts w:asciiTheme="minorHAnsi" w:hAnsiTheme="minorHAnsi"/>
          <w:b w:val="0"/>
          <w:bCs/>
        </w:rPr>
        <w:commentReference w:id="54"/>
      </w:r>
      <w:r>
        <w:t xml:space="preserve"> and Support</w:t>
      </w:r>
      <w:bookmarkEnd w:id="48"/>
      <w:bookmarkEnd w:id="49"/>
      <w:bookmarkEnd w:id="50"/>
      <w:bookmarkEnd w:id="51"/>
      <w:bookmarkEnd w:id="52"/>
      <w:bookmarkEnd w:id="53"/>
    </w:p>
    <w:p w14:paraId="270BA43F" w14:textId="77777777" w:rsidR="00F77A1C" w:rsidRPr="00B5399B" w:rsidRDefault="00E15586" w:rsidP="00570C3B">
      <w:pPr>
        <w:spacing w:before="120"/>
        <w:rPr>
          <w:rStyle w:val="BodyCopyText"/>
        </w:rPr>
      </w:pPr>
      <w:r w:rsidRPr="00B5399B">
        <w:rPr>
          <w:rStyle w:val="BodyCopyText"/>
        </w:rPr>
        <w:t>This section provides information abou</w:t>
      </w:r>
      <w:r w:rsidR="00F430D3" w:rsidRPr="00B5399B">
        <w:rPr>
          <w:rStyle w:val="BodyCopyText"/>
        </w:rPr>
        <w:t>t how th</w:t>
      </w:r>
      <w:r w:rsidR="00AE7D9D" w:rsidRPr="00B5399B">
        <w:rPr>
          <w:rStyle w:val="BodyCopyText"/>
        </w:rPr>
        <w:t>e program should be taught</w:t>
      </w:r>
      <w:r w:rsidR="006515B0" w:rsidRPr="00B5399B">
        <w:rPr>
          <w:rStyle w:val="BodyCopyText"/>
        </w:rPr>
        <w:t xml:space="preserve">.  </w:t>
      </w:r>
    </w:p>
    <w:p w14:paraId="04A8BFAC" w14:textId="77777777" w:rsidR="00F430D3" w:rsidRPr="001D4A9A" w:rsidRDefault="00F430D3" w:rsidP="00E34CB4">
      <w:pPr>
        <w:pStyle w:val="ListwithBullets"/>
        <w:numPr>
          <w:ilvl w:val="0"/>
          <w:numId w:val="137"/>
        </w:numPr>
        <w:rPr>
          <w:rStyle w:val="BodyCopyText"/>
        </w:rPr>
      </w:pPr>
      <w:r w:rsidRPr="001D4A9A">
        <w:rPr>
          <w:rStyle w:val="BodyCopyText"/>
        </w:rPr>
        <w:t xml:space="preserve">Inform and educate (energy literacy), not </w:t>
      </w:r>
      <w:r w:rsidR="002B5706" w:rsidRPr="001D4A9A">
        <w:rPr>
          <w:rStyle w:val="BodyCopyText"/>
        </w:rPr>
        <w:t xml:space="preserve">advocate </w:t>
      </w:r>
      <w:r w:rsidRPr="001D4A9A">
        <w:rPr>
          <w:rStyle w:val="BodyCopyText"/>
        </w:rPr>
        <w:t>or persuade individuals to think one way or the other about the industry</w:t>
      </w:r>
      <w:r w:rsidR="00570C3B">
        <w:rPr>
          <w:rStyle w:val="BodyCopyText"/>
        </w:rPr>
        <w:t>.</w:t>
      </w:r>
    </w:p>
    <w:p w14:paraId="58CDDCD9" w14:textId="77777777" w:rsidR="00F430D3" w:rsidRPr="001D4A9A" w:rsidRDefault="00F430D3" w:rsidP="00E34CB4">
      <w:pPr>
        <w:pStyle w:val="ListwithBullets"/>
        <w:numPr>
          <w:ilvl w:val="0"/>
          <w:numId w:val="137"/>
        </w:numPr>
        <w:rPr>
          <w:rStyle w:val="BodyCopyText"/>
        </w:rPr>
      </w:pPr>
      <w:r w:rsidRPr="001D4A9A">
        <w:rPr>
          <w:rStyle w:val="BodyCopyText"/>
        </w:rPr>
        <w:t xml:space="preserve">Emphasis on critical thinking skills, </w:t>
      </w:r>
      <w:r w:rsidR="00942690" w:rsidRPr="001D4A9A">
        <w:rPr>
          <w:rStyle w:val="BodyCopyText"/>
        </w:rPr>
        <w:t>teamwork</w:t>
      </w:r>
      <w:r w:rsidR="00850D4F" w:rsidRPr="001D4A9A">
        <w:rPr>
          <w:rStyle w:val="BodyCopyText"/>
        </w:rPr>
        <w:t>, peer learning, discussion groups, case studies, role-play, simulations</w:t>
      </w:r>
      <w:r w:rsidR="00BE1156" w:rsidRPr="001D4A9A">
        <w:rPr>
          <w:rStyle w:val="BodyCopyText"/>
        </w:rPr>
        <w:t>, mind maps.</w:t>
      </w:r>
    </w:p>
    <w:p w14:paraId="6C9E4B3B" w14:textId="77777777" w:rsidR="00F430D3" w:rsidRPr="001D4A9A" w:rsidRDefault="00F430D3" w:rsidP="00E34CB4">
      <w:pPr>
        <w:pStyle w:val="ListwithBullets"/>
        <w:numPr>
          <w:ilvl w:val="0"/>
          <w:numId w:val="137"/>
        </w:numPr>
        <w:rPr>
          <w:rStyle w:val="BodyCopyText"/>
        </w:rPr>
      </w:pPr>
      <w:r w:rsidRPr="001D4A9A">
        <w:rPr>
          <w:rStyle w:val="BodyCopyText"/>
        </w:rPr>
        <w:t>Adult learning and how it’s different from K-12 experiences</w:t>
      </w:r>
      <w:r w:rsidR="00570C3B">
        <w:rPr>
          <w:rStyle w:val="BodyCopyText"/>
        </w:rPr>
        <w:t>.</w:t>
      </w:r>
    </w:p>
    <w:p w14:paraId="0FB9093A" w14:textId="77777777" w:rsidR="00E15586" w:rsidRPr="00A71021" w:rsidRDefault="004350A1" w:rsidP="000A5CA6">
      <w:pPr>
        <w:pStyle w:val="SubHeading1"/>
      </w:pPr>
      <w:bookmarkStart w:id="55" w:name="_Toc48915383"/>
      <w:r>
        <w:t xml:space="preserve">5.1 </w:t>
      </w:r>
      <w:r w:rsidR="006515B0">
        <w:t>Recommendations</w:t>
      </w:r>
      <w:bookmarkEnd w:id="55"/>
    </w:p>
    <w:p w14:paraId="48A3B409" w14:textId="77777777" w:rsidR="00AB223D" w:rsidRPr="00B5399B" w:rsidRDefault="00AB223D" w:rsidP="00AB223D">
      <w:pPr>
        <w:rPr>
          <w:rStyle w:val="BodyCopyText"/>
        </w:rPr>
      </w:pPr>
      <w:r w:rsidRPr="00B5399B">
        <w:rPr>
          <w:rStyle w:val="BodyCopyText"/>
        </w:rPr>
        <w:t xml:space="preserve">Instructors are encouraged to make the program as practical and “real life” as possible, including engaging industry and employer representatives in </w:t>
      </w:r>
      <w:r w:rsidR="00EC5D1D" w:rsidRPr="00EC5D1D">
        <w:rPr>
          <w:lang w:val="en-US"/>
        </w:rPr>
        <w:t>helping to deliver the program as much as possible e.g. guest speakers</w:t>
      </w:r>
      <w:r w:rsidRPr="00B5399B">
        <w:rPr>
          <w:rStyle w:val="BodyCopyText"/>
        </w:rPr>
        <w:t xml:space="preserve">. </w:t>
      </w:r>
    </w:p>
    <w:p w14:paraId="4B3E9F6D" w14:textId="77777777" w:rsidR="00AB223D" w:rsidRPr="00B5399B" w:rsidRDefault="00AB223D" w:rsidP="00AB223D">
      <w:pPr>
        <w:rPr>
          <w:rStyle w:val="BodyCopyText"/>
        </w:rPr>
      </w:pPr>
      <w:r w:rsidRPr="00B5399B">
        <w:rPr>
          <w:rStyle w:val="BodyCopyText"/>
        </w:rPr>
        <w:t xml:space="preserve">The curriculum for the WiNG program was developed based on existing curriculum and resources available in the public domain and from donations by industry representatives. </w:t>
      </w:r>
      <w:r w:rsidR="00AE7D9D" w:rsidRPr="00B5399B">
        <w:rPr>
          <w:rStyle w:val="BodyCopyText"/>
        </w:rPr>
        <w:t xml:space="preserve"> </w:t>
      </w:r>
      <w:r w:rsidRPr="00B5399B">
        <w:rPr>
          <w:rStyle w:val="BodyCopyText"/>
        </w:rPr>
        <w:t xml:space="preserve">To the extent possible, resources are focused on the natural gas industry in British Columbia, however </w:t>
      </w:r>
      <w:r w:rsidR="00DA2322" w:rsidRPr="00B5399B">
        <w:rPr>
          <w:rStyle w:val="BodyCopyText"/>
        </w:rPr>
        <w:t xml:space="preserve">in </w:t>
      </w:r>
      <w:r w:rsidRPr="00B5399B">
        <w:rPr>
          <w:rStyle w:val="BodyCopyText"/>
        </w:rPr>
        <w:t xml:space="preserve">some cases, materials from other jurisdictions </w:t>
      </w:r>
      <w:r w:rsidR="00DA2322" w:rsidRPr="00B5399B">
        <w:rPr>
          <w:rStyle w:val="BodyCopyText"/>
        </w:rPr>
        <w:t>were used</w:t>
      </w:r>
      <w:r w:rsidR="006515B0" w:rsidRPr="00B5399B">
        <w:rPr>
          <w:rStyle w:val="BodyCopyText"/>
        </w:rPr>
        <w:t>,</w:t>
      </w:r>
      <w:r w:rsidRPr="00B5399B">
        <w:rPr>
          <w:rStyle w:val="BodyCopyText"/>
        </w:rPr>
        <w:t xml:space="preserve"> as </w:t>
      </w:r>
      <w:r w:rsidR="59D154AA" w:rsidRPr="00B5399B">
        <w:rPr>
          <w:rStyle w:val="BodyCopyText"/>
        </w:rPr>
        <w:t xml:space="preserve">either </w:t>
      </w:r>
      <w:r w:rsidRPr="00B5399B">
        <w:rPr>
          <w:rStyle w:val="BodyCopyText"/>
        </w:rPr>
        <w:t>none were found in the province</w:t>
      </w:r>
      <w:r w:rsidR="59D154AA" w:rsidRPr="00B5399B">
        <w:rPr>
          <w:rStyle w:val="BodyCopyText"/>
        </w:rPr>
        <w:t>, or those that were available were less effective in illustrating the key learning points.</w:t>
      </w:r>
      <w:r w:rsidRPr="00B5399B">
        <w:rPr>
          <w:rStyle w:val="BodyCopyText"/>
        </w:rPr>
        <w:t xml:space="preserve"> </w:t>
      </w:r>
      <w:r w:rsidR="00AE7D9D" w:rsidRPr="00B5399B">
        <w:rPr>
          <w:rStyle w:val="BodyCopyText"/>
        </w:rPr>
        <w:t xml:space="preserve"> </w:t>
      </w:r>
      <w:r w:rsidRPr="00B5399B">
        <w:rPr>
          <w:rStyle w:val="BodyCopyText"/>
        </w:rPr>
        <w:t>References crediting original source information are included in the modules.</w:t>
      </w:r>
    </w:p>
    <w:p w14:paraId="3C76F07D" w14:textId="77777777" w:rsidR="00AB223D" w:rsidRPr="00B5399B" w:rsidRDefault="00AB223D">
      <w:pPr>
        <w:rPr>
          <w:rStyle w:val="BodyCopyText"/>
        </w:rPr>
      </w:pPr>
      <w:r w:rsidRPr="00B5399B">
        <w:rPr>
          <w:rStyle w:val="BodyCopyText"/>
        </w:rPr>
        <w:t xml:space="preserve">Training delivery should be </w:t>
      </w:r>
      <w:r w:rsidR="00242FDC" w:rsidRPr="00B5399B">
        <w:rPr>
          <w:rStyle w:val="BodyCopyText"/>
        </w:rPr>
        <w:t xml:space="preserve">consistent with the College’s </w:t>
      </w:r>
      <w:r w:rsidR="00AE7D9D" w:rsidRPr="00B5399B">
        <w:rPr>
          <w:rStyle w:val="BodyCopyText"/>
        </w:rPr>
        <w:t xml:space="preserve">or Training Institution’s standard </w:t>
      </w:r>
      <w:r w:rsidR="00242FDC" w:rsidRPr="00B5399B">
        <w:rPr>
          <w:rStyle w:val="BodyCopyText"/>
        </w:rPr>
        <w:t>policies and pr</w:t>
      </w:r>
      <w:r w:rsidRPr="00B5399B">
        <w:rPr>
          <w:rStyle w:val="BodyCopyText"/>
        </w:rPr>
        <w:t>ocedures for training delivery.</w:t>
      </w:r>
    </w:p>
    <w:p w14:paraId="39F4C7B9" w14:textId="77777777" w:rsidR="00E162FF" w:rsidRPr="00B5399B" w:rsidRDefault="00AB223D">
      <w:pPr>
        <w:rPr>
          <w:rStyle w:val="BodyCopyText"/>
        </w:rPr>
      </w:pPr>
      <w:r w:rsidRPr="00B5399B">
        <w:rPr>
          <w:rStyle w:val="BodyCopyText"/>
        </w:rPr>
        <w:lastRenderedPageBreak/>
        <w:t xml:space="preserve">The instructional designers for the program are available to answer questions regarding the curriculum and resource materials. </w:t>
      </w:r>
      <w:r w:rsidR="00AE7D9D" w:rsidRPr="00B5399B">
        <w:rPr>
          <w:rStyle w:val="BodyCopyText"/>
        </w:rPr>
        <w:t xml:space="preserve"> </w:t>
      </w:r>
      <w:r w:rsidRPr="00B5399B">
        <w:rPr>
          <w:rStyle w:val="BodyCopyText"/>
        </w:rPr>
        <w:t xml:space="preserve">Contact information is included at the end of this section. </w:t>
      </w:r>
    </w:p>
    <w:p w14:paraId="7E9ED5A7" w14:textId="77777777" w:rsidR="004350A1" w:rsidRPr="00A71021" w:rsidRDefault="00BF39A8" w:rsidP="000A5CA6">
      <w:pPr>
        <w:pStyle w:val="SubHeading1"/>
      </w:pPr>
      <w:bookmarkStart w:id="56" w:name="_Toc48915384"/>
      <w:r>
        <w:t xml:space="preserve">5.2 </w:t>
      </w:r>
      <w:r w:rsidR="004350A1" w:rsidRPr="00A71021">
        <w:t>Support</w:t>
      </w:r>
      <w:bookmarkEnd w:id="56"/>
    </w:p>
    <w:p w14:paraId="2E775284" w14:textId="77777777" w:rsidR="004350A1" w:rsidRPr="00B5399B" w:rsidRDefault="004350A1" w:rsidP="004350A1">
      <w:pPr>
        <w:rPr>
          <w:rStyle w:val="BodyCopyText"/>
        </w:rPr>
      </w:pPr>
      <w:r w:rsidRPr="00B5399B">
        <w:rPr>
          <w:rStyle w:val="BodyCopyText"/>
        </w:rPr>
        <w:t xml:space="preserve">For any queries or additional information and support regarding curriculum and learning resources, and training delivery, please contact: </w:t>
      </w:r>
    </w:p>
    <w:p w14:paraId="32A56CB1" w14:textId="77777777" w:rsidR="004350A1" w:rsidRPr="00B5399B" w:rsidRDefault="004350A1" w:rsidP="004350A1">
      <w:pPr>
        <w:spacing w:after="0" w:line="240" w:lineRule="auto"/>
        <w:rPr>
          <w:rStyle w:val="BodyCopyText"/>
        </w:rPr>
      </w:pPr>
      <w:r w:rsidRPr="00B5399B">
        <w:rPr>
          <w:rStyle w:val="BodyCopyText"/>
        </w:rPr>
        <w:t>Robert McAleney, Director</w:t>
      </w:r>
    </w:p>
    <w:p w14:paraId="0F479ADF" w14:textId="77777777" w:rsidR="004350A1" w:rsidRPr="00B5399B" w:rsidRDefault="004350A1" w:rsidP="004350A1">
      <w:pPr>
        <w:spacing w:after="0" w:line="240" w:lineRule="auto"/>
        <w:rPr>
          <w:rStyle w:val="BodyCopyText"/>
        </w:rPr>
      </w:pPr>
      <w:r w:rsidRPr="00B5399B">
        <w:rPr>
          <w:rStyle w:val="BodyCopyText"/>
        </w:rPr>
        <w:t>BC Centre of Training Excellence in Oil and Gas</w:t>
      </w:r>
    </w:p>
    <w:p w14:paraId="490D04F3" w14:textId="77777777" w:rsidR="004350A1" w:rsidRPr="00B5399B" w:rsidRDefault="004350A1" w:rsidP="004350A1">
      <w:pPr>
        <w:spacing w:after="0" w:line="240" w:lineRule="auto"/>
        <w:rPr>
          <w:rStyle w:val="BodyCopyText"/>
        </w:rPr>
      </w:pPr>
      <w:r w:rsidRPr="00B5399B">
        <w:rPr>
          <w:rStyle w:val="BodyCopyText"/>
        </w:rPr>
        <w:t>Northern Lights College</w:t>
      </w:r>
    </w:p>
    <w:p w14:paraId="1383B100" w14:textId="77777777" w:rsidR="004350A1" w:rsidRPr="00B5399B" w:rsidRDefault="004350A1" w:rsidP="004350A1">
      <w:pPr>
        <w:spacing w:before="120" w:after="0" w:line="240" w:lineRule="auto"/>
        <w:rPr>
          <w:rStyle w:val="BodyCopyText"/>
        </w:rPr>
      </w:pPr>
      <w:r w:rsidRPr="00B5399B">
        <w:rPr>
          <w:rStyle w:val="BodyCopyText"/>
        </w:rPr>
        <w:t>Email:</w:t>
      </w:r>
      <w:r w:rsidR="004A5ACB">
        <w:rPr>
          <w:rStyle w:val="BodyCopyText"/>
        </w:rPr>
        <w:tab/>
      </w:r>
      <w:hyperlink r:id="rId31" w:history="1">
        <w:r w:rsidRPr="00B5399B">
          <w:rPr>
            <w:rStyle w:val="BodyCopyText"/>
            <w:color w:val="0000FF"/>
            <w:u w:val="single"/>
          </w:rPr>
          <w:t>rmcaleney@nlc.bc.ca</w:t>
        </w:r>
      </w:hyperlink>
      <w:r w:rsidRPr="00B5399B">
        <w:rPr>
          <w:rStyle w:val="BodyCopyText"/>
        </w:rPr>
        <w:t xml:space="preserve"> </w:t>
      </w:r>
    </w:p>
    <w:p w14:paraId="3E2A14DB" w14:textId="77777777" w:rsidR="004350A1" w:rsidRPr="00B5399B" w:rsidRDefault="004350A1" w:rsidP="004350A1">
      <w:pPr>
        <w:spacing w:after="0" w:line="240" w:lineRule="auto"/>
        <w:rPr>
          <w:rStyle w:val="BodyCopyText"/>
        </w:rPr>
      </w:pPr>
      <w:r w:rsidRPr="00B5399B">
        <w:rPr>
          <w:rStyle w:val="BodyCopyText"/>
        </w:rPr>
        <w:t>Direct:</w:t>
      </w:r>
      <w:r w:rsidRPr="00B5399B">
        <w:rPr>
          <w:rStyle w:val="BodyCopyText"/>
        </w:rPr>
        <w:tab/>
        <w:t>250-787-6250</w:t>
      </w:r>
    </w:p>
    <w:p w14:paraId="6F6EF6D0" w14:textId="77777777" w:rsidR="004350A1" w:rsidRPr="00B5399B" w:rsidRDefault="004350A1" w:rsidP="004350A1">
      <w:pPr>
        <w:spacing w:after="0" w:line="240" w:lineRule="auto"/>
        <w:rPr>
          <w:rStyle w:val="BodyCopyText"/>
        </w:rPr>
      </w:pPr>
      <w:r w:rsidRPr="00B5399B">
        <w:rPr>
          <w:rStyle w:val="BodyCopyText"/>
        </w:rPr>
        <w:t>Cell:</w:t>
      </w:r>
      <w:r w:rsidRPr="00B5399B">
        <w:rPr>
          <w:rStyle w:val="BodyCopyText"/>
        </w:rPr>
        <w:tab/>
      </w:r>
      <w:r w:rsidR="00705809">
        <w:rPr>
          <w:rStyle w:val="BodyCopyText"/>
        </w:rPr>
        <w:tab/>
      </w:r>
      <w:r w:rsidRPr="00B5399B">
        <w:rPr>
          <w:rStyle w:val="BodyCopyText"/>
        </w:rPr>
        <w:t>250-261-3719</w:t>
      </w:r>
    </w:p>
    <w:p w14:paraId="0EFF80ED" w14:textId="77777777" w:rsidR="004350A1" w:rsidRPr="00A71021" w:rsidRDefault="004350A1" w:rsidP="004350A1">
      <w:pPr>
        <w:spacing w:before="120" w:after="0" w:line="240" w:lineRule="auto"/>
        <w:rPr>
          <w:rFonts w:ascii="Calibri" w:hAnsi="Calibri"/>
        </w:rPr>
      </w:pPr>
      <w:r>
        <w:rPr>
          <w:rFonts w:ascii="Calibri" w:hAnsi="Calibri"/>
          <w:noProof/>
        </w:rPr>
        <w:drawing>
          <wp:inline distT="0" distB="0" distL="0" distR="0" wp14:anchorId="01E61EB9" wp14:editId="743553CE">
            <wp:extent cx="1995055" cy="423842"/>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2804" cy="433986"/>
                    </a:xfrm>
                    <a:prstGeom prst="rect">
                      <a:avLst/>
                    </a:prstGeom>
                    <a:noFill/>
                    <a:ln>
                      <a:noFill/>
                    </a:ln>
                  </pic:spPr>
                </pic:pic>
              </a:graphicData>
            </a:graphic>
          </wp:inline>
        </w:drawing>
      </w:r>
    </w:p>
    <w:p w14:paraId="7B01C535" w14:textId="77777777" w:rsidR="009B412E" w:rsidRDefault="009B412E" w:rsidP="009B412E"/>
    <w:p w14:paraId="0DF77C8A" w14:textId="77777777" w:rsidR="009B412E" w:rsidRDefault="009B412E">
      <w:pPr>
        <w:rPr>
          <w:rFonts w:eastAsiaTheme="majorEastAsia" w:cstheme="majorBidi"/>
          <w:b/>
          <w:bCs/>
          <w:sz w:val="36"/>
          <w:szCs w:val="28"/>
        </w:rPr>
      </w:pPr>
      <w:r>
        <w:br w:type="page"/>
      </w:r>
    </w:p>
    <w:p w14:paraId="6A717E64" w14:textId="77777777" w:rsidR="00E15586" w:rsidRDefault="004350A1" w:rsidP="00186282">
      <w:pPr>
        <w:pStyle w:val="MainSectionHeading"/>
      </w:pPr>
      <w:bookmarkStart w:id="57" w:name="_Toc48915385"/>
      <w:bookmarkStart w:id="58" w:name="_Toc49170770"/>
      <w:bookmarkStart w:id="59" w:name="_Toc49171333"/>
      <w:bookmarkStart w:id="60" w:name="_Toc49172225"/>
      <w:bookmarkStart w:id="61" w:name="_Toc49177357"/>
      <w:bookmarkStart w:id="62" w:name="_Toc49178941"/>
      <w:r>
        <w:lastRenderedPageBreak/>
        <w:t xml:space="preserve">6.0 </w:t>
      </w:r>
      <w:r w:rsidR="00E15586" w:rsidRPr="00155A33">
        <w:t>Program Evaluation and Feedback</w:t>
      </w:r>
      <w:bookmarkEnd w:id="57"/>
      <w:bookmarkEnd w:id="58"/>
      <w:bookmarkEnd w:id="59"/>
      <w:bookmarkEnd w:id="60"/>
      <w:bookmarkEnd w:id="61"/>
      <w:bookmarkEnd w:id="62"/>
    </w:p>
    <w:p w14:paraId="1F0AAE61" w14:textId="77777777" w:rsidR="001B6D0B" w:rsidRPr="00B5399B" w:rsidRDefault="001B6D0B" w:rsidP="00294831">
      <w:pPr>
        <w:pStyle w:val="BodyCopyITALICS"/>
        <w:rPr>
          <w:rStyle w:val="Emphasis"/>
          <w:i/>
          <w:iCs/>
        </w:rPr>
      </w:pPr>
      <w:r w:rsidRPr="00B5399B">
        <w:t xml:space="preserve">Participant and instructor feedback </w:t>
      </w:r>
      <w:r w:rsidR="00AD4341" w:rsidRPr="00B5399B">
        <w:t>are</w:t>
      </w:r>
      <w:r w:rsidRPr="00B5399B">
        <w:t xml:space="preserve"> important to ensure the WiNG program meets its objectives and consists of quality, effective curriculum, and learning materials.  We thank you in advance for your efforts in this regard</w:t>
      </w:r>
      <w:r w:rsidRPr="00B5399B">
        <w:rPr>
          <w:rStyle w:val="Emphasis"/>
          <w:i/>
          <w:iCs/>
        </w:rPr>
        <w:t>.</w:t>
      </w:r>
    </w:p>
    <w:p w14:paraId="77D06FDD" w14:textId="77777777" w:rsidR="001B6D0B" w:rsidRPr="00B5399B" w:rsidRDefault="001B6D0B" w:rsidP="001B6D0B">
      <w:pPr>
        <w:rPr>
          <w:rStyle w:val="BodyCopyText"/>
        </w:rPr>
      </w:pPr>
      <w:r w:rsidRPr="00B5399B">
        <w:rPr>
          <w:rStyle w:val="BodyCopyText"/>
        </w:rPr>
        <w:t xml:space="preserve">The WiNG program uses </w:t>
      </w:r>
      <w:r w:rsidR="00AD4341" w:rsidRPr="00B5399B">
        <w:rPr>
          <w:rStyle w:val="BodyCopyText"/>
        </w:rPr>
        <w:t xml:space="preserve">two (2) </w:t>
      </w:r>
      <w:r w:rsidRPr="00B5399B">
        <w:rPr>
          <w:rStyle w:val="BodyCopyText"/>
        </w:rPr>
        <w:t xml:space="preserve">forms to gather information about the efficacy of the program.  One </w:t>
      </w:r>
      <w:r w:rsidR="008059F9" w:rsidRPr="00B5399B">
        <w:rPr>
          <w:rStyle w:val="BodyCopyText"/>
        </w:rPr>
        <w:t>solicit</w:t>
      </w:r>
      <w:r w:rsidR="00C80149" w:rsidRPr="00B5399B">
        <w:rPr>
          <w:rStyle w:val="BodyCopyText"/>
        </w:rPr>
        <w:t>s</w:t>
      </w:r>
      <w:r w:rsidR="008059F9" w:rsidRPr="00B5399B">
        <w:rPr>
          <w:rStyle w:val="BodyCopyText"/>
        </w:rPr>
        <w:t xml:space="preserve"> feedback from students and </w:t>
      </w:r>
      <w:r w:rsidR="00C80149" w:rsidRPr="00B5399B">
        <w:rPr>
          <w:rStyle w:val="BodyCopyText"/>
        </w:rPr>
        <w:t xml:space="preserve">the other solicits feedback from the </w:t>
      </w:r>
      <w:r w:rsidR="008059F9" w:rsidRPr="00B5399B">
        <w:rPr>
          <w:rStyle w:val="BodyCopyText"/>
        </w:rPr>
        <w:t>instructor.</w:t>
      </w:r>
    </w:p>
    <w:p w14:paraId="12606D12" w14:textId="77777777" w:rsidR="00242FDC" w:rsidRPr="00A71021" w:rsidRDefault="004350A1" w:rsidP="000A5CA6">
      <w:pPr>
        <w:pStyle w:val="SubHeading1"/>
      </w:pPr>
      <w:bookmarkStart w:id="63" w:name="_Toc48915386"/>
      <w:r>
        <w:t xml:space="preserve">6.1 </w:t>
      </w:r>
      <w:r w:rsidR="00444FBF">
        <w:t xml:space="preserve">Feedback </w:t>
      </w:r>
      <w:r w:rsidR="00462CBD" w:rsidRPr="00A71021">
        <w:t>Surveys</w:t>
      </w:r>
      <w:bookmarkEnd w:id="63"/>
    </w:p>
    <w:p w14:paraId="184501B7" w14:textId="77777777" w:rsidR="00462CBD" w:rsidRPr="00B5399B" w:rsidRDefault="00462CBD">
      <w:pPr>
        <w:rPr>
          <w:rStyle w:val="BodyCopyText"/>
        </w:rPr>
      </w:pPr>
      <w:r w:rsidRPr="00B5399B">
        <w:rPr>
          <w:rStyle w:val="BodyCopyText"/>
        </w:rPr>
        <w:t>An evaluation survey has been prepared to solicit feedback about the program including the curriculum and learning resources</w:t>
      </w:r>
      <w:r w:rsidR="008059F9" w:rsidRPr="00B5399B">
        <w:rPr>
          <w:rStyle w:val="BodyCopyText"/>
        </w:rPr>
        <w:t xml:space="preserve"> from the students, and from the instructor</w:t>
      </w:r>
      <w:r w:rsidRPr="00B5399B">
        <w:rPr>
          <w:rStyle w:val="BodyCopyText"/>
        </w:rPr>
        <w:t>.</w:t>
      </w:r>
    </w:p>
    <w:p w14:paraId="2A5F8979" w14:textId="77777777" w:rsidR="00444FBF" w:rsidRPr="00B5399B" w:rsidRDefault="00462CBD" w:rsidP="00B5399B">
      <w:pPr>
        <w:rPr>
          <w:rStyle w:val="BodyCopyText"/>
        </w:rPr>
      </w:pPr>
      <w:r w:rsidRPr="00B5399B">
        <w:rPr>
          <w:rStyle w:val="BodyCopyText"/>
        </w:rPr>
        <w:t xml:space="preserve">The instructor is requested to have all </w:t>
      </w:r>
      <w:r w:rsidR="00AD6D7C" w:rsidRPr="00B5399B">
        <w:rPr>
          <w:rStyle w:val="BodyCopyText"/>
        </w:rPr>
        <w:t>students</w:t>
      </w:r>
      <w:r w:rsidRPr="00B5399B">
        <w:rPr>
          <w:rStyle w:val="BodyCopyText"/>
        </w:rPr>
        <w:t xml:space="preserve"> complete</w:t>
      </w:r>
      <w:r w:rsidR="002D0258">
        <w:rPr>
          <w:rStyle w:val="BodyCopyText"/>
        </w:rPr>
        <w:t xml:space="preserve"> the</w:t>
      </w:r>
      <w:r w:rsidRPr="00B5399B">
        <w:rPr>
          <w:rStyle w:val="BodyCopyText"/>
        </w:rPr>
        <w:t xml:space="preserve"> </w:t>
      </w:r>
      <w:r w:rsidR="00DE7CE7" w:rsidRPr="00B5399B">
        <w:rPr>
          <w:rStyle w:val="BodyCopyText"/>
          <w:b/>
          <w:bCs/>
          <w:i/>
          <w:iCs/>
        </w:rPr>
        <w:t xml:space="preserve">Student </w:t>
      </w:r>
      <w:r w:rsidR="009766D6">
        <w:rPr>
          <w:rStyle w:val="BodyCopyText"/>
          <w:b/>
          <w:bCs/>
          <w:i/>
          <w:iCs/>
        </w:rPr>
        <w:t>Program</w:t>
      </w:r>
      <w:r w:rsidR="00BE0A74" w:rsidRPr="00B5399B">
        <w:rPr>
          <w:rStyle w:val="BodyCopyText"/>
          <w:b/>
          <w:bCs/>
          <w:i/>
          <w:iCs/>
        </w:rPr>
        <w:t xml:space="preserve"> </w:t>
      </w:r>
      <w:r w:rsidRPr="00B5399B">
        <w:rPr>
          <w:rStyle w:val="BodyCopyText"/>
          <w:b/>
          <w:bCs/>
          <w:i/>
          <w:iCs/>
        </w:rPr>
        <w:t xml:space="preserve">Evaluation </w:t>
      </w:r>
      <w:r w:rsidR="00DE7CE7" w:rsidRPr="00B5399B">
        <w:rPr>
          <w:rStyle w:val="BodyCopyText"/>
          <w:b/>
          <w:bCs/>
          <w:i/>
          <w:iCs/>
        </w:rPr>
        <w:t>Survey</w:t>
      </w:r>
      <w:r w:rsidR="00DE7CE7" w:rsidRPr="00B5399B">
        <w:rPr>
          <w:rStyle w:val="BodyCopyText"/>
        </w:rPr>
        <w:t xml:space="preserve"> </w:t>
      </w:r>
      <w:r w:rsidRPr="00B5399B">
        <w:rPr>
          <w:rStyle w:val="BodyCopyText"/>
        </w:rPr>
        <w:t>on the last day of the program</w:t>
      </w:r>
      <w:r w:rsidR="00E15586" w:rsidRPr="00B5399B">
        <w:rPr>
          <w:rStyle w:val="BodyCopyText"/>
        </w:rPr>
        <w:t xml:space="preserve">.  </w:t>
      </w:r>
      <w:r w:rsidR="00444FBF" w:rsidRPr="00B5399B">
        <w:rPr>
          <w:rStyle w:val="BodyCopyText"/>
        </w:rPr>
        <w:t>The information students provide in this survey is completely anonymous and will be used by the Centre for Training Excellence in Oil and Gas to improve the effectiveness of the Program and its marketing.</w:t>
      </w:r>
      <w:r w:rsidR="0053228E" w:rsidRPr="00B5399B">
        <w:rPr>
          <w:rStyle w:val="BodyCopyText"/>
        </w:rPr>
        <w:t xml:space="preserve"> Instructors should emphasize to students that their feedback should include specific details and that their feedback is a valuable piece of the WiNG learning community.</w:t>
      </w:r>
    </w:p>
    <w:p w14:paraId="2E299F14" w14:textId="77777777" w:rsidR="00BE0A74" w:rsidRPr="00B5399B" w:rsidRDefault="00462CBD" w:rsidP="00BE0A74">
      <w:pPr>
        <w:rPr>
          <w:rStyle w:val="BodyCopyText"/>
        </w:rPr>
      </w:pPr>
      <w:r w:rsidRPr="00B5399B">
        <w:rPr>
          <w:rStyle w:val="BodyCopyText"/>
        </w:rPr>
        <w:t>Similarly, the instructor is requested to complete</w:t>
      </w:r>
      <w:r w:rsidR="002D0258">
        <w:rPr>
          <w:rStyle w:val="BodyCopyText"/>
        </w:rPr>
        <w:t xml:space="preserve"> the</w:t>
      </w:r>
      <w:r w:rsidRPr="00B5399B">
        <w:rPr>
          <w:rStyle w:val="BodyCopyText"/>
        </w:rPr>
        <w:t xml:space="preserve"> </w:t>
      </w:r>
      <w:r w:rsidRPr="00B5399B">
        <w:rPr>
          <w:rStyle w:val="BodyCopyText"/>
          <w:b/>
          <w:bCs/>
          <w:i/>
          <w:iCs/>
        </w:rPr>
        <w:t xml:space="preserve">Instructor </w:t>
      </w:r>
      <w:r w:rsidR="009766D6">
        <w:rPr>
          <w:rStyle w:val="BodyCopyText"/>
          <w:b/>
          <w:bCs/>
          <w:i/>
          <w:iCs/>
        </w:rPr>
        <w:t>Program</w:t>
      </w:r>
      <w:r w:rsidR="00BE0A74" w:rsidRPr="00B5399B">
        <w:rPr>
          <w:rStyle w:val="BodyCopyText"/>
          <w:b/>
          <w:bCs/>
          <w:i/>
          <w:iCs/>
        </w:rPr>
        <w:t xml:space="preserve"> </w:t>
      </w:r>
      <w:r w:rsidRPr="00B5399B">
        <w:rPr>
          <w:rStyle w:val="BodyCopyText"/>
          <w:b/>
          <w:bCs/>
          <w:i/>
          <w:iCs/>
        </w:rPr>
        <w:t xml:space="preserve">Evaluation </w:t>
      </w:r>
      <w:r w:rsidR="00DE7CE7" w:rsidRPr="00B5399B">
        <w:rPr>
          <w:rStyle w:val="BodyCopyText"/>
          <w:b/>
          <w:bCs/>
          <w:i/>
          <w:iCs/>
        </w:rPr>
        <w:t>Survey</w:t>
      </w:r>
      <w:r w:rsidR="00975B8C">
        <w:rPr>
          <w:lang w:val="en-US"/>
        </w:rPr>
        <w:t>.</w:t>
      </w:r>
      <w:r w:rsidR="00E15586" w:rsidRPr="00B5399B">
        <w:rPr>
          <w:rStyle w:val="BodyCopyText"/>
        </w:rPr>
        <w:t xml:space="preserve">  </w:t>
      </w:r>
      <w:r w:rsidR="00BE0A74" w:rsidRPr="00B5399B">
        <w:rPr>
          <w:rStyle w:val="BodyCopyText"/>
        </w:rPr>
        <w:t xml:space="preserve">Feedback from instructors delivering the WiNG program regarding the program format, content, curriculum and learning resources, and responses from students is requested.  We thank you for your candid and constructive feedback.  </w:t>
      </w:r>
    </w:p>
    <w:p w14:paraId="0DC89DFB" w14:textId="77777777" w:rsidR="00A70E1C" w:rsidRPr="00B5399B" w:rsidRDefault="001B6D0B" w:rsidP="00A70E1C">
      <w:pPr>
        <w:rPr>
          <w:rStyle w:val="BodyCopyText"/>
        </w:rPr>
      </w:pPr>
      <w:r w:rsidRPr="00B5399B">
        <w:rPr>
          <w:rStyle w:val="BodyCopyText"/>
        </w:rPr>
        <w:lastRenderedPageBreak/>
        <w:t>Please note that</w:t>
      </w:r>
      <w:r w:rsidR="00A70E1C" w:rsidRPr="00B5399B">
        <w:rPr>
          <w:rStyle w:val="BodyCopyText"/>
        </w:rPr>
        <w:t xml:space="preserve"> you may be contacted by the Centre for Training Excellence in Oil and Gas if they need additional information or have any questions regarding your valued feedback.</w:t>
      </w:r>
      <w:r w:rsidRPr="00B5399B">
        <w:rPr>
          <w:rStyle w:val="BodyCopyText"/>
        </w:rPr>
        <w:t xml:space="preserve">  </w:t>
      </w:r>
    </w:p>
    <w:p w14:paraId="6461663F" w14:textId="77777777" w:rsidR="00E15586" w:rsidRPr="00B5399B" w:rsidRDefault="009766D6">
      <w:pPr>
        <w:rPr>
          <w:rStyle w:val="BodyCopyText"/>
        </w:rPr>
      </w:pPr>
      <w:r w:rsidRPr="009766D6">
        <w:rPr>
          <w:lang w:val="en-US"/>
        </w:rPr>
        <w:t>Both the instructor and student evaluation surveys</w:t>
      </w:r>
      <w:r w:rsidR="00DA2322" w:rsidRPr="00B5399B">
        <w:rPr>
          <w:rStyle w:val="BodyCopyText"/>
        </w:rPr>
        <w:t xml:space="preserve"> will be provided to you prior to the last day of the program</w:t>
      </w:r>
      <w:r w:rsidR="00E15586" w:rsidRPr="00B5399B">
        <w:rPr>
          <w:rStyle w:val="BodyCopyText"/>
        </w:rPr>
        <w:t xml:space="preserve">.  </w:t>
      </w:r>
      <w:r w:rsidR="00DA2322" w:rsidRPr="00B5399B">
        <w:rPr>
          <w:rStyle w:val="BodyCopyText"/>
        </w:rPr>
        <w:t xml:space="preserve">The instructor is required to collect completed forms from </w:t>
      </w:r>
      <w:r w:rsidR="00AD6D7C" w:rsidRPr="00B5399B">
        <w:rPr>
          <w:rStyle w:val="BodyCopyText"/>
        </w:rPr>
        <w:t>students</w:t>
      </w:r>
      <w:r w:rsidR="00DA2322" w:rsidRPr="00B5399B">
        <w:rPr>
          <w:rStyle w:val="BodyCopyText"/>
        </w:rPr>
        <w:t xml:space="preserve"> and submit them with the </w:t>
      </w:r>
      <w:r w:rsidR="00AD6D7C" w:rsidRPr="00B5399B">
        <w:rPr>
          <w:rStyle w:val="BodyCopyText"/>
        </w:rPr>
        <w:t>students</w:t>
      </w:r>
      <w:r w:rsidR="001B6D0B" w:rsidRPr="00B5399B">
        <w:rPr>
          <w:rStyle w:val="BodyCopyText"/>
        </w:rPr>
        <w:t>’ results.</w:t>
      </w:r>
    </w:p>
    <w:p w14:paraId="079C6458" w14:textId="77777777" w:rsidR="00E03365" w:rsidRDefault="00E03365"/>
    <w:p w14:paraId="15C23533" w14:textId="77777777" w:rsidR="00E03365" w:rsidRDefault="00E03365"/>
    <w:p w14:paraId="567FA5F7" w14:textId="77777777" w:rsidR="009B412E" w:rsidRDefault="009B412E">
      <w:pPr>
        <w:rPr>
          <w:rFonts w:eastAsiaTheme="majorEastAsia" w:cstheme="majorBidi"/>
          <w:b/>
          <w:bCs/>
          <w:sz w:val="36"/>
          <w:szCs w:val="28"/>
        </w:rPr>
      </w:pPr>
      <w:r>
        <w:br w:type="page"/>
      </w:r>
    </w:p>
    <w:p w14:paraId="7A0ED6A9" w14:textId="77777777" w:rsidR="007A2CD0" w:rsidRPr="00A71021" w:rsidRDefault="004350A1" w:rsidP="00186282">
      <w:pPr>
        <w:pStyle w:val="MainSectionHeading"/>
      </w:pPr>
      <w:bookmarkStart w:id="64" w:name="_Toc48915387"/>
      <w:bookmarkStart w:id="65" w:name="_Toc49170771"/>
      <w:bookmarkStart w:id="66" w:name="_Toc49171334"/>
      <w:bookmarkStart w:id="67" w:name="_Toc49172226"/>
      <w:bookmarkStart w:id="68" w:name="_Toc49177358"/>
      <w:bookmarkStart w:id="69" w:name="_Toc49178942"/>
      <w:r>
        <w:lastRenderedPageBreak/>
        <w:t xml:space="preserve">7.0 </w:t>
      </w:r>
      <w:r w:rsidR="00E15586" w:rsidRPr="00A71021">
        <w:t>Lesson Plans</w:t>
      </w:r>
      <w:bookmarkEnd w:id="64"/>
      <w:bookmarkEnd w:id="65"/>
      <w:bookmarkEnd w:id="66"/>
      <w:bookmarkEnd w:id="67"/>
      <w:bookmarkEnd w:id="68"/>
      <w:bookmarkEnd w:id="69"/>
    </w:p>
    <w:p w14:paraId="264DFABF" w14:textId="77777777" w:rsidR="00E0047D" w:rsidRPr="00A71021" w:rsidRDefault="00127A7C" w:rsidP="000A5CA6">
      <w:pPr>
        <w:pStyle w:val="SubHeading1"/>
      </w:pPr>
      <w:bookmarkStart w:id="70" w:name="_Toc48915388"/>
      <w:r>
        <w:t xml:space="preserve">7.1 </w:t>
      </w:r>
      <w:r w:rsidR="00E0047D" w:rsidRPr="00A71021">
        <w:t>Introduction</w:t>
      </w:r>
      <w:bookmarkEnd w:id="70"/>
    </w:p>
    <w:p w14:paraId="189933DA" w14:textId="77777777" w:rsidR="0043611F" w:rsidRPr="00B5399B" w:rsidRDefault="00F542E9" w:rsidP="007A2CD0">
      <w:pPr>
        <w:rPr>
          <w:rStyle w:val="BodyCopyText"/>
        </w:rPr>
      </w:pPr>
      <w:r w:rsidRPr="00B5399B">
        <w:rPr>
          <w:rStyle w:val="BodyCopyText"/>
        </w:rPr>
        <w:t>This section</w:t>
      </w:r>
      <w:r w:rsidR="00E0047D" w:rsidRPr="00B5399B">
        <w:rPr>
          <w:rStyle w:val="BodyCopyText"/>
        </w:rPr>
        <w:t xml:space="preserve"> of the Instructor Guide includes </w:t>
      </w:r>
      <w:r w:rsidRPr="00B5399B">
        <w:rPr>
          <w:rStyle w:val="BodyCopyText"/>
        </w:rPr>
        <w:t>lesson plans for each of the industry awareness and career awareness modules included in the WiNG program</w:t>
      </w:r>
      <w:r w:rsidR="00613B5C" w:rsidRPr="00B5399B">
        <w:rPr>
          <w:rStyle w:val="BodyCopyText"/>
        </w:rPr>
        <w:t xml:space="preserve">.  </w:t>
      </w:r>
    </w:p>
    <w:p w14:paraId="4866EA17" w14:textId="77777777" w:rsidR="00E0047D" w:rsidRPr="00B5399B" w:rsidRDefault="00E0047D" w:rsidP="007A2CD0">
      <w:pPr>
        <w:rPr>
          <w:rStyle w:val="BodyCopyText"/>
        </w:rPr>
      </w:pPr>
      <w:r w:rsidRPr="00B5399B">
        <w:rPr>
          <w:rStyle w:val="BodyCopyText"/>
        </w:rPr>
        <w:t>The lesson plans presented here are for</w:t>
      </w:r>
      <w:r w:rsidR="00DB00A3" w:rsidRPr="00B5399B">
        <w:rPr>
          <w:rStyle w:val="BodyCopyText"/>
        </w:rPr>
        <w:t xml:space="preserve"> the</w:t>
      </w:r>
      <w:r w:rsidRPr="00B5399B">
        <w:rPr>
          <w:rStyle w:val="BodyCopyText"/>
        </w:rPr>
        <w:t xml:space="preserve"> </w:t>
      </w:r>
      <w:r w:rsidRPr="00B5399B">
        <w:rPr>
          <w:rStyle w:val="BodyCopyText"/>
          <w:b/>
          <w:bCs/>
          <w:i/>
          <w:iCs/>
        </w:rPr>
        <w:t>suggested use</w:t>
      </w:r>
      <w:r w:rsidR="00615450" w:rsidRPr="00B5399B">
        <w:rPr>
          <w:rStyle w:val="BodyCopyText"/>
        </w:rPr>
        <w:t xml:space="preserve"> </w:t>
      </w:r>
      <w:r w:rsidR="00005839" w:rsidRPr="00B5399B">
        <w:rPr>
          <w:rStyle w:val="BodyCopyText"/>
        </w:rPr>
        <w:t xml:space="preserve">by </w:t>
      </w:r>
      <w:r w:rsidR="00615450" w:rsidRPr="00B5399B">
        <w:rPr>
          <w:rStyle w:val="BodyCopyText"/>
        </w:rPr>
        <w:t xml:space="preserve">instructors.  Instructors are encouraged to review lesson </w:t>
      </w:r>
      <w:r w:rsidR="008F187D" w:rsidRPr="00B5399B">
        <w:rPr>
          <w:rStyle w:val="BodyCopyText"/>
        </w:rPr>
        <w:t>plans</w:t>
      </w:r>
      <w:r w:rsidR="00615450" w:rsidRPr="00B5399B">
        <w:rPr>
          <w:rStyle w:val="BodyCopyText"/>
        </w:rPr>
        <w:t xml:space="preserve"> and modify/ adapt them for use as appropriate.</w:t>
      </w:r>
      <w:r w:rsidR="00DB00A3" w:rsidRPr="00B5399B">
        <w:rPr>
          <w:rStyle w:val="BodyCopyText"/>
        </w:rPr>
        <w:t xml:space="preserve">  While </w:t>
      </w:r>
      <w:r w:rsidR="00615450" w:rsidRPr="00B5399B">
        <w:rPr>
          <w:rStyle w:val="BodyCopyText"/>
        </w:rPr>
        <w:t xml:space="preserve">it is mandatory that instructors cover </w:t>
      </w:r>
      <w:r w:rsidR="008F187D" w:rsidRPr="00B5399B">
        <w:rPr>
          <w:rStyle w:val="BodyCopyText"/>
        </w:rPr>
        <w:t>all</w:t>
      </w:r>
      <w:r w:rsidR="00615450" w:rsidRPr="00B5399B">
        <w:rPr>
          <w:rStyle w:val="BodyCopyText"/>
        </w:rPr>
        <w:t xml:space="preserve"> the content of the WiNG program, how content is taught is at the discretion of individual instructors.</w:t>
      </w:r>
    </w:p>
    <w:p w14:paraId="2F2F6187" w14:textId="77777777" w:rsidR="006446CF" w:rsidRPr="00B5399B" w:rsidRDefault="006446CF" w:rsidP="006446CF">
      <w:pPr>
        <w:rPr>
          <w:rStyle w:val="BodyCopyText"/>
        </w:rPr>
      </w:pPr>
      <w:r w:rsidRPr="00B5399B">
        <w:rPr>
          <w:rStyle w:val="BodyCopyText"/>
        </w:rPr>
        <w:t>The lesson plans have been developed by experienced WiNG instructors.  They incorporate auditory, visual, and kinesthetic principles of learning.</w:t>
      </w:r>
    </w:p>
    <w:p w14:paraId="47BD4478" w14:textId="77777777" w:rsidR="005E575D" w:rsidRPr="00B5399B" w:rsidRDefault="005E575D" w:rsidP="007A2CD0">
      <w:pPr>
        <w:rPr>
          <w:rStyle w:val="BodyCopyText"/>
        </w:rPr>
      </w:pPr>
      <w:r w:rsidRPr="00B5399B">
        <w:rPr>
          <w:rStyle w:val="BodyCopyText"/>
        </w:rPr>
        <w:t>As is important for any educational program, instructors are encouraged to:</w:t>
      </w:r>
    </w:p>
    <w:p w14:paraId="42F893EC" w14:textId="77777777" w:rsidR="005E575D" w:rsidRPr="001D4A9A" w:rsidRDefault="005E575D" w:rsidP="00E34CB4">
      <w:pPr>
        <w:pStyle w:val="ListwithNumbers"/>
        <w:numPr>
          <w:ilvl w:val="0"/>
          <w:numId w:val="92"/>
        </w:numPr>
        <w:ind w:left="924" w:hanging="357"/>
        <w:rPr>
          <w:rStyle w:val="BodyCopyText"/>
        </w:rPr>
      </w:pPr>
      <w:r w:rsidRPr="001D4A9A">
        <w:rPr>
          <w:rStyle w:val="BodyCopyText"/>
        </w:rPr>
        <w:t>Create a safe environment where students feel comfortable expressing themselves</w:t>
      </w:r>
      <w:r w:rsidR="00570C3B">
        <w:rPr>
          <w:rStyle w:val="BodyCopyText"/>
        </w:rPr>
        <w:t>.</w:t>
      </w:r>
    </w:p>
    <w:p w14:paraId="554FA6E4" w14:textId="77777777" w:rsidR="00DC0FB3" w:rsidRPr="001D4A9A" w:rsidRDefault="005E575D" w:rsidP="00E34CB4">
      <w:pPr>
        <w:pStyle w:val="ListwithNumbers"/>
        <w:numPr>
          <w:ilvl w:val="0"/>
          <w:numId w:val="92"/>
        </w:numPr>
        <w:ind w:left="924" w:hanging="357"/>
        <w:rPr>
          <w:rStyle w:val="BodyCopyText"/>
        </w:rPr>
      </w:pPr>
      <w:r w:rsidRPr="00975B8C">
        <w:rPr>
          <w:rStyle w:val="BodyCopyText"/>
        </w:rPr>
        <w:t>Build relationships with students from the very beginning; this will</w:t>
      </w:r>
      <w:r w:rsidR="00DC0FB3" w:rsidRPr="00975B8C">
        <w:rPr>
          <w:rStyle w:val="BodyCopyText"/>
        </w:rPr>
        <w:t xml:space="preserve"> help facilitate </w:t>
      </w:r>
      <w:r w:rsidR="00975B8C" w:rsidRPr="00975B8C">
        <w:rPr>
          <w:lang w:val="en-US"/>
        </w:rPr>
        <w:t>learning and discussion during the class.</w:t>
      </w:r>
      <w:r w:rsidR="00D74C14" w:rsidRPr="001D4A9A">
        <w:rPr>
          <w:rStyle w:val="BodyCopyText"/>
        </w:rPr>
        <w:t xml:space="preserve">  </w:t>
      </w:r>
      <w:r w:rsidR="00DC0FB3" w:rsidRPr="001D4A9A">
        <w:rPr>
          <w:rStyle w:val="BodyCopyText"/>
        </w:rPr>
        <w:t xml:space="preserve">It is common in every cohort that </w:t>
      </w:r>
      <w:r w:rsidR="00975B8C" w:rsidRPr="00975B8C">
        <w:rPr>
          <w:lang w:val="en-US"/>
        </w:rPr>
        <w:t>some</w:t>
      </w:r>
      <w:r w:rsidR="00975B8C">
        <w:rPr>
          <w:lang w:val="en-US"/>
        </w:rPr>
        <w:t xml:space="preserve"> </w:t>
      </w:r>
      <w:r w:rsidR="00DC0FB3" w:rsidRPr="001D4A9A">
        <w:rPr>
          <w:rStyle w:val="BodyCopyText"/>
        </w:rPr>
        <w:t xml:space="preserve">students will not have a resume and will need help creating one and that should be arranged ahead of time. </w:t>
      </w:r>
      <w:r w:rsidR="007471B0" w:rsidRPr="001D4A9A">
        <w:rPr>
          <w:rStyle w:val="BodyCopyText"/>
        </w:rPr>
        <w:t xml:space="preserve"> </w:t>
      </w:r>
      <w:r w:rsidR="00DC0FB3" w:rsidRPr="001D4A9A">
        <w:rPr>
          <w:rStyle w:val="BodyCopyText"/>
        </w:rPr>
        <w:t xml:space="preserve">When the </w:t>
      </w:r>
      <w:r w:rsidR="00975B8C" w:rsidRPr="00975B8C">
        <w:rPr>
          <w:lang w:val="en-US"/>
        </w:rPr>
        <w:t>mock job</w:t>
      </w:r>
      <w:r w:rsidR="00975B8C">
        <w:rPr>
          <w:lang w:val="en-US"/>
        </w:rPr>
        <w:t xml:space="preserve"> </w:t>
      </w:r>
      <w:r w:rsidR="00DC0FB3" w:rsidRPr="001D4A9A">
        <w:rPr>
          <w:rStyle w:val="BodyCopyText"/>
        </w:rPr>
        <w:t xml:space="preserve">interview time comes all the pieces should be in their place: a strong relationship with the students, strong exposure to the subject matter, access to support, a positive and constructive atmosphere. </w:t>
      </w:r>
    </w:p>
    <w:p w14:paraId="6BC250B7" w14:textId="77777777" w:rsidR="00975B8C" w:rsidRDefault="00975B8C">
      <w:pPr>
        <w:rPr>
          <w:lang w:val="en-US"/>
        </w:rPr>
      </w:pPr>
      <w:r>
        <w:rPr>
          <w:lang w:val="en-US"/>
        </w:rPr>
        <w:br w:type="page"/>
      </w:r>
    </w:p>
    <w:p w14:paraId="189F7F28" w14:textId="77777777" w:rsidR="00D74C14" w:rsidRPr="00B5399B" w:rsidRDefault="00975B8C" w:rsidP="00D74C14">
      <w:pPr>
        <w:rPr>
          <w:rStyle w:val="BodyCopyText"/>
        </w:rPr>
      </w:pPr>
      <w:r w:rsidRPr="00975B8C">
        <w:rPr>
          <w:lang w:val="en-US"/>
        </w:rPr>
        <w:lastRenderedPageBreak/>
        <w:t>When delivering the Career Awareness and Planning modules,</w:t>
      </w:r>
      <w:r>
        <w:rPr>
          <w:rStyle w:val="BodyCopyText"/>
        </w:rPr>
        <w:t xml:space="preserve"> </w:t>
      </w:r>
      <w:r w:rsidR="00D74C14" w:rsidRPr="00B5399B">
        <w:rPr>
          <w:rStyle w:val="BodyCopyText"/>
        </w:rPr>
        <w:t>the instructor should emphasize key words like dependable, punctual, trustworthy, hardworking, knowledgeable, honest</w:t>
      </w:r>
      <w:r w:rsidR="006B5F75" w:rsidRPr="00B5399B">
        <w:rPr>
          <w:rStyle w:val="BodyCopyText"/>
        </w:rPr>
        <w:t>y</w:t>
      </w:r>
      <w:r w:rsidR="00D74C14" w:rsidRPr="00B5399B">
        <w:rPr>
          <w:rStyle w:val="BodyCopyText"/>
        </w:rPr>
        <w:t xml:space="preserve">, </w:t>
      </w:r>
      <w:r w:rsidR="006B5F75" w:rsidRPr="00B5399B">
        <w:rPr>
          <w:rStyle w:val="BodyCopyText"/>
        </w:rPr>
        <w:t xml:space="preserve">integrity, </w:t>
      </w:r>
      <w:r w:rsidR="00EB0D0D" w:rsidRPr="00B5399B">
        <w:rPr>
          <w:rStyle w:val="BodyCopyText"/>
        </w:rPr>
        <w:t xml:space="preserve">diversity and </w:t>
      </w:r>
      <w:r w:rsidR="00B612DE" w:rsidRPr="00B5399B">
        <w:rPr>
          <w:rStyle w:val="BodyCopyText"/>
        </w:rPr>
        <w:t>inclusion,</w:t>
      </w:r>
      <w:r w:rsidR="00D74C14" w:rsidRPr="00B5399B">
        <w:rPr>
          <w:rStyle w:val="BodyCopyText"/>
        </w:rPr>
        <w:t xml:space="preserve"> team player, good listener to prepare the students for the job market. </w:t>
      </w:r>
      <w:r w:rsidR="007471B0" w:rsidRPr="00B5399B">
        <w:rPr>
          <w:rStyle w:val="BodyCopyText"/>
        </w:rPr>
        <w:t xml:space="preserve"> </w:t>
      </w:r>
      <w:r w:rsidRPr="00975B8C">
        <w:rPr>
          <w:lang w:val="en-US"/>
        </w:rPr>
        <w:t xml:space="preserve">At the same time, </w:t>
      </w:r>
      <w:r>
        <w:rPr>
          <w:lang w:val="en-US"/>
        </w:rPr>
        <w:t>i</w:t>
      </w:r>
      <w:r w:rsidR="00D74C14" w:rsidRPr="00B5399B">
        <w:rPr>
          <w:rStyle w:val="BodyCopyText"/>
        </w:rPr>
        <w:t>nstructors should be compassionate, encouraging, not patronizing, not demeaning, have very good attention to detail, speak clearly and slowly (intelligible).</w:t>
      </w:r>
    </w:p>
    <w:p w14:paraId="39DDF2FB" w14:textId="77777777" w:rsidR="009F7FBD" w:rsidRPr="00A71021" w:rsidRDefault="00127A7C" w:rsidP="000A5CA6">
      <w:pPr>
        <w:pStyle w:val="SubHeading1"/>
      </w:pPr>
      <w:bookmarkStart w:id="71" w:name="_Toc48915389"/>
      <w:r>
        <w:t xml:space="preserve">7.2 </w:t>
      </w:r>
      <w:r w:rsidR="009F7FBD" w:rsidRPr="00A71021">
        <w:t>Lesson Plan Structure</w:t>
      </w:r>
      <w:bookmarkEnd w:id="71"/>
    </w:p>
    <w:p w14:paraId="12BF4BAC" w14:textId="77777777" w:rsidR="009F7FBD" w:rsidRPr="00B5399B" w:rsidRDefault="009F7FBD" w:rsidP="009F7FBD">
      <w:pPr>
        <w:rPr>
          <w:rStyle w:val="BodyCopyText"/>
        </w:rPr>
      </w:pPr>
      <w:r w:rsidRPr="00B5399B">
        <w:rPr>
          <w:rStyle w:val="BodyCopyText"/>
        </w:rPr>
        <w:t>Lesson Plans are designed along the same structure as the WiNG modules provided to the students.  Sections in the Lesson Plans are generally uniform throughout, although in some cases additional sections have been added to address a specific learning area (e.g., new vocabulary</w:t>
      </w:r>
      <w:r w:rsidR="00DB00A3" w:rsidRPr="00B5399B">
        <w:rPr>
          <w:rStyle w:val="BodyCopyText"/>
        </w:rPr>
        <w:t xml:space="preserve"> used in a specific module</w:t>
      </w:r>
      <w:r w:rsidRPr="00B5399B">
        <w:rPr>
          <w:rStyle w:val="BodyCopyText"/>
        </w:rPr>
        <w:t>).</w:t>
      </w:r>
    </w:p>
    <w:p w14:paraId="4FC6B9B5" w14:textId="77777777" w:rsidR="00644DBC" w:rsidRPr="00B5399B" w:rsidRDefault="00644DBC" w:rsidP="00644DBC">
      <w:pPr>
        <w:rPr>
          <w:rStyle w:val="BodyCopyText"/>
        </w:rPr>
      </w:pPr>
      <w:r w:rsidRPr="00B5399B">
        <w:rPr>
          <w:rStyle w:val="BodyCopyText"/>
        </w:rPr>
        <w:t>Each l</w:t>
      </w:r>
      <w:r w:rsidR="009F7FBD" w:rsidRPr="00B5399B">
        <w:rPr>
          <w:rStyle w:val="BodyCopyText"/>
        </w:rPr>
        <w:t xml:space="preserve">esson plan </w:t>
      </w:r>
      <w:r w:rsidRPr="00B5399B">
        <w:rPr>
          <w:rStyle w:val="BodyCopyText"/>
        </w:rPr>
        <w:t>is laid out as follows</w:t>
      </w:r>
      <w:r w:rsidR="00521A1F" w:rsidRPr="00B5399B">
        <w:rPr>
          <w:rStyle w:val="BodyCopyText"/>
        </w:rPr>
        <w:t>:</w:t>
      </w:r>
    </w:p>
    <w:p w14:paraId="15CF45C0" w14:textId="77777777" w:rsidR="00665214" w:rsidRPr="00B5399B" w:rsidRDefault="009F7FBD" w:rsidP="00E34CB4">
      <w:pPr>
        <w:numPr>
          <w:ilvl w:val="0"/>
          <w:numId w:val="30"/>
        </w:numPr>
        <w:ind w:left="924" w:hanging="357"/>
        <w:rPr>
          <w:rStyle w:val="BodyCopyText"/>
        </w:rPr>
      </w:pPr>
      <w:r w:rsidRPr="00B5399B">
        <w:rPr>
          <w:rStyle w:val="BodyCopyText"/>
        </w:rPr>
        <w:t>Overview</w:t>
      </w:r>
    </w:p>
    <w:p w14:paraId="4BB386EE" w14:textId="77777777" w:rsidR="00644DBC" w:rsidRPr="00B5399B" w:rsidRDefault="00644DBC" w:rsidP="00E34CB4">
      <w:pPr>
        <w:numPr>
          <w:ilvl w:val="1"/>
          <w:numId w:val="30"/>
        </w:numPr>
        <w:ind w:left="1259" w:hanging="357"/>
        <w:rPr>
          <w:rStyle w:val="BodyCopyText"/>
        </w:rPr>
      </w:pPr>
      <w:r w:rsidRPr="00B5399B">
        <w:rPr>
          <w:rStyle w:val="BodyCopyText"/>
        </w:rPr>
        <w:t>A high-level description of the focus of the module.</w:t>
      </w:r>
    </w:p>
    <w:p w14:paraId="414C2A6F" w14:textId="77777777" w:rsidR="00665214" w:rsidRPr="00B5399B" w:rsidRDefault="009F7FBD" w:rsidP="00E34CB4">
      <w:pPr>
        <w:numPr>
          <w:ilvl w:val="0"/>
          <w:numId w:val="30"/>
        </w:numPr>
        <w:ind w:left="924" w:hanging="357"/>
        <w:rPr>
          <w:rStyle w:val="BodyCopyText"/>
        </w:rPr>
      </w:pPr>
      <w:r w:rsidRPr="00B5399B">
        <w:rPr>
          <w:rStyle w:val="BodyCopyText"/>
        </w:rPr>
        <w:t>Learning Outcomes</w:t>
      </w:r>
    </w:p>
    <w:p w14:paraId="2204B33A" w14:textId="77777777" w:rsidR="00644DBC" w:rsidRPr="00B5399B" w:rsidRDefault="00644DBC" w:rsidP="00E34CB4">
      <w:pPr>
        <w:numPr>
          <w:ilvl w:val="1"/>
          <w:numId w:val="30"/>
        </w:numPr>
        <w:ind w:left="1259" w:hanging="357"/>
        <w:rPr>
          <w:rStyle w:val="BodyCopyText"/>
        </w:rPr>
      </w:pPr>
      <w:r w:rsidRPr="00B5399B">
        <w:rPr>
          <w:rStyle w:val="BodyCopyText"/>
        </w:rPr>
        <w:t>The learning outcomes for the module</w:t>
      </w:r>
      <w:r w:rsidR="00665214" w:rsidRPr="00B5399B">
        <w:rPr>
          <w:rStyle w:val="BodyCopyText"/>
        </w:rPr>
        <w:t>.</w:t>
      </w:r>
    </w:p>
    <w:p w14:paraId="295C75D0" w14:textId="77777777" w:rsidR="00665214" w:rsidRPr="00B5399B" w:rsidRDefault="009F7FBD" w:rsidP="00E34CB4">
      <w:pPr>
        <w:numPr>
          <w:ilvl w:val="0"/>
          <w:numId w:val="30"/>
        </w:numPr>
        <w:ind w:left="924" w:hanging="357"/>
        <w:rPr>
          <w:rStyle w:val="BodyCopyText"/>
        </w:rPr>
      </w:pPr>
      <w:r w:rsidRPr="00B5399B">
        <w:rPr>
          <w:rStyle w:val="BodyCopyText"/>
        </w:rPr>
        <w:t>Required Materials and Resources</w:t>
      </w:r>
    </w:p>
    <w:p w14:paraId="5B2079D0" w14:textId="77777777" w:rsidR="00644DBC" w:rsidRPr="00B5399B" w:rsidRDefault="00644DBC" w:rsidP="00E34CB4">
      <w:pPr>
        <w:numPr>
          <w:ilvl w:val="1"/>
          <w:numId w:val="30"/>
        </w:numPr>
        <w:ind w:left="1259" w:hanging="357"/>
        <w:rPr>
          <w:rStyle w:val="BodyCopyText"/>
        </w:rPr>
      </w:pPr>
      <w:r w:rsidRPr="00B5399B">
        <w:rPr>
          <w:rStyle w:val="BodyCopyText"/>
        </w:rPr>
        <w:t>A list of materials and resources required to teach the module.</w:t>
      </w:r>
    </w:p>
    <w:p w14:paraId="07EE04D2" w14:textId="77777777" w:rsidR="000A5CA6" w:rsidRDefault="000A5CA6">
      <w:pPr>
        <w:rPr>
          <w:rStyle w:val="BodyCopyText"/>
          <w:rFonts w:eastAsiaTheme="majorEastAsia" w:cstheme="majorBidi"/>
          <w:bCs/>
          <w:color w:val="000000" w:themeColor="text1"/>
          <w:szCs w:val="28"/>
        </w:rPr>
      </w:pPr>
      <w:r>
        <w:rPr>
          <w:rStyle w:val="BodyCopyText"/>
        </w:rPr>
        <w:br w:type="page"/>
      </w:r>
    </w:p>
    <w:p w14:paraId="513BA11D" w14:textId="77777777" w:rsidR="000A5CA6" w:rsidRPr="000A5CA6" w:rsidRDefault="00644DBC" w:rsidP="00ED5C3B">
      <w:pPr>
        <w:pStyle w:val="ListParagraph"/>
        <w:rPr>
          <w:rStyle w:val="BodyCopyText"/>
        </w:rPr>
      </w:pPr>
      <w:r w:rsidRPr="000A5CA6">
        <w:rPr>
          <w:rStyle w:val="BodyCopyText"/>
        </w:rPr>
        <w:lastRenderedPageBreak/>
        <w:t>Icebreaker</w:t>
      </w:r>
      <w:r w:rsidR="008D0C9F" w:rsidRPr="000A5CA6">
        <w:rPr>
          <w:rStyle w:val="BodyCopyText"/>
        </w:rPr>
        <w:t xml:space="preserve"> and/or Quote of the Day</w:t>
      </w:r>
      <w:r w:rsidR="00665214" w:rsidRPr="000A5CA6">
        <w:rPr>
          <w:rStyle w:val="BodyCopyText"/>
        </w:rPr>
        <w:t>.</w:t>
      </w:r>
    </w:p>
    <w:p w14:paraId="77A0B18B" w14:textId="77777777" w:rsidR="009B412E" w:rsidRPr="00B5399B" w:rsidRDefault="00644DBC" w:rsidP="00E34CB4">
      <w:pPr>
        <w:pStyle w:val="ListParagraph"/>
        <w:numPr>
          <w:ilvl w:val="0"/>
          <w:numId w:val="228"/>
        </w:numPr>
        <w:rPr>
          <w:rStyle w:val="BodyCopyText"/>
        </w:rPr>
      </w:pPr>
      <w:r w:rsidRPr="00B5399B">
        <w:rPr>
          <w:rStyle w:val="BodyCopyText"/>
        </w:rPr>
        <w:t>A</w:t>
      </w:r>
      <w:r w:rsidR="00A03FF5" w:rsidRPr="00B5399B">
        <w:rPr>
          <w:rStyle w:val="BodyCopyText"/>
        </w:rPr>
        <w:t xml:space="preserve">n optional </w:t>
      </w:r>
      <w:r w:rsidRPr="00B5399B">
        <w:rPr>
          <w:rStyle w:val="BodyCopyText"/>
        </w:rPr>
        <w:t>warm up activity with participants.</w:t>
      </w:r>
      <w:r w:rsidR="00A03FF5" w:rsidRPr="00B5399B">
        <w:rPr>
          <w:rStyle w:val="BodyCopyText"/>
        </w:rPr>
        <w:t xml:space="preserve"> The intent is to </w:t>
      </w:r>
      <w:r w:rsidR="008D0C9F" w:rsidRPr="00B5399B">
        <w:rPr>
          <w:rStyle w:val="BodyCopyText"/>
        </w:rPr>
        <w:t xml:space="preserve">start </w:t>
      </w:r>
      <w:r w:rsidR="00A03FF5" w:rsidRPr="00B5399B">
        <w:rPr>
          <w:rStyle w:val="BodyCopyText"/>
        </w:rPr>
        <w:t xml:space="preserve">the daily lesson </w:t>
      </w:r>
      <w:r w:rsidR="008D0C9F" w:rsidRPr="00B5399B">
        <w:rPr>
          <w:rStyle w:val="BodyCopyText"/>
        </w:rPr>
        <w:t>with an open discussion designed to stimulate thinking and create more open connections between students and with the instructor.</w:t>
      </w:r>
    </w:p>
    <w:p w14:paraId="6AC823CB" w14:textId="77777777" w:rsidR="009B412E" w:rsidRPr="00B5399B" w:rsidRDefault="008D0C9F" w:rsidP="00E34CB4">
      <w:pPr>
        <w:numPr>
          <w:ilvl w:val="1"/>
          <w:numId w:val="228"/>
        </w:numPr>
        <w:rPr>
          <w:rStyle w:val="BodyCopyText"/>
        </w:rPr>
      </w:pPr>
      <w:r w:rsidRPr="00B5399B">
        <w:rPr>
          <w:rStyle w:val="BodyCopyText"/>
        </w:rPr>
        <w:t>Instructors may use the Ice Breakers</w:t>
      </w:r>
      <w:r w:rsidR="00A03FF5" w:rsidRPr="00B5399B">
        <w:rPr>
          <w:rStyle w:val="BodyCopyText"/>
        </w:rPr>
        <w:t xml:space="preserve"> provided</w:t>
      </w:r>
      <w:r w:rsidRPr="00B5399B">
        <w:rPr>
          <w:rStyle w:val="BodyCopyText"/>
        </w:rPr>
        <w:t xml:space="preserve"> </w:t>
      </w:r>
      <w:r w:rsidR="00A03FF5" w:rsidRPr="00B5399B">
        <w:rPr>
          <w:rStyle w:val="BodyCopyText"/>
        </w:rPr>
        <w:t>o</w:t>
      </w:r>
      <w:r w:rsidRPr="00B5399B">
        <w:rPr>
          <w:rStyle w:val="BodyCopyText"/>
        </w:rPr>
        <w:t xml:space="preserve">r </w:t>
      </w:r>
      <w:r w:rsidR="00A03FF5" w:rsidRPr="00B5399B">
        <w:rPr>
          <w:rStyle w:val="BodyCopyText"/>
        </w:rPr>
        <w:t>find</w:t>
      </w:r>
      <w:r w:rsidRPr="00B5399B">
        <w:rPr>
          <w:rStyle w:val="BodyCopyText"/>
        </w:rPr>
        <w:t xml:space="preserve"> another one they feel</w:t>
      </w:r>
      <w:r w:rsidR="00A03FF5" w:rsidRPr="00B5399B">
        <w:rPr>
          <w:rStyle w:val="BodyCopyText"/>
        </w:rPr>
        <w:t xml:space="preserve"> better </w:t>
      </w:r>
      <w:r w:rsidRPr="00B5399B">
        <w:rPr>
          <w:rStyle w:val="BodyCopyText"/>
        </w:rPr>
        <w:t>convey</w:t>
      </w:r>
      <w:r w:rsidR="00A03FF5" w:rsidRPr="00B5399B">
        <w:rPr>
          <w:rStyle w:val="BodyCopyText"/>
        </w:rPr>
        <w:t>s</w:t>
      </w:r>
      <w:r w:rsidRPr="00B5399B">
        <w:rPr>
          <w:rStyle w:val="BodyCopyText"/>
        </w:rPr>
        <w:t xml:space="preserve"> a </w:t>
      </w:r>
      <w:r w:rsidR="00A03FF5" w:rsidRPr="00B5399B">
        <w:rPr>
          <w:rStyle w:val="BodyCopyText"/>
        </w:rPr>
        <w:t xml:space="preserve">point, </w:t>
      </w:r>
      <w:r w:rsidRPr="00B5399B">
        <w:rPr>
          <w:rStyle w:val="BodyCopyText"/>
        </w:rPr>
        <w:t xml:space="preserve">is </w:t>
      </w:r>
      <w:r w:rsidR="00A03FF5" w:rsidRPr="00B5399B">
        <w:rPr>
          <w:rStyle w:val="BodyCopyText"/>
        </w:rPr>
        <w:t>timelier</w:t>
      </w:r>
      <w:r w:rsidRPr="00B5399B">
        <w:rPr>
          <w:rStyle w:val="BodyCopyText"/>
        </w:rPr>
        <w:t xml:space="preserve"> or connects more directly with the day’s lessons.  The idea is to ask lots of questions and encourage critical thinking by the students</w:t>
      </w:r>
      <w:r w:rsidR="009B412E" w:rsidRPr="00B5399B">
        <w:rPr>
          <w:rStyle w:val="BodyCopyText"/>
        </w:rPr>
        <w:t xml:space="preserve">. </w:t>
      </w:r>
    </w:p>
    <w:p w14:paraId="1B121E28" w14:textId="77777777" w:rsidR="009B412E" w:rsidRPr="00B5399B" w:rsidRDefault="006660DA" w:rsidP="00E34CB4">
      <w:pPr>
        <w:numPr>
          <w:ilvl w:val="1"/>
          <w:numId w:val="228"/>
        </w:numPr>
        <w:rPr>
          <w:rStyle w:val="BodyCopyText"/>
        </w:rPr>
      </w:pPr>
      <w:r w:rsidRPr="00B5399B">
        <w:rPr>
          <w:rStyle w:val="BodyCopyText"/>
        </w:rPr>
        <w:t>Instructions</w:t>
      </w:r>
      <w:r w:rsidR="009B412E" w:rsidRPr="00B5399B">
        <w:rPr>
          <w:rStyle w:val="BodyCopyText"/>
        </w:rPr>
        <w:t xml:space="preserve"> when using Icebreakers and/or quotes</w:t>
      </w:r>
      <w:r w:rsidR="00665214" w:rsidRPr="00B5399B">
        <w:rPr>
          <w:rStyle w:val="BodyCopyText"/>
        </w:rPr>
        <w:t>.</w:t>
      </w:r>
    </w:p>
    <w:p w14:paraId="211B9E4E" w14:textId="77777777" w:rsidR="009B412E" w:rsidRPr="00B5399B" w:rsidRDefault="006660DA" w:rsidP="00E34CB4">
      <w:pPr>
        <w:numPr>
          <w:ilvl w:val="2"/>
          <w:numId w:val="30"/>
        </w:numPr>
        <w:ind w:left="1655" w:hanging="181"/>
        <w:rPr>
          <w:rStyle w:val="BodyCopyText"/>
        </w:rPr>
      </w:pPr>
      <w:r w:rsidRPr="00B5399B">
        <w:rPr>
          <w:rStyle w:val="BodyCopyText"/>
        </w:rPr>
        <w:t>Read / Show the quote to the students</w:t>
      </w:r>
      <w:r w:rsidR="00665214" w:rsidRPr="00B5399B">
        <w:rPr>
          <w:rStyle w:val="BodyCopyText"/>
        </w:rPr>
        <w:t>.</w:t>
      </w:r>
    </w:p>
    <w:p w14:paraId="3B94CB89" w14:textId="77777777" w:rsidR="006660DA" w:rsidRDefault="009B412E" w:rsidP="00E34CB4">
      <w:pPr>
        <w:numPr>
          <w:ilvl w:val="2"/>
          <w:numId w:val="30"/>
        </w:numPr>
        <w:ind w:left="1655" w:hanging="181"/>
        <w:rPr>
          <w:rStyle w:val="BodyCopyText"/>
        </w:rPr>
      </w:pPr>
      <w:r w:rsidRPr="00B5399B">
        <w:rPr>
          <w:rStyle w:val="BodyCopyText"/>
        </w:rPr>
        <w:t>A</w:t>
      </w:r>
      <w:r w:rsidR="006660DA" w:rsidRPr="00B5399B">
        <w:rPr>
          <w:rStyle w:val="BodyCopyText"/>
        </w:rPr>
        <w:t>sk students to write down the thoughts that come to mind when they see/hear the quote.</w:t>
      </w:r>
    </w:p>
    <w:p w14:paraId="56511F42" w14:textId="77777777" w:rsidR="00471EA6" w:rsidRPr="00B5399B" w:rsidRDefault="00471EA6" w:rsidP="00E34CB4">
      <w:pPr>
        <w:numPr>
          <w:ilvl w:val="2"/>
          <w:numId w:val="30"/>
        </w:numPr>
        <w:ind w:left="1655" w:hanging="181"/>
        <w:rPr>
          <w:rStyle w:val="BodyCopyText"/>
        </w:rPr>
      </w:pPr>
      <w:r w:rsidRPr="00471EA6">
        <w:rPr>
          <w:lang w:val="en-US"/>
        </w:rPr>
        <w:t>Ask students to share their thoughts and discuss as a class.</w:t>
      </w:r>
    </w:p>
    <w:p w14:paraId="012914AD" w14:textId="77777777" w:rsidR="00644DBC" w:rsidRDefault="00644DBC" w:rsidP="000A5CA6">
      <w:pPr>
        <w:pStyle w:val="ListParagraph"/>
        <w:rPr>
          <w:rStyle w:val="BodyCopyText"/>
        </w:rPr>
      </w:pPr>
      <w:r w:rsidRPr="00B5399B">
        <w:rPr>
          <w:rStyle w:val="BodyCopyText"/>
        </w:rPr>
        <w:t xml:space="preserve">Summary of the Sections </w:t>
      </w:r>
      <w:r w:rsidR="00BF39A8" w:rsidRPr="00B5399B">
        <w:rPr>
          <w:rStyle w:val="BodyCopyText"/>
        </w:rPr>
        <w:t xml:space="preserve">and Learning Activities </w:t>
      </w:r>
      <w:r w:rsidRPr="00B5399B">
        <w:rPr>
          <w:rStyle w:val="BodyCopyText"/>
        </w:rPr>
        <w:t>in the Module</w:t>
      </w:r>
      <w:r w:rsidR="00665214" w:rsidRPr="00B5399B">
        <w:rPr>
          <w:rStyle w:val="BodyCopyText"/>
        </w:rPr>
        <w:t>.</w:t>
      </w:r>
    </w:p>
    <w:p w14:paraId="200AE154" w14:textId="77777777" w:rsidR="000A5CA6" w:rsidRPr="00B5399B" w:rsidRDefault="00471EA6" w:rsidP="00E34CB4">
      <w:pPr>
        <w:numPr>
          <w:ilvl w:val="1"/>
          <w:numId w:val="30"/>
        </w:numPr>
        <w:ind w:left="1259" w:hanging="357"/>
        <w:rPr>
          <w:rStyle w:val="BodyCopyText"/>
        </w:rPr>
      </w:pPr>
      <w:r w:rsidRPr="00471EA6">
        <w:rPr>
          <w:lang w:val="en-US"/>
        </w:rPr>
        <w:t>Shows the major sections (including a brief description of their focus) and all of the learning activities in the module. Where necessary, instructions for the learning activities have been enhanced to clarify and help students fully participate in and/or complete the learning activities.</w:t>
      </w:r>
    </w:p>
    <w:p w14:paraId="5C731AFF" w14:textId="77777777" w:rsidR="000A5CA6" w:rsidRDefault="000A5CA6">
      <w:pPr>
        <w:rPr>
          <w:rStyle w:val="BodyCopyText"/>
        </w:rPr>
      </w:pPr>
      <w:r>
        <w:rPr>
          <w:rStyle w:val="BodyCopyText"/>
        </w:rPr>
        <w:br w:type="page"/>
      </w:r>
    </w:p>
    <w:p w14:paraId="46DF98EB" w14:textId="77777777" w:rsidR="00665214" w:rsidRPr="00B5399B" w:rsidRDefault="00644DBC" w:rsidP="00E34CB4">
      <w:pPr>
        <w:numPr>
          <w:ilvl w:val="0"/>
          <w:numId w:val="229"/>
        </w:numPr>
        <w:rPr>
          <w:rStyle w:val="BodyCopyText"/>
        </w:rPr>
      </w:pPr>
      <w:r w:rsidRPr="00B5399B">
        <w:rPr>
          <w:rStyle w:val="BodyCopyText"/>
        </w:rPr>
        <w:lastRenderedPageBreak/>
        <w:t>Suggested Reading</w:t>
      </w:r>
      <w:r w:rsidR="00665214" w:rsidRPr="00B5399B">
        <w:rPr>
          <w:rStyle w:val="BodyCopyText"/>
        </w:rPr>
        <w:t>.</w:t>
      </w:r>
    </w:p>
    <w:p w14:paraId="0AFA3D4D" w14:textId="77777777" w:rsidR="000A5CA6" w:rsidRDefault="00644DBC" w:rsidP="00E34CB4">
      <w:pPr>
        <w:numPr>
          <w:ilvl w:val="1"/>
          <w:numId w:val="227"/>
        </w:numPr>
      </w:pPr>
      <w:r w:rsidRPr="00B5399B">
        <w:rPr>
          <w:rStyle w:val="BodyCopyText"/>
        </w:rPr>
        <w:t>A list of the suggested readings included in the student modules. These are optional resources for students to obtain more information or learning on their own time. Not every module has suggested readings.</w:t>
      </w:r>
    </w:p>
    <w:p w14:paraId="3D0E62DA" w14:textId="77777777" w:rsidR="00665214" w:rsidRPr="00B5399B" w:rsidRDefault="009F7FBD" w:rsidP="00E34CB4">
      <w:pPr>
        <w:numPr>
          <w:ilvl w:val="1"/>
          <w:numId w:val="232"/>
        </w:numPr>
        <w:rPr>
          <w:rStyle w:val="BodyCopyText"/>
        </w:rPr>
      </w:pPr>
      <w:r w:rsidRPr="00B5399B">
        <w:rPr>
          <w:rStyle w:val="BodyCopyText"/>
        </w:rPr>
        <w:t>Notes</w:t>
      </w:r>
      <w:r w:rsidR="00665214" w:rsidRPr="00B5399B">
        <w:rPr>
          <w:rStyle w:val="BodyCopyText"/>
        </w:rPr>
        <w:t>.</w:t>
      </w:r>
    </w:p>
    <w:p w14:paraId="6BF321A8" w14:textId="77777777" w:rsidR="009F7FBD" w:rsidRPr="00B5399B" w:rsidRDefault="00644DBC" w:rsidP="00E34CB4">
      <w:pPr>
        <w:numPr>
          <w:ilvl w:val="1"/>
          <w:numId w:val="230"/>
        </w:numPr>
        <w:rPr>
          <w:rStyle w:val="BodyCopyText"/>
        </w:rPr>
      </w:pPr>
      <w:r w:rsidRPr="00B5399B">
        <w:rPr>
          <w:rStyle w:val="BodyCopyText"/>
        </w:rPr>
        <w:t>A place for the instructor to record observations or suggestions for improvement as they deliver each module.</w:t>
      </w:r>
      <w:r w:rsidR="00BF39A8" w:rsidRPr="00B5399B">
        <w:rPr>
          <w:rStyle w:val="BodyCopyText"/>
        </w:rPr>
        <w:t xml:space="preserve"> These notes will be helpful when completing the instructor program evaluation survey.</w:t>
      </w:r>
    </w:p>
    <w:p w14:paraId="695F096A" w14:textId="77777777" w:rsidR="00BF39A8" w:rsidRDefault="00BF39A8" w:rsidP="00106814"/>
    <w:p w14:paraId="7DF90A2F" w14:textId="77777777" w:rsidR="00E849DD" w:rsidRDefault="00106814">
      <w:r>
        <w:br w:type="page"/>
      </w:r>
    </w:p>
    <w:p w14:paraId="5608B5BE" w14:textId="77777777" w:rsidR="00434C71" w:rsidRDefault="00E03365" w:rsidP="00186282">
      <w:pPr>
        <w:pStyle w:val="MainSectionHeading"/>
      </w:pPr>
      <w:bookmarkStart w:id="72" w:name="_Toc48915390"/>
      <w:bookmarkStart w:id="73" w:name="_Toc49170772"/>
      <w:bookmarkStart w:id="74" w:name="_Toc49171335"/>
      <w:bookmarkStart w:id="75" w:name="_Toc49172227"/>
      <w:bookmarkStart w:id="76" w:name="_Toc49177359"/>
      <w:bookmarkStart w:id="77" w:name="_Toc49178943"/>
      <w:r>
        <w:lastRenderedPageBreak/>
        <w:t xml:space="preserve">8.0 </w:t>
      </w:r>
      <w:r w:rsidR="00434C71">
        <w:t>Index of Lesson Plans</w:t>
      </w:r>
      <w:bookmarkEnd w:id="72"/>
      <w:bookmarkEnd w:id="73"/>
      <w:bookmarkEnd w:id="74"/>
      <w:bookmarkEnd w:id="75"/>
      <w:bookmarkEnd w:id="76"/>
      <w:bookmarkEnd w:id="77"/>
    </w:p>
    <w:p w14:paraId="27311FDA" w14:textId="77777777" w:rsidR="00434C71" w:rsidRPr="00A7220F" w:rsidRDefault="001A089F">
      <w:pPr>
        <w:rPr>
          <w:rStyle w:val="BodyCopyText"/>
        </w:rPr>
      </w:pPr>
      <w:hyperlink w:anchor="Module_2" w:history="1">
        <w:r w:rsidR="00434C71" w:rsidRPr="0070129F">
          <w:rPr>
            <w:rStyle w:val="Hyperlink"/>
          </w:rPr>
          <w:t>Lesson Plan:  Module 2.0 How to be Successful in this Course</w:t>
        </w:r>
      </w:hyperlink>
    </w:p>
    <w:bookmarkStart w:id="78" w:name="_Hlk48403103"/>
    <w:p w14:paraId="229FC244" w14:textId="77777777" w:rsidR="00CC48DD" w:rsidRPr="00A7220F" w:rsidRDefault="0070129F" w:rsidP="00CC48DD">
      <w:pPr>
        <w:rPr>
          <w:rStyle w:val="BodyCopyText"/>
        </w:rPr>
      </w:pPr>
      <w:r>
        <w:rPr>
          <w:rStyle w:val="BodyCopyText"/>
        </w:rPr>
        <w:fldChar w:fldCharType="begin"/>
      </w:r>
      <w:r>
        <w:rPr>
          <w:rStyle w:val="BodyCopyText"/>
        </w:rPr>
        <w:instrText xml:space="preserve"> HYPERLINK  \l "Module_21" </w:instrText>
      </w:r>
      <w:r>
        <w:rPr>
          <w:rStyle w:val="BodyCopyText"/>
        </w:rPr>
        <w:fldChar w:fldCharType="separate"/>
      </w:r>
      <w:r w:rsidR="00CC48DD" w:rsidRPr="0070129F">
        <w:rPr>
          <w:rStyle w:val="Hyperlink"/>
        </w:rPr>
        <w:t>Lesson Plan:  Module 2.1 Introduction to Natural Gas</w:t>
      </w:r>
      <w:r>
        <w:rPr>
          <w:rStyle w:val="BodyCopyText"/>
        </w:rPr>
        <w:fldChar w:fldCharType="end"/>
      </w:r>
    </w:p>
    <w:p w14:paraId="65EC7CE6" w14:textId="77777777" w:rsidR="00CC48DD" w:rsidRPr="00A7220F" w:rsidRDefault="001A089F" w:rsidP="00CC48DD">
      <w:pPr>
        <w:rPr>
          <w:rStyle w:val="BodyCopyText"/>
        </w:rPr>
      </w:pPr>
      <w:hyperlink w:anchor="Module_22" w:history="1">
        <w:r w:rsidR="00CC48DD" w:rsidRPr="0070129F">
          <w:rPr>
            <w:rStyle w:val="Hyperlink"/>
          </w:rPr>
          <w:t>Lesson Plan:  Module 2.2 The Natural Gas Industry in British Columbia</w:t>
        </w:r>
      </w:hyperlink>
    </w:p>
    <w:p w14:paraId="3C80675C" w14:textId="77777777" w:rsidR="00CC48DD" w:rsidRPr="00A7220F" w:rsidRDefault="001A089F" w:rsidP="00CC48DD">
      <w:pPr>
        <w:rPr>
          <w:rStyle w:val="BodyCopyText"/>
        </w:rPr>
      </w:pPr>
      <w:hyperlink w:anchor="Module_23" w:history="1">
        <w:r w:rsidR="00CC48DD" w:rsidRPr="0070129F">
          <w:rPr>
            <w:rStyle w:val="Hyperlink"/>
          </w:rPr>
          <w:t>Lesson Plan:  Module 2.3 Upstream</w:t>
        </w:r>
        <w:r w:rsidR="00EB0F38" w:rsidRPr="0070129F">
          <w:rPr>
            <w:rStyle w:val="Hyperlink"/>
          </w:rPr>
          <w:t xml:space="preserve">, </w:t>
        </w:r>
        <w:r w:rsidR="00CC48DD" w:rsidRPr="0070129F">
          <w:rPr>
            <w:rStyle w:val="Hyperlink"/>
          </w:rPr>
          <w:t>Well Site Selection, Preparation and Drilling, Completion, Production, Water Recycling, and Reclamation</w:t>
        </w:r>
      </w:hyperlink>
    </w:p>
    <w:p w14:paraId="250A0C2A" w14:textId="77777777" w:rsidR="00CC48DD" w:rsidRPr="00A7220F" w:rsidRDefault="001A089F" w:rsidP="00CC48DD">
      <w:pPr>
        <w:rPr>
          <w:rStyle w:val="BodyCopyText"/>
        </w:rPr>
      </w:pPr>
      <w:hyperlink w:anchor="Module_24" w:history="1">
        <w:r w:rsidR="00CC48DD" w:rsidRPr="0070129F">
          <w:rPr>
            <w:rStyle w:val="Hyperlink"/>
          </w:rPr>
          <w:t>Lesson Plan:  Module 2.4 Midstream</w:t>
        </w:r>
        <w:r w:rsidR="00EB0F38" w:rsidRPr="0070129F">
          <w:rPr>
            <w:rStyle w:val="Hyperlink"/>
          </w:rPr>
          <w:t xml:space="preserve">, </w:t>
        </w:r>
        <w:r w:rsidR="00CC48DD" w:rsidRPr="0070129F">
          <w:rPr>
            <w:rStyle w:val="Hyperlink"/>
          </w:rPr>
          <w:t>Processing, Transportation, and Markets</w:t>
        </w:r>
      </w:hyperlink>
    </w:p>
    <w:p w14:paraId="0D8175A3" w14:textId="77777777" w:rsidR="00CC48DD" w:rsidRPr="00A7220F" w:rsidRDefault="001A089F" w:rsidP="00CC48DD">
      <w:pPr>
        <w:rPr>
          <w:rStyle w:val="BodyCopyText"/>
        </w:rPr>
      </w:pPr>
      <w:hyperlink w:anchor="Module_25" w:history="1">
        <w:r w:rsidR="00CC48DD" w:rsidRPr="0070129F">
          <w:rPr>
            <w:rStyle w:val="Hyperlink"/>
          </w:rPr>
          <w:t>Lesson Plan:  Module 2.5 Downstream</w:t>
        </w:r>
        <w:r w:rsidR="00EB0F38" w:rsidRPr="0070129F">
          <w:rPr>
            <w:rStyle w:val="Hyperlink"/>
          </w:rPr>
          <w:t xml:space="preserve">, </w:t>
        </w:r>
        <w:r w:rsidR="00CC48DD" w:rsidRPr="0070129F">
          <w:rPr>
            <w:rStyle w:val="Hyperlink"/>
          </w:rPr>
          <w:t>Refining and Markets</w:t>
        </w:r>
      </w:hyperlink>
    </w:p>
    <w:p w14:paraId="3A8AA18B" w14:textId="77777777" w:rsidR="00CC48DD" w:rsidRPr="00A7220F" w:rsidRDefault="001A089F" w:rsidP="00CC48DD">
      <w:pPr>
        <w:rPr>
          <w:rStyle w:val="BodyCopyText"/>
        </w:rPr>
      </w:pPr>
      <w:hyperlink w:anchor="Module_26" w:history="1">
        <w:r w:rsidR="00CC48DD" w:rsidRPr="002628C4">
          <w:rPr>
            <w:rStyle w:val="Hyperlink"/>
          </w:rPr>
          <w:t>Lesson Plan:  Module 2.6 Health and Wellness in the Natural Gas Industry</w:t>
        </w:r>
      </w:hyperlink>
      <w:r w:rsidR="00CC48DD" w:rsidRPr="00A7220F">
        <w:rPr>
          <w:rStyle w:val="BodyCopyText"/>
        </w:rPr>
        <w:t xml:space="preserve"> </w:t>
      </w:r>
    </w:p>
    <w:p w14:paraId="7364153A" w14:textId="77777777" w:rsidR="00CC48DD" w:rsidRPr="00A7220F" w:rsidRDefault="001A089F" w:rsidP="00CC48DD">
      <w:pPr>
        <w:rPr>
          <w:rStyle w:val="BodyCopyText"/>
        </w:rPr>
      </w:pPr>
      <w:hyperlink w:anchor="Module_27" w:history="1">
        <w:r w:rsidR="00CC48DD" w:rsidRPr="0070129F">
          <w:rPr>
            <w:rStyle w:val="Hyperlink"/>
          </w:rPr>
          <w:t>Lesson Plan:  Module 2.7 Safety</w:t>
        </w:r>
      </w:hyperlink>
    </w:p>
    <w:p w14:paraId="618F5A10" w14:textId="77777777" w:rsidR="00CC48DD" w:rsidRPr="00A7220F" w:rsidRDefault="001A089F" w:rsidP="00CC48DD">
      <w:pPr>
        <w:rPr>
          <w:rStyle w:val="BodyCopyText"/>
        </w:rPr>
      </w:pPr>
      <w:hyperlink w:anchor="Module_28" w:history="1">
        <w:r w:rsidR="00CC48DD" w:rsidRPr="0070129F">
          <w:rPr>
            <w:rStyle w:val="Hyperlink"/>
          </w:rPr>
          <w:t>Lesson Plan:  Module 2.8 Terminology and Communication</w:t>
        </w:r>
      </w:hyperlink>
    </w:p>
    <w:p w14:paraId="537F0BBA" w14:textId="77777777" w:rsidR="00BF39A8" w:rsidRPr="00A7220F" w:rsidRDefault="001A089F" w:rsidP="00CC48DD">
      <w:pPr>
        <w:rPr>
          <w:rStyle w:val="BodyCopyText"/>
        </w:rPr>
      </w:pPr>
      <w:hyperlink w:anchor="Module_29" w:history="1">
        <w:r w:rsidR="00CC48DD" w:rsidRPr="002628C4">
          <w:rPr>
            <w:rStyle w:val="Hyperlink"/>
          </w:rPr>
          <w:t>Lesson Plan:  Module 2.9 Jobs and Careers</w:t>
        </w:r>
      </w:hyperlink>
    </w:p>
    <w:p w14:paraId="4BF1B856" w14:textId="77777777" w:rsidR="00B77131" w:rsidRPr="00A7220F" w:rsidRDefault="001A089F" w:rsidP="00B77131">
      <w:pPr>
        <w:rPr>
          <w:rStyle w:val="BodyCopyText"/>
        </w:rPr>
      </w:pPr>
      <w:hyperlink w:anchor="Module_3" w:history="1">
        <w:r w:rsidR="00B77131" w:rsidRPr="002628C4">
          <w:rPr>
            <w:rStyle w:val="Hyperlink"/>
          </w:rPr>
          <w:t>Lesson Plan:  Module 3.0 How to be a Valued Employee</w:t>
        </w:r>
      </w:hyperlink>
    </w:p>
    <w:p w14:paraId="133985F3" w14:textId="77777777" w:rsidR="00B77131" w:rsidRPr="00A7220F" w:rsidRDefault="001A089F" w:rsidP="00B77131">
      <w:pPr>
        <w:rPr>
          <w:rStyle w:val="BodyCopyText"/>
        </w:rPr>
      </w:pPr>
      <w:hyperlink w:anchor="Module_31" w:history="1">
        <w:r w:rsidR="00B77131" w:rsidRPr="002628C4">
          <w:rPr>
            <w:rStyle w:val="Hyperlink"/>
          </w:rPr>
          <w:t>Lesson Plan:  Module 3.1 Identifying Interests and Skills</w:t>
        </w:r>
      </w:hyperlink>
      <w:r w:rsidR="00B77131" w:rsidRPr="00A7220F">
        <w:rPr>
          <w:rStyle w:val="BodyCopyText"/>
        </w:rPr>
        <w:t xml:space="preserve"> </w:t>
      </w:r>
    </w:p>
    <w:p w14:paraId="20D4726D" w14:textId="77777777" w:rsidR="00B77131" w:rsidRPr="00A7220F" w:rsidRDefault="001A089F" w:rsidP="00B77131">
      <w:pPr>
        <w:rPr>
          <w:rStyle w:val="BodyCopyText"/>
        </w:rPr>
      </w:pPr>
      <w:hyperlink w:anchor="Module_32" w:history="1">
        <w:r w:rsidR="00B77131" w:rsidRPr="002628C4">
          <w:rPr>
            <w:rStyle w:val="Hyperlink"/>
          </w:rPr>
          <w:t>Lesson Plan:  Module 3.2 Looking for Employment in Natural Gas</w:t>
        </w:r>
      </w:hyperlink>
    </w:p>
    <w:p w14:paraId="11368D74" w14:textId="77777777" w:rsidR="00B77131" w:rsidRPr="00A7220F" w:rsidRDefault="001A089F" w:rsidP="00B77131">
      <w:pPr>
        <w:rPr>
          <w:rStyle w:val="BodyCopyText"/>
        </w:rPr>
      </w:pPr>
      <w:hyperlink w:anchor="Module_33" w:history="1">
        <w:r w:rsidR="00B77131" w:rsidRPr="002628C4">
          <w:rPr>
            <w:rStyle w:val="Hyperlink"/>
          </w:rPr>
          <w:t>Lesson Plan:  Module 3.3 Applying for Employment in Natural Gas</w:t>
        </w:r>
      </w:hyperlink>
    </w:p>
    <w:p w14:paraId="74DD440C" w14:textId="77777777" w:rsidR="00BF39A8" w:rsidRDefault="00BF39A8" w:rsidP="00BF39A8"/>
    <w:p w14:paraId="6788874E" w14:textId="77777777" w:rsidR="00106814" w:rsidRDefault="00106814">
      <w:r>
        <w:br w:type="page"/>
      </w:r>
    </w:p>
    <w:p w14:paraId="7BBB9A6B" w14:textId="77777777" w:rsidR="00106814" w:rsidRDefault="00106814">
      <w:pPr>
        <w:rPr>
          <w:rFonts w:eastAsiaTheme="majorEastAsia" w:cstheme="majorBidi"/>
          <w:b/>
          <w:bCs/>
          <w:sz w:val="36"/>
          <w:szCs w:val="28"/>
        </w:rPr>
      </w:pPr>
      <w:r>
        <w:lastRenderedPageBreak/>
        <w:br w:type="page"/>
      </w:r>
    </w:p>
    <w:p w14:paraId="671FE7F7" w14:textId="77777777" w:rsidR="009158F1" w:rsidRPr="00A71021" w:rsidRDefault="009158F1" w:rsidP="00186282">
      <w:pPr>
        <w:pStyle w:val="MainSectionHeading"/>
      </w:pPr>
      <w:bookmarkStart w:id="79" w:name="_Toc48915391"/>
      <w:bookmarkStart w:id="80" w:name="Module_2"/>
      <w:bookmarkStart w:id="81" w:name="_Toc49170773"/>
      <w:bookmarkStart w:id="82" w:name="_Toc49171336"/>
      <w:bookmarkStart w:id="83" w:name="_Toc49172228"/>
      <w:bookmarkStart w:id="84" w:name="_Toc49177360"/>
      <w:bookmarkStart w:id="85" w:name="_Toc49178944"/>
      <w:r w:rsidRPr="00A71021">
        <w:lastRenderedPageBreak/>
        <w:t>Lesson Plan: Module 2.</w:t>
      </w:r>
      <w:r>
        <w:t>0</w:t>
      </w:r>
      <w:r w:rsidRPr="00A71021">
        <w:t xml:space="preserve"> </w:t>
      </w:r>
      <w:r>
        <w:t>How to be Successful in this Course</w:t>
      </w:r>
      <w:bookmarkEnd w:id="79"/>
      <w:bookmarkEnd w:id="80"/>
      <w:bookmarkEnd w:id="81"/>
      <w:bookmarkEnd w:id="82"/>
      <w:bookmarkEnd w:id="83"/>
      <w:bookmarkEnd w:id="84"/>
      <w:bookmarkEnd w:id="85"/>
      <w:r>
        <w:t xml:space="preserve">  </w:t>
      </w:r>
    </w:p>
    <w:p w14:paraId="4E12DA8D" w14:textId="77777777" w:rsidR="009158F1" w:rsidRPr="000A5CA6" w:rsidRDefault="00746B5C" w:rsidP="000A5CA6">
      <w:pPr>
        <w:pStyle w:val="SubHeading1"/>
      </w:pPr>
      <w:bookmarkStart w:id="86" w:name="_Toc48915392"/>
      <w:bookmarkEnd w:id="78"/>
      <w:r w:rsidRPr="000A5CA6">
        <w:t xml:space="preserve">1. </w:t>
      </w:r>
      <w:r w:rsidR="009158F1" w:rsidRPr="000A5CA6">
        <w:t>Overview</w:t>
      </w:r>
      <w:bookmarkEnd w:id="86"/>
    </w:p>
    <w:p w14:paraId="44573BAC" w14:textId="77777777" w:rsidR="00467309" w:rsidRPr="00A7220F" w:rsidRDefault="00467309" w:rsidP="009158F1">
      <w:pPr>
        <w:rPr>
          <w:rStyle w:val="BodyCopyText"/>
        </w:rPr>
      </w:pPr>
      <w:r w:rsidRPr="00A7220F">
        <w:rPr>
          <w:rStyle w:val="BodyCopyText"/>
        </w:rPr>
        <w:t xml:space="preserve">This module provides some basic tools that will help students feel more comfortable in the class, and to get ready to learn.  </w:t>
      </w:r>
      <w:r w:rsidR="00AE41D1" w:rsidRPr="00A7220F">
        <w:rPr>
          <w:rStyle w:val="BodyCopyText"/>
        </w:rPr>
        <w:t>The next several sections detail some key strategies that can assist new or returning students be more successful learners.</w:t>
      </w:r>
    </w:p>
    <w:p w14:paraId="61991744" w14:textId="77777777" w:rsidR="004E6B45" w:rsidRPr="003D43EC" w:rsidRDefault="00746B5C" w:rsidP="000A5CA6">
      <w:pPr>
        <w:pStyle w:val="SubHeading1"/>
      </w:pPr>
      <w:bookmarkStart w:id="87" w:name="_Toc48915393"/>
      <w:r>
        <w:t xml:space="preserve">2. </w:t>
      </w:r>
      <w:r w:rsidR="004E6B45" w:rsidRPr="003D43EC">
        <w:t>Learning Outcomes</w:t>
      </w:r>
      <w:bookmarkEnd w:id="87"/>
    </w:p>
    <w:p w14:paraId="491E671E" w14:textId="77777777" w:rsidR="00CF570B" w:rsidRPr="00731E8D" w:rsidRDefault="00CF570B" w:rsidP="00CF570B">
      <w:pPr>
        <w:rPr>
          <w:rStyle w:val="BodyCopyText"/>
          <w:i/>
          <w:iCs/>
        </w:rPr>
      </w:pPr>
      <w:bookmarkStart w:id="88" w:name="_Hlk47274807"/>
      <w:r w:rsidRPr="00731E8D">
        <w:rPr>
          <w:rStyle w:val="BodyCopyText"/>
          <w:i/>
          <w:iCs/>
        </w:rPr>
        <w:t>When you complete this module, you will be able to:</w:t>
      </w:r>
    </w:p>
    <w:bookmarkEnd w:id="88"/>
    <w:p w14:paraId="2E66B474" w14:textId="77777777" w:rsidR="00CF570B" w:rsidRPr="00A7220F" w:rsidRDefault="00CF570B" w:rsidP="00E34CB4">
      <w:pPr>
        <w:numPr>
          <w:ilvl w:val="0"/>
          <w:numId w:val="31"/>
        </w:numPr>
        <w:ind w:left="924" w:hanging="357"/>
        <w:rPr>
          <w:rStyle w:val="BodyCopyText"/>
        </w:rPr>
      </w:pPr>
      <w:r w:rsidRPr="00A7220F">
        <w:rPr>
          <w:rStyle w:val="BodyCopyText"/>
        </w:rPr>
        <w:t>Identify and describe your responsibilities as a learner.</w:t>
      </w:r>
    </w:p>
    <w:p w14:paraId="352595B7" w14:textId="77777777" w:rsidR="00CF570B" w:rsidRPr="00A7220F" w:rsidRDefault="00CF570B" w:rsidP="00E34CB4">
      <w:pPr>
        <w:numPr>
          <w:ilvl w:val="0"/>
          <w:numId w:val="31"/>
        </w:numPr>
        <w:ind w:left="924" w:hanging="357"/>
        <w:rPr>
          <w:rStyle w:val="BodyCopyText"/>
        </w:rPr>
      </w:pPr>
      <w:r w:rsidRPr="00A7220F">
        <w:rPr>
          <w:rStyle w:val="BodyCopyText"/>
        </w:rPr>
        <w:t xml:space="preserve">Identify and describe the responsibilities of your instructor.  </w:t>
      </w:r>
    </w:p>
    <w:p w14:paraId="7DED6392" w14:textId="77777777" w:rsidR="00CF570B" w:rsidRPr="00A7220F" w:rsidRDefault="00CF570B" w:rsidP="00E34CB4">
      <w:pPr>
        <w:numPr>
          <w:ilvl w:val="0"/>
          <w:numId w:val="31"/>
        </w:numPr>
        <w:ind w:left="924" w:hanging="357"/>
        <w:rPr>
          <w:rStyle w:val="BodyCopyText"/>
        </w:rPr>
      </w:pPr>
      <w:r w:rsidRPr="00A7220F">
        <w:rPr>
          <w:rStyle w:val="BodyCopyText"/>
        </w:rPr>
        <w:t>Describe how attendance and punctuality aid help you to be a successful learned.</w:t>
      </w:r>
    </w:p>
    <w:p w14:paraId="1711CCEE" w14:textId="77777777" w:rsidR="00CF570B" w:rsidRPr="00A7220F" w:rsidRDefault="00CF570B" w:rsidP="00E34CB4">
      <w:pPr>
        <w:numPr>
          <w:ilvl w:val="0"/>
          <w:numId w:val="31"/>
        </w:numPr>
        <w:ind w:left="924" w:hanging="357"/>
        <w:rPr>
          <w:rStyle w:val="BodyCopyText"/>
        </w:rPr>
      </w:pPr>
      <w:r w:rsidRPr="00A7220F">
        <w:rPr>
          <w:rStyle w:val="BodyCopyText"/>
        </w:rPr>
        <w:t>Demonstrate strategies for time and class project management.</w:t>
      </w:r>
    </w:p>
    <w:p w14:paraId="20EF87BA" w14:textId="77777777" w:rsidR="00CF570B" w:rsidRPr="00A7220F" w:rsidRDefault="00CF570B" w:rsidP="00E34CB4">
      <w:pPr>
        <w:numPr>
          <w:ilvl w:val="0"/>
          <w:numId w:val="31"/>
        </w:numPr>
        <w:ind w:left="924" w:hanging="357"/>
        <w:rPr>
          <w:rStyle w:val="BodyCopyText"/>
        </w:rPr>
      </w:pPr>
      <w:r w:rsidRPr="00A7220F">
        <w:rPr>
          <w:rStyle w:val="BodyCopyText"/>
        </w:rPr>
        <w:t>Describe ways that you can actively plan for and participate in your own learning.</w:t>
      </w:r>
    </w:p>
    <w:p w14:paraId="2036A611" w14:textId="77777777" w:rsidR="00CF570B" w:rsidRPr="00A71021" w:rsidRDefault="00746B5C" w:rsidP="000A5CA6">
      <w:pPr>
        <w:pStyle w:val="SubHeading1"/>
      </w:pPr>
      <w:bookmarkStart w:id="89" w:name="_Toc48915394"/>
      <w:r>
        <w:t xml:space="preserve">3. </w:t>
      </w:r>
      <w:r w:rsidR="00CF570B" w:rsidRPr="00A71021">
        <w:t>Required Materials and Resources</w:t>
      </w:r>
      <w:bookmarkEnd w:id="89"/>
    </w:p>
    <w:p w14:paraId="6B8D9631" w14:textId="77777777" w:rsidR="00CF570B" w:rsidRPr="00A7220F" w:rsidRDefault="00CF570B" w:rsidP="00E34CB4">
      <w:pPr>
        <w:numPr>
          <w:ilvl w:val="0"/>
          <w:numId w:val="32"/>
        </w:numPr>
        <w:ind w:left="924" w:hanging="357"/>
        <w:rPr>
          <w:rStyle w:val="BodyCopyText"/>
        </w:rPr>
      </w:pPr>
      <w:r w:rsidRPr="00A7220F">
        <w:rPr>
          <w:rStyle w:val="BodyCopyText"/>
        </w:rPr>
        <w:t>Projector with audio and projection screen</w:t>
      </w:r>
      <w:r w:rsidR="00570C3B">
        <w:rPr>
          <w:rStyle w:val="BodyCopyText"/>
        </w:rPr>
        <w:t>.</w:t>
      </w:r>
    </w:p>
    <w:p w14:paraId="31C7C299" w14:textId="77777777" w:rsidR="00CF570B" w:rsidRPr="00A7220F" w:rsidRDefault="00CF570B" w:rsidP="00E34CB4">
      <w:pPr>
        <w:numPr>
          <w:ilvl w:val="0"/>
          <w:numId w:val="32"/>
        </w:numPr>
        <w:ind w:left="924" w:hanging="357"/>
        <w:rPr>
          <w:rStyle w:val="BodyCopyText"/>
        </w:rPr>
      </w:pPr>
      <w:r w:rsidRPr="00A7220F">
        <w:rPr>
          <w:rStyle w:val="BodyCopyText"/>
        </w:rPr>
        <w:t>White board and white board pens / chalk board and chalk</w:t>
      </w:r>
      <w:r w:rsidR="00570C3B">
        <w:rPr>
          <w:rStyle w:val="BodyCopyText"/>
        </w:rPr>
        <w:t>.</w:t>
      </w:r>
      <w:r w:rsidRPr="00A7220F">
        <w:rPr>
          <w:rStyle w:val="BodyCopyText"/>
        </w:rPr>
        <w:t xml:space="preserve"> </w:t>
      </w:r>
    </w:p>
    <w:p w14:paraId="57813788" w14:textId="77777777" w:rsidR="00CF570B" w:rsidRPr="00A7220F" w:rsidRDefault="00CF570B" w:rsidP="00E34CB4">
      <w:pPr>
        <w:numPr>
          <w:ilvl w:val="0"/>
          <w:numId w:val="32"/>
        </w:numPr>
        <w:ind w:left="924" w:hanging="357"/>
        <w:rPr>
          <w:rStyle w:val="BodyCopyText"/>
        </w:rPr>
      </w:pPr>
      <w:r w:rsidRPr="00A7220F">
        <w:rPr>
          <w:rStyle w:val="BodyCopyText"/>
        </w:rPr>
        <w:t>Computers with internet connection; preferably one computer per student</w:t>
      </w:r>
      <w:r w:rsidR="00570C3B">
        <w:rPr>
          <w:rStyle w:val="BodyCopyText"/>
        </w:rPr>
        <w:t>.</w:t>
      </w:r>
    </w:p>
    <w:p w14:paraId="133C2EFB" w14:textId="77777777" w:rsidR="00197EE2" w:rsidRDefault="00197EE2">
      <w:pPr>
        <w:rPr>
          <w:rFonts w:eastAsia="Times New Roman" w:cstheme="majorBidi"/>
          <w:b/>
          <w:bCs/>
          <w:sz w:val="32"/>
          <w:szCs w:val="26"/>
          <w:lang w:eastAsia="en-CA"/>
        </w:rPr>
      </w:pPr>
      <w:r>
        <w:br w:type="page"/>
      </w:r>
    </w:p>
    <w:p w14:paraId="06E30D1B" w14:textId="77777777" w:rsidR="00CF570B" w:rsidRDefault="00746B5C" w:rsidP="000A5CA6">
      <w:pPr>
        <w:pStyle w:val="SubHeading1"/>
      </w:pPr>
      <w:bookmarkStart w:id="90" w:name="_Toc48915395"/>
      <w:r>
        <w:lastRenderedPageBreak/>
        <w:t xml:space="preserve">4. </w:t>
      </w:r>
      <w:r w:rsidR="00CF570B" w:rsidRPr="00A71021">
        <w:t>Ice Breaker</w:t>
      </w:r>
      <w:bookmarkEnd w:id="90"/>
      <w:r w:rsidR="00CF570B" w:rsidRPr="00A71021">
        <w:t xml:space="preserve"> </w:t>
      </w:r>
    </w:p>
    <w:p w14:paraId="4F7A87F2" w14:textId="77777777" w:rsidR="00CF570B" w:rsidRPr="00A71021" w:rsidRDefault="00CF570B" w:rsidP="00570C3B">
      <w:pPr>
        <w:pStyle w:val="IceBreakerQuote"/>
      </w:pPr>
      <w:r>
        <w:t>Insanity: Doing the same thing over and over and expecting different results.</w:t>
      </w:r>
    </w:p>
    <w:p w14:paraId="2ABE1F2A" w14:textId="77777777" w:rsidR="00CF570B" w:rsidRPr="00294831" w:rsidRDefault="00CF570B" w:rsidP="00E849DD">
      <w:pPr>
        <w:pStyle w:val="IcebreakerName"/>
      </w:pPr>
      <w:r w:rsidRPr="00294831">
        <w:t>Albert Einstein</w:t>
      </w:r>
    </w:p>
    <w:p w14:paraId="5ABE5656" w14:textId="77777777" w:rsidR="00746B5C" w:rsidRDefault="00746B5C" w:rsidP="000A5CA6">
      <w:pPr>
        <w:pStyle w:val="SubHeading1"/>
      </w:pPr>
      <w:bookmarkStart w:id="91" w:name="_Toc48915396"/>
      <w:r>
        <w:t xml:space="preserve">5. </w:t>
      </w:r>
      <w:r w:rsidRPr="00746B5C">
        <w:t xml:space="preserve">Summary of Sections </w:t>
      </w:r>
      <w:r w:rsidR="003675FB">
        <w:t>and Learn</w:t>
      </w:r>
      <w:r w:rsidR="00311FB8">
        <w:t xml:space="preserve">ing Activities </w:t>
      </w:r>
      <w:r w:rsidRPr="00746B5C">
        <w:t>in the Module</w:t>
      </w:r>
      <w:bookmarkEnd w:id="91"/>
      <w:r w:rsidRPr="00746B5C">
        <w:t xml:space="preserve"> </w:t>
      </w:r>
    </w:p>
    <w:p w14:paraId="53031767" w14:textId="77777777" w:rsidR="003C4ED1" w:rsidRPr="000B25F2" w:rsidRDefault="003C4ED1" w:rsidP="00311FB8">
      <w:pPr>
        <w:rPr>
          <w:rStyle w:val="BodyCopyText"/>
        </w:rPr>
      </w:pPr>
      <w:r w:rsidRPr="000B25F2">
        <w:rPr>
          <w:rStyle w:val="BodyCopyText"/>
        </w:rPr>
        <w:t>Th</w:t>
      </w:r>
      <w:r w:rsidR="00311FB8" w:rsidRPr="000B25F2">
        <w:rPr>
          <w:rStyle w:val="BodyCopyText"/>
        </w:rPr>
        <w:t>e</w:t>
      </w:r>
      <w:r w:rsidRPr="000B25F2">
        <w:rPr>
          <w:rStyle w:val="BodyCopyText"/>
        </w:rPr>
        <w:t xml:space="preserve"> module </w:t>
      </w:r>
      <w:r w:rsidR="00311FB8" w:rsidRPr="000B25F2">
        <w:rPr>
          <w:rStyle w:val="BodyCopyText"/>
        </w:rPr>
        <w:t>has 5 sections each of which present</w:t>
      </w:r>
      <w:r w:rsidRPr="000B25F2">
        <w:rPr>
          <w:rStyle w:val="BodyCopyText"/>
        </w:rPr>
        <w:t xml:space="preserve">s </w:t>
      </w:r>
      <w:r w:rsidR="00311FB8" w:rsidRPr="000B25F2">
        <w:rPr>
          <w:rStyle w:val="BodyCopyText"/>
        </w:rPr>
        <w:t xml:space="preserve">a </w:t>
      </w:r>
      <w:r w:rsidRPr="000B25F2">
        <w:rPr>
          <w:rStyle w:val="BodyCopyText"/>
        </w:rPr>
        <w:t>strateg</w:t>
      </w:r>
      <w:r w:rsidR="00311FB8" w:rsidRPr="000B25F2">
        <w:rPr>
          <w:rStyle w:val="BodyCopyText"/>
        </w:rPr>
        <w:t>y</w:t>
      </w:r>
      <w:r w:rsidRPr="000B25F2">
        <w:rPr>
          <w:rStyle w:val="BodyCopyText"/>
        </w:rPr>
        <w:t xml:space="preserve"> to help </w:t>
      </w:r>
      <w:r w:rsidR="00311FB8" w:rsidRPr="000B25F2">
        <w:rPr>
          <w:rStyle w:val="BodyCopyText"/>
        </w:rPr>
        <w:t xml:space="preserve">participants </w:t>
      </w:r>
      <w:r w:rsidRPr="000B25F2">
        <w:rPr>
          <w:rStyle w:val="BodyCopyText"/>
        </w:rPr>
        <w:t xml:space="preserve">be successful learners in the program. The </w:t>
      </w:r>
      <w:r w:rsidR="00311FB8" w:rsidRPr="000B25F2">
        <w:rPr>
          <w:rStyle w:val="BodyCopyText"/>
        </w:rPr>
        <w:t>sections (</w:t>
      </w:r>
      <w:r w:rsidRPr="000B25F2">
        <w:rPr>
          <w:rStyle w:val="BodyCopyText"/>
        </w:rPr>
        <w:t>strategies</w:t>
      </w:r>
      <w:r w:rsidR="00311FB8" w:rsidRPr="000B25F2">
        <w:rPr>
          <w:rStyle w:val="BodyCopyText"/>
        </w:rPr>
        <w:t>)</w:t>
      </w:r>
      <w:r w:rsidRPr="000B25F2">
        <w:rPr>
          <w:rStyle w:val="BodyCopyText"/>
        </w:rPr>
        <w:t xml:space="preserve"> and associated learning activities are listed below.</w:t>
      </w:r>
    </w:p>
    <w:p w14:paraId="38A5B56B" w14:textId="77777777" w:rsidR="00AE41D1" w:rsidRDefault="00746B5C" w:rsidP="000B4149">
      <w:pPr>
        <w:pStyle w:val="SubHeading2"/>
      </w:pPr>
      <w:bookmarkStart w:id="92" w:name="_Toc48915397"/>
      <w:r>
        <w:t xml:space="preserve">5.1 </w:t>
      </w:r>
      <w:r w:rsidR="00AE41D1">
        <w:t>Get Organized</w:t>
      </w:r>
      <w:bookmarkEnd w:id="92"/>
    </w:p>
    <w:p w14:paraId="482D8C08" w14:textId="77777777" w:rsidR="003C4ED1" w:rsidRPr="00816284" w:rsidRDefault="003C4ED1" w:rsidP="003C4ED1">
      <w:pPr>
        <w:rPr>
          <w:rStyle w:val="BodyCopyText"/>
        </w:rPr>
      </w:pPr>
      <w:r w:rsidRPr="00816284">
        <w:rPr>
          <w:rStyle w:val="BodyCopyText"/>
        </w:rPr>
        <w:t>Tips for students to organize themselves so they can participate in the program and not be overwhelmed.</w:t>
      </w:r>
    </w:p>
    <w:p w14:paraId="1661F7A9" w14:textId="77777777" w:rsidR="00101ECB" w:rsidRPr="009A5172" w:rsidRDefault="00746B5C" w:rsidP="000B4149">
      <w:pPr>
        <w:pStyle w:val="SubHeading3"/>
      </w:pPr>
      <w:r>
        <w:t xml:space="preserve">5.1.1. </w:t>
      </w:r>
      <w:r w:rsidR="00101ECB" w:rsidRPr="009A5172">
        <w:t>Learning Activity</w:t>
      </w:r>
      <w:r w:rsidR="00471EA6">
        <w:t xml:space="preserve"> </w:t>
      </w:r>
      <w:r w:rsidR="00101ECB" w:rsidRPr="009A5172">
        <w:t>1 Get Organized</w:t>
      </w:r>
    </w:p>
    <w:p w14:paraId="4766BF53" w14:textId="77777777" w:rsidR="00AE41D1" w:rsidRPr="00294831" w:rsidRDefault="00AE41D1" w:rsidP="00294831">
      <w:pPr>
        <w:pStyle w:val="BodyCopyITALICS"/>
      </w:pPr>
      <w:r w:rsidRPr="00294831">
        <w:t>Instructions</w:t>
      </w:r>
    </w:p>
    <w:p w14:paraId="4BC69E15" w14:textId="77777777" w:rsidR="00AE41D1" w:rsidRPr="001D4A9A" w:rsidRDefault="002431C2" w:rsidP="00E34CB4">
      <w:pPr>
        <w:numPr>
          <w:ilvl w:val="0"/>
          <w:numId w:val="33"/>
        </w:numPr>
        <w:ind w:left="924" w:hanging="357"/>
        <w:rPr>
          <w:rStyle w:val="BodyCopyText"/>
        </w:rPr>
      </w:pPr>
      <w:r w:rsidRPr="001D4A9A">
        <w:rPr>
          <w:rStyle w:val="BodyCopyText"/>
        </w:rPr>
        <w:t xml:space="preserve">Break the class into several </w:t>
      </w:r>
      <w:r w:rsidR="00AE41D1" w:rsidRPr="001D4A9A">
        <w:rPr>
          <w:rStyle w:val="BodyCopyText"/>
        </w:rPr>
        <w:t xml:space="preserve">small group </w:t>
      </w:r>
      <w:r w:rsidRPr="001D4A9A">
        <w:rPr>
          <w:rStyle w:val="BodyCopyText"/>
        </w:rPr>
        <w:t xml:space="preserve">and have them </w:t>
      </w:r>
      <w:r w:rsidR="00AE41D1" w:rsidRPr="001D4A9A">
        <w:rPr>
          <w:rStyle w:val="BodyCopyText"/>
        </w:rPr>
        <w:t xml:space="preserve">discuss each </w:t>
      </w:r>
      <w:r w:rsidR="006660DA" w:rsidRPr="001D4A9A">
        <w:rPr>
          <w:rStyle w:val="BodyCopyText"/>
        </w:rPr>
        <w:t>strategy</w:t>
      </w:r>
      <w:r w:rsidRPr="001D4A9A">
        <w:rPr>
          <w:rStyle w:val="BodyCopyText"/>
        </w:rPr>
        <w:t xml:space="preserve"> </w:t>
      </w:r>
      <w:r w:rsidR="006660DA" w:rsidRPr="001D4A9A">
        <w:rPr>
          <w:rStyle w:val="BodyCopyText"/>
        </w:rPr>
        <w:t>to see how it can be used in the program.</w:t>
      </w:r>
    </w:p>
    <w:p w14:paraId="1DAB57AF" w14:textId="77777777" w:rsidR="00AE41D1" w:rsidRPr="001D4A9A" w:rsidRDefault="002431C2" w:rsidP="00E34CB4">
      <w:pPr>
        <w:numPr>
          <w:ilvl w:val="0"/>
          <w:numId w:val="33"/>
        </w:numPr>
        <w:ind w:left="924" w:hanging="357"/>
        <w:rPr>
          <w:rStyle w:val="BodyCopyText"/>
        </w:rPr>
      </w:pPr>
      <w:r w:rsidRPr="001D4A9A">
        <w:rPr>
          <w:rStyle w:val="BodyCopyText"/>
        </w:rPr>
        <w:t>Ask each group to c</w:t>
      </w:r>
      <w:r w:rsidR="00AE41D1" w:rsidRPr="001D4A9A">
        <w:rPr>
          <w:rStyle w:val="BodyCopyText"/>
        </w:rPr>
        <w:t xml:space="preserve">hoose one person to take notes, and then share </w:t>
      </w:r>
      <w:r w:rsidRPr="001D4A9A">
        <w:rPr>
          <w:rStyle w:val="BodyCopyText"/>
        </w:rPr>
        <w:t xml:space="preserve">their </w:t>
      </w:r>
      <w:r w:rsidR="00AE41D1" w:rsidRPr="001D4A9A">
        <w:rPr>
          <w:rStyle w:val="BodyCopyText"/>
        </w:rPr>
        <w:t>ideas with the class</w:t>
      </w:r>
      <w:r w:rsidR="00570C3B">
        <w:rPr>
          <w:rStyle w:val="BodyCopyText"/>
        </w:rPr>
        <w:t>.</w:t>
      </w:r>
    </w:p>
    <w:p w14:paraId="514F9610" w14:textId="77777777" w:rsidR="00AE41D1" w:rsidRPr="002431C2" w:rsidRDefault="00746B5C" w:rsidP="000B4149">
      <w:pPr>
        <w:pStyle w:val="SubHeading2"/>
      </w:pPr>
      <w:bookmarkStart w:id="93" w:name="_Video_6"/>
      <w:bookmarkStart w:id="94" w:name="_Toc48915398"/>
      <w:bookmarkEnd w:id="93"/>
      <w:r>
        <w:t xml:space="preserve">5.2. </w:t>
      </w:r>
      <w:r w:rsidR="00AE41D1">
        <w:t>Talk to Your Instructors</w:t>
      </w:r>
      <w:bookmarkEnd w:id="94"/>
    </w:p>
    <w:p w14:paraId="753CB435" w14:textId="77777777" w:rsidR="00AE41D1" w:rsidRDefault="00746B5C" w:rsidP="000B4149">
      <w:pPr>
        <w:pStyle w:val="SubHeading3"/>
      </w:pPr>
      <w:r>
        <w:t xml:space="preserve">5.2.1. </w:t>
      </w:r>
      <w:r w:rsidR="00AE41D1">
        <w:t>Your Learning Starts With YOU</w:t>
      </w:r>
    </w:p>
    <w:p w14:paraId="34DA51A3" w14:textId="77777777" w:rsidR="005A5825" w:rsidRPr="00816284" w:rsidRDefault="005A5825" w:rsidP="003962DB">
      <w:pPr>
        <w:rPr>
          <w:rStyle w:val="BodyCopyText"/>
        </w:rPr>
      </w:pPr>
      <w:r w:rsidRPr="00816284">
        <w:rPr>
          <w:rStyle w:val="BodyCopyText"/>
        </w:rPr>
        <w:t xml:space="preserve">This section speaks to the need for students to </w:t>
      </w:r>
      <w:r w:rsidR="006660DA" w:rsidRPr="00816284">
        <w:rPr>
          <w:rStyle w:val="BodyCopyText"/>
        </w:rPr>
        <w:t>effectively communicate</w:t>
      </w:r>
      <w:r w:rsidRPr="00816284">
        <w:rPr>
          <w:rStyle w:val="BodyCopyText"/>
        </w:rPr>
        <w:t xml:space="preserve"> with the instructor if and when they don’t understand something or feel they are falling behind.  It should be emphasized that this communication also needs to be done in a timely fashion – i.e. when a problem first arises – and not days or weeks later.  </w:t>
      </w:r>
    </w:p>
    <w:p w14:paraId="367AA1C6" w14:textId="77777777" w:rsidR="005A5825" w:rsidRDefault="00746B5C" w:rsidP="000B4149">
      <w:pPr>
        <w:pStyle w:val="SubHeading3"/>
      </w:pPr>
      <w:r>
        <w:lastRenderedPageBreak/>
        <w:t xml:space="preserve">5.2.2. </w:t>
      </w:r>
      <w:r w:rsidR="005A5825">
        <w:t>Tips for communicating with your instructor</w:t>
      </w:r>
    </w:p>
    <w:p w14:paraId="199CEE51" w14:textId="77777777" w:rsidR="005A5825" w:rsidRPr="00816284" w:rsidRDefault="002511D5" w:rsidP="003962DB">
      <w:pPr>
        <w:rPr>
          <w:rStyle w:val="BodyCopyText"/>
        </w:rPr>
      </w:pPr>
      <w:r w:rsidRPr="00816284">
        <w:rPr>
          <w:rStyle w:val="BodyCopyText"/>
        </w:rPr>
        <w:t xml:space="preserve">A reminder for students that you as their instructor, are </w:t>
      </w:r>
      <w:r w:rsidR="005A5825" w:rsidRPr="00816284">
        <w:rPr>
          <w:rStyle w:val="BodyCopyText"/>
        </w:rPr>
        <w:t xml:space="preserve">there to help </w:t>
      </w:r>
      <w:r w:rsidRPr="00816284">
        <w:rPr>
          <w:rStyle w:val="BodyCopyText"/>
        </w:rPr>
        <w:t>them</w:t>
      </w:r>
      <w:r w:rsidR="005A5825" w:rsidRPr="00816284">
        <w:rPr>
          <w:rStyle w:val="BodyCopyText"/>
        </w:rPr>
        <w:t xml:space="preserve">. </w:t>
      </w:r>
      <w:r w:rsidRPr="00816284">
        <w:rPr>
          <w:rStyle w:val="BodyCopyText"/>
        </w:rPr>
        <w:t xml:space="preserve">Convey to them that they should </w:t>
      </w:r>
      <w:r w:rsidR="005A5825" w:rsidRPr="00816284">
        <w:rPr>
          <w:rStyle w:val="BodyCopyText"/>
        </w:rPr>
        <w:t xml:space="preserve">view </w:t>
      </w:r>
      <w:r w:rsidRPr="00816284">
        <w:rPr>
          <w:rStyle w:val="BodyCopyText"/>
        </w:rPr>
        <w:t xml:space="preserve">the instructor </w:t>
      </w:r>
      <w:r w:rsidR="005A5825" w:rsidRPr="00816284">
        <w:rPr>
          <w:rStyle w:val="BodyCopyText"/>
        </w:rPr>
        <w:t>as an ally rather than an authority figure.</w:t>
      </w:r>
      <w:r w:rsidRPr="00816284">
        <w:rPr>
          <w:rStyle w:val="BodyCopyText"/>
        </w:rPr>
        <w:t xml:space="preserve">  The section then lays out some basic ground rules that will ensure there is effective and respectful communications between the students and the instructor, as well as between the students themselves.</w:t>
      </w:r>
    </w:p>
    <w:p w14:paraId="346F548C" w14:textId="77777777" w:rsidR="00101ECB" w:rsidRPr="00C32FE7" w:rsidRDefault="00746B5C" w:rsidP="000B4149">
      <w:pPr>
        <w:pStyle w:val="SubHeading3"/>
      </w:pPr>
      <w:r>
        <w:t xml:space="preserve">5.2.3 </w:t>
      </w:r>
      <w:r w:rsidR="00101ECB" w:rsidRPr="00C32FE7">
        <w:t xml:space="preserve">Learning Activity </w:t>
      </w:r>
      <w:r w:rsidR="00731E8D">
        <w:t>2</w:t>
      </w:r>
      <w:r w:rsidR="00471EA6">
        <w:t xml:space="preserve"> </w:t>
      </w:r>
      <w:r w:rsidR="00101ECB" w:rsidRPr="00C32FE7">
        <w:t xml:space="preserve">Talking to </w:t>
      </w:r>
      <w:r w:rsidR="00FB2593">
        <w:t>Y</w:t>
      </w:r>
      <w:r w:rsidR="00101ECB" w:rsidRPr="00C32FE7">
        <w:t xml:space="preserve">our </w:t>
      </w:r>
      <w:r w:rsidR="00FB2593">
        <w:t>I</w:t>
      </w:r>
      <w:r w:rsidR="00101ECB" w:rsidRPr="00C32FE7">
        <w:t>nstructor</w:t>
      </w:r>
    </w:p>
    <w:p w14:paraId="2E0B3E66" w14:textId="77777777" w:rsidR="00804B46" w:rsidRPr="00816284" w:rsidRDefault="00804B46" w:rsidP="00B95BBF">
      <w:pPr>
        <w:rPr>
          <w:rStyle w:val="BodyCopyText"/>
        </w:rPr>
      </w:pPr>
      <w:r w:rsidRPr="00816284">
        <w:rPr>
          <w:rStyle w:val="BodyCopyText"/>
        </w:rPr>
        <w:t>You are going to take turns being the instructor and the student.</w:t>
      </w:r>
    </w:p>
    <w:p w14:paraId="0065AA19" w14:textId="77777777" w:rsidR="00804B46" w:rsidRPr="00ED3235" w:rsidRDefault="00804B46" w:rsidP="00294831">
      <w:pPr>
        <w:pStyle w:val="BodyCopyITALICS"/>
      </w:pPr>
      <w:r w:rsidRPr="00ED3235">
        <w:t>Instructions</w:t>
      </w:r>
    </w:p>
    <w:p w14:paraId="573B28CB" w14:textId="77777777" w:rsidR="00804B46" w:rsidRPr="00816284" w:rsidRDefault="00804B46" w:rsidP="00E34CB4">
      <w:pPr>
        <w:numPr>
          <w:ilvl w:val="0"/>
          <w:numId w:val="34"/>
        </w:numPr>
        <w:ind w:left="924" w:hanging="357"/>
        <w:rPr>
          <w:rStyle w:val="BodyCopyText"/>
        </w:rPr>
      </w:pPr>
      <w:r w:rsidRPr="00816284">
        <w:rPr>
          <w:rStyle w:val="BodyCopyText"/>
        </w:rPr>
        <w:t>Ask the student to find a partner to work with</w:t>
      </w:r>
      <w:r w:rsidR="00570C3B">
        <w:rPr>
          <w:rStyle w:val="BodyCopyText"/>
        </w:rPr>
        <w:t>.</w:t>
      </w:r>
    </w:p>
    <w:p w14:paraId="1398D7EE" w14:textId="77777777" w:rsidR="00804B46" w:rsidRPr="00816284" w:rsidRDefault="00804B46" w:rsidP="00E34CB4">
      <w:pPr>
        <w:numPr>
          <w:ilvl w:val="0"/>
          <w:numId w:val="34"/>
        </w:numPr>
        <w:ind w:left="924" w:hanging="357"/>
        <w:rPr>
          <w:rStyle w:val="BodyCopyText"/>
        </w:rPr>
      </w:pPr>
      <w:r w:rsidRPr="00816284">
        <w:rPr>
          <w:rStyle w:val="BodyCopyText"/>
        </w:rPr>
        <w:t xml:space="preserve">With their partner, ask them to practice asking questions that they may have about the course. </w:t>
      </w:r>
    </w:p>
    <w:p w14:paraId="69A081B3" w14:textId="77777777" w:rsidR="00804B46" w:rsidRPr="00816284" w:rsidRDefault="00804B46" w:rsidP="00E34CB4">
      <w:pPr>
        <w:numPr>
          <w:ilvl w:val="0"/>
          <w:numId w:val="34"/>
        </w:numPr>
        <w:ind w:left="924" w:hanging="357"/>
        <w:rPr>
          <w:rStyle w:val="BodyCopyText"/>
        </w:rPr>
      </w:pPr>
      <w:r w:rsidRPr="00816284">
        <w:rPr>
          <w:rStyle w:val="BodyCopyText"/>
        </w:rPr>
        <w:t>Note, that the partner might not know the answer but can give you feedback on whether your question is clear, whether you have introduced yourself, etc.</w:t>
      </w:r>
    </w:p>
    <w:p w14:paraId="4D9CB1BA" w14:textId="77777777" w:rsidR="00804B46" w:rsidRPr="00804B46" w:rsidRDefault="003962DB" w:rsidP="000B4149">
      <w:pPr>
        <w:pStyle w:val="SubHeading2"/>
      </w:pPr>
      <w:bookmarkStart w:id="95" w:name="_Toc48915399"/>
      <w:r>
        <w:t>5.3</w:t>
      </w:r>
      <w:r w:rsidR="00223237">
        <w:t>.</w:t>
      </w:r>
      <w:r>
        <w:t xml:space="preserve"> </w:t>
      </w:r>
      <w:r w:rsidR="00804B46">
        <w:t>Come to Class Prepared</w:t>
      </w:r>
      <w:bookmarkEnd w:id="95"/>
    </w:p>
    <w:p w14:paraId="0F5B1686" w14:textId="77777777" w:rsidR="00804B46" w:rsidRPr="00816284" w:rsidRDefault="00325438" w:rsidP="003962DB">
      <w:pPr>
        <w:rPr>
          <w:rStyle w:val="BodyCopyText"/>
        </w:rPr>
      </w:pPr>
      <w:r w:rsidRPr="00816284">
        <w:rPr>
          <w:rStyle w:val="BodyCopyText"/>
        </w:rPr>
        <w:t>Introduces the students to a broader, more inclusive interpretation of what b</w:t>
      </w:r>
      <w:r w:rsidR="00804B46" w:rsidRPr="00816284">
        <w:rPr>
          <w:rStyle w:val="BodyCopyText"/>
        </w:rPr>
        <w:t xml:space="preserve">eing prepared </w:t>
      </w:r>
      <w:r w:rsidRPr="00816284">
        <w:rPr>
          <w:rStyle w:val="BodyCopyText"/>
        </w:rPr>
        <w:t xml:space="preserve">means, and its </w:t>
      </w:r>
      <w:r w:rsidR="00804B46" w:rsidRPr="00816284">
        <w:rPr>
          <w:rStyle w:val="BodyCopyText"/>
        </w:rPr>
        <w:t>importan</w:t>
      </w:r>
      <w:r w:rsidRPr="00816284">
        <w:rPr>
          <w:rStyle w:val="BodyCopyText"/>
        </w:rPr>
        <w:t>ce</w:t>
      </w:r>
      <w:r w:rsidR="00804B46" w:rsidRPr="00816284">
        <w:rPr>
          <w:rStyle w:val="BodyCopyText"/>
        </w:rPr>
        <w:t xml:space="preserve"> </w:t>
      </w:r>
      <w:r w:rsidRPr="00816284">
        <w:rPr>
          <w:rStyle w:val="BodyCopyText"/>
        </w:rPr>
        <w:t>in enhancing a student’s learning experience</w:t>
      </w:r>
      <w:r w:rsidR="00804B46" w:rsidRPr="00816284">
        <w:rPr>
          <w:rStyle w:val="BodyCopyText"/>
        </w:rPr>
        <w:t>.</w:t>
      </w:r>
      <w:r w:rsidRPr="00816284">
        <w:rPr>
          <w:rStyle w:val="BodyCopyText"/>
        </w:rPr>
        <w:t xml:space="preserve"> </w:t>
      </w:r>
      <w:r w:rsidR="00804B46" w:rsidRPr="00816284">
        <w:rPr>
          <w:rStyle w:val="BodyCopyText"/>
        </w:rPr>
        <w:t xml:space="preserve"> </w:t>
      </w:r>
      <w:r w:rsidRPr="00816284">
        <w:rPr>
          <w:rStyle w:val="BodyCopyText"/>
        </w:rPr>
        <w:t xml:space="preserve"> Looks at both physical and mental preparation for learning.</w:t>
      </w:r>
    </w:p>
    <w:p w14:paraId="347BC003" w14:textId="77777777" w:rsidR="00816284" w:rsidRDefault="00816284" w:rsidP="000B4149">
      <w:pPr>
        <w:pStyle w:val="SubHeading3"/>
      </w:pPr>
    </w:p>
    <w:p w14:paraId="0A8208D0" w14:textId="77777777" w:rsidR="00570C3B" w:rsidRDefault="00570C3B" w:rsidP="000B4149">
      <w:pPr>
        <w:pStyle w:val="SubHeading3"/>
      </w:pPr>
    </w:p>
    <w:p w14:paraId="3998BF3F" w14:textId="77777777" w:rsidR="00EB0F38" w:rsidRDefault="00EB0F38">
      <w:pPr>
        <w:rPr>
          <w:rFonts w:eastAsiaTheme="majorEastAsia" w:cstheme="majorBidi"/>
          <w:b/>
          <w:i/>
          <w:noProof/>
          <w:szCs w:val="28"/>
        </w:rPr>
      </w:pPr>
      <w:r>
        <w:br w:type="page"/>
      </w:r>
    </w:p>
    <w:p w14:paraId="33EDA9C1" w14:textId="77777777" w:rsidR="00101ECB" w:rsidRDefault="003962DB" w:rsidP="000B4149">
      <w:pPr>
        <w:pStyle w:val="SubHeading3"/>
      </w:pPr>
      <w:r>
        <w:lastRenderedPageBreak/>
        <w:t xml:space="preserve">5.3.1 </w:t>
      </w:r>
      <w:r w:rsidR="00101ECB" w:rsidRPr="009930EE">
        <w:t xml:space="preserve">Learning Activity 3 Superhero </w:t>
      </w:r>
      <w:r w:rsidR="00FB2593">
        <w:t>P</w:t>
      </w:r>
      <w:r w:rsidR="00101ECB" w:rsidRPr="009930EE">
        <w:t>ose</w:t>
      </w:r>
    </w:p>
    <w:p w14:paraId="3F963119" w14:textId="77777777" w:rsidR="00F151CF" w:rsidRPr="00816284" w:rsidRDefault="00F151CF" w:rsidP="00F151CF">
      <w:pPr>
        <w:rPr>
          <w:rStyle w:val="BodyCopyText"/>
        </w:rPr>
      </w:pPr>
      <w:r w:rsidRPr="00816284">
        <w:rPr>
          <w:rStyle w:val="BodyCopyText"/>
        </w:rPr>
        <w:t>The following activity can help lower blood pressure, increases oxygen in the body, and helps a person feel relaxed and more confident. It takes only minutes but can make the difference in their day. Even if they are already running late and are stressed – suggest they take the extra two minutes in the hall to do this for themself.  They will be more prepared to learn.</w:t>
      </w:r>
    </w:p>
    <w:p w14:paraId="7FE659B4" w14:textId="77777777" w:rsidR="006B5D20" w:rsidRPr="00ED3235" w:rsidRDefault="006B5D20" w:rsidP="00294831">
      <w:pPr>
        <w:pStyle w:val="BodyCopyITALICS"/>
      </w:pPr>
      <w:r w:rsidRPr="00ED3235">
        <w:t>Instructions</w:t>
      </w:r>
    </w:p>
    <w:p w14:paraId="430C557D" w14:textId="77777777" w:rsidR="006B5D20" w:rsidRPr="00816284" w:rsidRDefault="006B5D20" w:rsidP="00E34CB4">
      <w:pPr>
        <w:numPr>
          <w:ilvl w:val="0"/>
          <w:numId w:val="35"/>
        </w:numPr>
        <w:ind w:left="924" w:hanging="357"/>
        <w:rPr>
          <w:rStyle w:val="BodyCopyText"/>
        </w:rPr>
      </w:pPr>
      <w:r w:rsidRPr="00816284">
        <w:rPr>
          <w:rStyle w:val="BodyCopyText"/>
        </w:rPr>
        <w:t>Ask students to stand and find a space in the room where they are not distracted by others; ask them to face the wall</w:t>
      </w:r>
      <w:r w:rsidR="00570C3B">
        <w:rPr>
          <w:rStyle w:val="BodyCopyText"/>
        </w:rPr>
        <w:t>.</w:t>
      </w:r>
    </w:p>
    <w:p w14:paraId="4B386311" w14:textId="77777777" w:rsidR="006B5D20" w:rsidRPr="00816284" w:rsidRDefault="006B5D20" w:rsidP="00E34CB4">
      <w:pPr>
        <w:numPr>
          <w:ilvl w:val="0"/>
          <w:numId w:val="35"/>
        </w:numPr>
        <w:ind w:left="924" w:hanging="357"/>
        <w:rPr>
          <w:rStyle w:val="BodyCopyText"/>
        </w:rPr>
      </w:pPr>
      <w:r w:rsidRPr="00816284">
        <w:rPr>
          <w:rStyle w:val="BodyCopyText"/>
        </w:rPr>
        <w:t>Have them stand with your feet, shoulder width apart, hands on their hips, elbows out wide</w:t>
      </w:r>
      <w:r w:rsidR="00570C3B">
        <w:rPr>
          <w:rStyle w:val="BodyCopyText"/>
        </w:rPr>
        <w:t>.</w:t>
      </w:r>
    </w:p>
    <w:p w14:paraId="4D3D6807" w14:textId="77777777" w:rsidR="006B5D20" w:rsidRPr="00816284" w:rsidRDefault="006B5D20" w:rsidP="00E34CB4">
      <w:pPr>
        <w:numPr>
          <w:ilvl w:val="0"/>
          <w:numId w:val="35"/>
        </w:numPr>
        <w:ind w:left="924" w:hanging="357"/>
        <w:rPr>
          <w:rStyle w:val="BodyCopyText"/>
        </w:rPr>
      </w:pPr>
      <w:r w:rsidRPr="00816284">
        <w:rPr>
          <w:rStyle w:val="BodyCopyText"/>
        </w:rPr>
        <w:t>Ask them to lift their chin and drop their shoulders</w:t>
      </w:r>
      <w:r w:rsidR="00570C3B">
        <w:rPr>
          <w:rStyle w:val="BodyCopyText"/>
        </w:rPr>
        <w:t>.</w:t>
      </w:r>
    </w:p>
    <w:p w14:paraId="47CCC11D" w14:textId="77777777" w:rsidR="006B5D20" w:rsidRPr="00816284" w:rsidRDefault="006B5D20" w:rsidP="00E34CB4">
      <w:pPr>
        <w:numPr>
          <w:ilvl w:val="0"/>
          <w:numId w:val="35"/>
        </w:numPr>
        <w:ind w:left="924" w:hanging="357"/>
        <w:rPr>
          <w:rStyle w:val="BodyCopyText"/>
        </w:rPr>
      </w:pPr>
      <w:r w:rsidRPr="00816284">
        <w:rPr>
          <w:rStyle w:val="BodyCopyText"/>
        </w:rPr>
        <w:t xml:space="preserve">Once in position, instruct them to breathe </w:t>
      </w:r>
      <w:r w:rsidR="00F151CF" w:rsidRPr="00816284">
        <w:rPr>
          <w:rStyle w:val="BodyCopyText"/>
        </w:rPr>
        <w:t xml:space="preserve">slowly but </w:t>
      </w:r>
      <w:r w:rsidRPr="00816284">
        <w:rPr>
          <w:rStyle w:val="BodyCopyText"/>
        </w:rPr>
        <w:t xml:space="preserve">deeply for 10 breaths, in through </w:t>
      </w:r>
      <w:r w:rsidR="00F151CF" w:rsidRPr="00816284">
        <w:rPr>
          <w:rStyle w:val="BodyCopyText"/>
        </w:rPr>
        <w:t xml:space="preserve">the </w:t>
      </w:r>
      <w:r w:rsidRPr="00816284">
        <w:rPr>
          <w:rStyle w:val="BodyCopyText"/>
        </w:rPr>
        <w:t xml:space="preserve">nose, out through </w:t>
      </w:r>
      <w:r w:rsidR="00F151CF" w:rsidRPr="00816284">
        <w:rPr>
          <w:rStyle w:val="BodyCopyText"/>
        </w:rPr>
        <w:t xml:space="preserve">the </w:t>
      </w:r>
      <w:r w:rsidRPr="00816284">
        <w:rPr>
          <w:rStyle w:val="BodyCopyText"/>
        </w:rPr>
        <w:t>mouth</w:t>
      </w:r>
      <w:r w:rsidR="00570C3B">
        <w:rPr>
          <w:rStyle w:val="BodyCopyText"/>
        </w:rPr>
        <w:t>.</w:t>
      </w:r>
    </w:p>
    <w:p w14:paraId="151956F2" w14:textId="77777777" w:rsidR="006B5D20" w:rsidRPr="00816284" w:rsidRDefault="006B5D20" w:rsidP="006B5D20">
      <w:pPr>
        <w:rPr>
          <w:rStyle w:val="BodyCopyText"/>
        </w:rPr>
      </w:pPr>
      <w:r w:rsidRPr="00816284">
        <w:rPr>
          <w:rStyle w:val="BodyCopyText"/>
        </w:rPr>
        <w:t xml:space="preserve">If </w:t>
      </w:r>
      <w:r w:rsidR="00F151CF" w:rsidRPr="00816284">
        <w:rPr>
          <w:rStyle w:val="BodyCopyText"/>
        </w:rPr>
        <w:t xml:space="preserve">students </w:t>
      </w:r>
      <w:r w:rsidRPr="00816284">
        <w:rPr>
          <w:rStyle w:val="BodyCopyText"/>
        </w:rPr>
        <w:t xml:space="preserve">are interested in learning more about how power posing can boost your confidence, </w:t>
      </w:r>
      <w:r w:rsidR="00F151CF" w:rsidRPr="00816284">
        <w:rPr>
          <w:rStyle w:val="BodyCopyText"/>
        </w:rPr>
        <w:t xml:space="preserve">suggest they </w:t>
      </w:r>
      <w:r w:rsidRPr="00816284">
        <w:rPr>
          <w:rStyle w:val="BodyCopyText"/>
        </w:rPr>
        <w:t>check out th</w:t>
      </w:r>
      <w:r w:rsidR="004C5A62" w:rsidRPr="00816284">
        <w:rPr>
          <w:rStyle w:val="BodyCopyText"/>
        </w:rPr>
        <w:t>is</w:t>
      </w:r>
      <w:r w:rsidRPr="00816284">
        <w:rPr>
          <w:rStyle w:val="BodyCopyText"/>
        </w:rPr>
        <w:t xml:space="preserve"> </w:t>
      </w:r>
      <w:hyperlink r:id="rId33" w:history="1">
        <w:r w:rsidRPr="00816284">
          <w:rPr>
            <w:rStyle w:val="BodyCopyText"/>
          </w:rPr>
          <w:t>TEDTalk video</w:t>
        </w:r>
      </w:hyperlink>
      <w:r w:rsidRPr="00816284">
        <w:rPr>
          <w:rStyle w:val="BodyCopyText"/>
        </w:rPr>
        <w:t xml:space="preserve"> (20 minutes, </w:t>
      </w:r>
      <w:r w:rsidR="00816284">
        <w:rPr>
          <w:rStyle w:val="BodyCopyText"/>
        </w:rPr>
        <w:br/>
      </w:r>
      <w:r w:rsidRPr="00816284">
        <w:rPr>
          <w:rStyle w:val="BodyCopyText"/>
        </w:rPr>
        <w:t>48 seconds)</w:t>
      </w:r>
      <w:r w:rsidR="004C5A62" w:rsidRPr="00816284">
        <w:rPr>
          <w:rStyle w:val="BodyCopyText"/>
        </w:rPr>
        <w:t>.</w:t>
      </w:r>
    </w:p>
    <w:p w14:paraId="08293A7D" w14:textId="77777777" w:rsidR="007520AE" w:rsidRDefault="003962DB" w:rsidP="000B4149">
      <w:pPr>
        <w:pStyle w:val="SubHeading2"/>
      </w:pPr>
      <w:bookmarkStart w:id="96" w:name="_Toc48915400"/>
      <w:r w:rsidRPr="003962DB">
        <w:t>5.</w:t>
      </w:r>
      <w:r>
        <w:t xml:space="preserve">4. </w:t>
      </w:r>
      <w:r w:rsidR="007520AE">
        <w:t>Understand Your Learning Style and Develop Your Skills</w:t>
      </w:r>
      <w:bookmarkEnd w:id="96"/>
    </w:p>
    <w:p w14:paraId="30B58635" w14:textId="77777777" w:rsidR="00C818F0" w:rsidRPr="00816284" w:rsidRDefault="00D166CA" w:rsidP="003962DB">
      <w:pPr>
        <w:rPr>
          <w:rStyle w:val="BodyCopyText"/>
        </w:rPr>
      </w:pPr>
      <w:r w:rsidRPr="00816284">
        <w:rPr>
          <w:rStyle w:val="BodyCopyText"/>
        </w:rPr>
        <w:t xml:space="preserve">This section brings attention to the fact that people have </w:t>
      </w:r>
      <w:r w:rsidR="003962DB" w:rsidRPr="00816284">
        <w:rPr>
          <w:rStyle w:val="BodyCopyText"/>
        </w:rPr>
        <w:t>quite different</w:t>
      </w:r>
      <w:r w:rsidRPr="00816284">
        <w:rPr>
          <w:rStyle w:val="BodyCopyText"/>
        </w:rPr>
        <w:t xml:space="preserve"> learning styles that </w:t>
      </w:r>
      <w:r w:rsidR="007520AE" w:rsidRPr="00816284">
        <w:rPr>
          <w:rStyle w:val="BodyCopyText"/>
        </w:rPr>
        <w:t xml:space="preserve">are often, but not always, related to the culture they were raised in. </w:t>
      </w:r>
      <w:r w:rsidRPr="00816284">
        <w:rPr>
          <w:rStyle w:val="BodyCopyText"/>
        </w:rPr>
        <w:t xml:space="preserve">  </w:t>
      </w:r>
    </w:p>
    <w:p w14:paraId="3EEA6CF4" w14:textId="77777777" w:rsidR="007520AE" w:rsidRPr="00816284" w:rsidRDefault="00D166CA" w:rsidP="003962DB">
      <w:pPr>
        <w:rPr>
          <w:rStyle w:val="BodyCopyText"/>
        </w:rPr>
      </w:pPr>
      <w:r w:rsidRPr="00816284">
        <w:rPr>
          <w:rStyle w:val="BodyCopyText"/>
        </w:rPr>
        <w:t xml:space="preserve">Bring to the students’ attention that </w:t>
      </w:r>
      <w:r w:rsidR="007520AE" w:rsidRPr="00816284">
        <w:rPr>
          <w:rStyle w:val="BodyCopyText"/>
        </w:rPr>
        <w:t xml:space="preserve">some cultures adhere to very structured and formal styles of learning where students are not encouraged to speak up or </w:t>
      </w:r>
      <w:r w:rsidR="007520AE" w:rsidRPr="00816284">
        <w:rPr>
          <w:rStyle w:val="BodyCopyText"/>
        </w:rPr>
        <w:lastRenderedPageBreak/>
        <w:t xml:space="preserve">question their teachers. </w:t>
      </w:r>
      <w:r w:rsidRPr="00816284">
        <w:rPr>
          <w:rStyle w:val="BodyCopyText"/>
        </w:rPr>
        <w:t xml:space="preserve"> </w:t>
      </w:r>
      <w:r w:rsidR="007520AE" w:rsidRPr="00816284">
        <w:rPr>
          <w:rStyle w:val="BodyCopyText"/>
        </w:rPr>
        <w:t>Others learn through storytelling and sharing</w:t>
      </w:r>
      <w:r w:rsidRPr="00816284">
        <w:rPr>
          <w:rStyle w:val="BodyCopyText"/>
        </w:rPr>
        <w:t xml:space="preserve">, while other </w:t>
      </w:r>
      <w:r w:rsidR="007520AE" w:rsidRPr="00816284">
        <w:rPr>
          <w:rStyle w:val="BodyCopyText"/>
        </w:rPr>
        <w:t xml:space="preserve">learn by doing. </w:t>
      </w:r>
      <w:r w:rsidRPr="00816284">
        <w:rPr>
          <w:rStyle w:val="BodyCopyText"/>
        </w:rPr>
        <w:t xml:space="preserve"> T</w:t>
      </w:r>
      <w:r w:rsidR="007520AE" w:rsidRPr="00816284">
        <w:rPr>
          <w:rStyle w:val="BodyCopyText"/>
        </w:rPr>
        <w:t xml:space="preserve">hese </w:t>
      </w:r>
      <w:r w:rsidRPr="00816284">
        <w:rPr>
          <w:rStyle w:val="BodyCopyText"/>
        </w:rPr>
        <w:t xml:space="preserve">can </w:t>
      </w:r>
      <w:r w:rsidR="007520AE" w:rsidRPr="00816284">
        <w:rPr>
          <w:rStyle w:val="BodyCopyText"/>
        </w:rPr>
        <w:t>also be intertwined with each other.</w:t>
      </w:r>
    </w:p>
    <w:p w14:paraId="4262B457" w14:textId="77777777" w:rsidR="007520AE" w:rsidRPr="00816284" w:rsidRDefault="007520AE" w:rsidP="003962DB">
      <w:pPr>
        <w:rPr>
          <w:rStyle w:val="BodyCopyText"/>
        </w:rPr>
      </w:pPr>
      <w:r w:rsidRPr="00816284">
        <w:rPr>
          <w:rStyle w:val="BodyCopyText"/>
        </w:rPr>
        <w:t>The</w:t>
      </w:r>
      <w:r w:rsidR="00C818F0" w:rsidRPr="00816284">
        <w:rPr>
          <w:rStyle w:val="BodyCopyText"/>
        </w:rPr>
        <w:t xml:space="preserve"> students are then</w:t>
      </w:r>
      <w:r w:rsidRPr="00816284">
        <w:rPr>
          <w:rStyle w:val="BodyCopyText"/>
        </w:rPr>
        <w:t xml:space="preserve"> </w:t>
      </w:r>
      <w:r w:rsidR="00C818F0" w:rsidRPr="00816284">
        <w:rPr>
          <w:rStyle w:val="BodyCopyText"/>
        </w:rPr>
        <w:t xml:space="preserve">introduced o the three </w:t>
      </w:r>
      <w:r w:rsidRPr="00816284">
        <w:rPr>
          <w:rStyle w:val="BodyCopyText"/>
        </w:rPr>
        <w:t xml:space="preserve">basic types of learning styles: auditory, visual, and tactile.  </w:t>
      </w:r>
      <w:r w:rsidR="00C818F0" w:rsidRPr="00816284">
        <w:rPr>
          <w:rStyle w:val="BodyCopyText"/>
        </w:rPr>
        <w:t xml:space="preserve">Note that they </w:t>
      </w:r>
      <w:r w:rsidRPr="00816284">
        <w:rPr>
          <w:rStyle w:val="BodyCopyText"/>
        </w:rPr>
        <w:t xml:space="preserve">may lean towards only one style or all three. </w:t>
      </w:r>
    </w:p>
    <w:p w14:paraId="5FAD566E" w14:textId="77777777" w:rsidR="007520AE" w:rsidRPr="002819CA" w:rsidRDefault="003962DB" w:rsidP="000B4149">
      <w:pPr>
        <w:pStyle w:val="SubHeading3"/>
      </w:pPr>
      <w:r>
        <w:t xml:space="preserve">5.4.1 </w:t>
      </w:r>
      <w:r w:rsidR="007520AE" w:rsidRPr="002819CA">
        <w:t>Auditory Learners</w:t>
      </w:r>
    </w:p>
    <w:p w14:paraId="17D99839" w14:textId="77777777" w:rsidR="007520AE" w:rsidRPr="00816284" w:rsidRDefault="00C818F0" w:rsidP="003962DB">
      <w:pPr>
        <w:rPr>
          <w:rStyle w:val="BodyCopyText"/>
        </w:rPr>
      </w:pPr>
      <w:r w:rsidRPr="00816284">
        <w:rPr>
          <w:rStyle w:val="BodyCopyText"/>
        </w:rPr>
        <w:t xml:space="preserve">Provides a more detailed explanation of what an </w:t>
      </w:r>
      <w:r w:rsidR="007520AE" w:rsidRPr="00816284">
        <w:rPr>
          <w:rStyle w:val="BodyCopyText"/>
        </w:rPr>
        <w:t>auditory learner</w:t>
      </w:r>
      <w:r w:rsidRPr="00816284">
        <w:rPr>
          <w:rStyle w:val="BodyCopyText"/>
        </w:rPr>
        <w:t xml:space="preserve"> is and provides some suggestions of things that auditory learners can do to learn better.</w:t>
      </w:r>
    </w:p>
    <w:p w14:paraId="11B18984" w14:textId="77777777" w:rsidR="007520AE" w:rsidRPr="002819CA" w:rsidRDefault="003962DB" w:rsidP="000B4149">
      <w:pPr>
        <w:pStyle w:val="SubHeading3"/>
      </w:pPr>
      <w:r>
        <w:t xml:space="preserve">5.4.2. </w:t>
      </w:r>
      <w:r w:rsidR="007520AE" w:rsidRPr="002819CA">
        <w:t>Visual Learners</w:t>
      </w:r>
    </w:p>
    <w:p w14:paraId="62F55961" w14:textId="77777777" w:rsidR="001D4E00" w:rsidRPr="00816284" w:rsidRDefault="001D4E00" w:rsidP="003962DB">
      <w:pPr>
        <w:rPr>
          <w:rStyle w:val="BodyCopyText"/>
        </w:rPr>
      </w:pPr>
      <w:r w:rsidRPr="00816284">
        <w:rPr>
          <w:rStyle w:val="BodyCopyText"/>
        </w:rPr>
        <w:t>Provides a more detailed explanation of what a visual learner is and provides some suggestions of things that visual learners can do to learn better.</w:t>
      </w:r>
    </w:p>
    <w:p w14:paraId="7972C290" w14:textId="77777777" w:rsidR="007520AE" w:rsidRPr="002819CA" w:rsidRDefault="003962DB" w:rsidP="000B4149">
      <w:pPr>
        <w:pStyle w:val="SubHeading3"/>
      </w:pPr>
      <w:r>
        <w:t>5.4.</w:t>
      </w:r>
      <w:r w:rsidR="00223237">
        <w:t>3</w:t>
      </w:r>
      <w:r>
        <w:t xml:space="preserve">. </w:t>
      </w:r>
      <w:r w:rsidR="007520AE" w:rsidRPr="002819CA">
        <w:t>Tactile Learners</w:t>
      </w:r>
    </w:p>
    <w:p w14:paraId="429F16D5" w14:textId="77777777" w:rsidR="001D4E00" w:rsidRPr="00816284" w:rsidRDefault="001D4E00" w:rsidP="003962DB">
      <w:pPr>
        <w:rPr>
          <w:rStyle w:val="BodyCopyText"/>
        </w:rPr>
      </w:pPr>
      <w:r w:rsidRPr="00816284">
        <w:rPr>
          <w:rStyle w:val="BodyCopyText"/>
        </w:rPr>
        <w:t>Provides a more detailed explanation of what a tactile learner is and provides some suggestions of things that tactile learners can do to learn better.</w:t>
      </w:r>
    </w:p>
    <w:p w14:paraId="6C3BC16B" w14:textId="77777777" w:rsidR="004C5A62" w:rsidRPr="002819CA" w:rsidRDefault="003962DB" w:rsidP="000B4149">
      <w:pPr>
        <w:pStyle w:val="SubHeading3"/>
      </w:pPr>
      <w:r>
        <w:t>5.4.</w:t>
      </w:r>
      <w:r w:rsidR="00223237">
        <w:t>4</w:t>
      </w:r>
      <w:r>
        <w:t xml:space="preserve">. </w:t>
      </w:r>
      <w:r w:rsidR="004C5A62" w:rsidRPr="002819CA">
        <w:t>Learning Activity 4 Learning Types</w:t>
      </w:r>
    </w:p>
    <w:p w14:paraId="4B78101E" w14:textId="77777777" w:rsidR="001D4E00" w:rsidRPr="00816284" w:rsidRDefault="001D4E00" w:rsidP="001D4E00">
      <w:pPr>
        <w:rPr>
          <w:rStyle w:val="BodyCopyText"/>
        </w:rPr>
      </w:pPr>
      <w:r w:rsidRPr="00816284">
        <w:rPr>
          <w:rStyle w:val="BodyCopyText"/>
        </w:rPr>
        <w:t xml:space="preserve">This exercise highlights that no one learning type is better than any other – they are just different. </w:t>
      </w:r>
    </w:p>
    <w:p w14:paraId="580F3E9E" w14:textId="77777777" w:rsidR="001D4E00" w:rsidRPr="00ED3235" w:rsidRDefault="001D4E00" w:rsidP="00294831">
      <w:pPr>
        <w:pStyle w:val="BodyCopyITALICS"/>
      </w:pPr>
      <w:r w:rsidRPr="00ED3235">
        <w:t>Instructions</w:t>
      </w:r>
    </w:p>
    <w:p w14:paraId="5BE20691" w14:textId="77777777" w:rsidR="001D4E00" w:rsidRPr="00816284" w:rsidRDefault="001D4E00" w:rsidP="00E34CB4">
      <w:pPr>
        <w:numPr>
          <w:ilvl w:val="0"/>
          <w:numId w:val="36"/>
        </w:numPr>
        <w:ind w:left="924" w:hanging="357"/>
        <w:rPr>
          <w:rStyle w:val="BodyCopyText"/>
        </w:rPr>
      </w:pPr>
      <w:r w:rsidRPr="00816284">
        <w:rPr>
          <w:rStyle w:val="BodyCopyText"/>
        </w:rPr>
        <w:t>Break the class into several small groups</w:t>
      </w:r>
      <w:r w:rsidR="00570C3B">
        <w:rPr>
          <w:rStyle w:val="BodyCopyText"/>
        </w:rPr>
        <w:t>.</w:t>
      </w:r>
    </w:p>
    <w:p w14:paraId="0922DA58" w14:textId="77777777" w:rsidR="001D4E00" w:rsidRPr="00816284" w:rsidRDefault="001D4E00" w:rsidP="00E34CB4">
      <w:pPr>
        <w:numPr>
          <w:ilvl w:val="0"/>
          <w:numId w:val="36"/>
        </w:numPr>
        <w:ind w:left="924" w:hanging="357"/>
        <w:rPr>
          <w:rStyle w:val="BodyCopyText"/>
        </w:rPr>
      </w:pPr>
      <w:r w:rsidRPr="00816284">
        <w:rPr>
          <w:rStyle w:val="BodyCopyText"/>
        </w:rPr>
        <w:t xml:space="preserve">Have the students talk with their classmates about what kind of learner </w:t>
      </w:r>
      <w:r w:rsidR="00644728" w:rsidRPr="00816284">
        <w:rPr>
          <w:rStyle w:val="BodyCopyText"/>
        </w:rPr>
        <w:t xml:space="preserve">they </w:t>
      </w:r>
      <w:r w:rsidRPr="00816284">
        <w:rPr>
          <w:rStyle w:val="BodyCopyText"/>
        </w:rPr>
        <w:t xml:space="preserve">think </w:t>
      </w:r>
      <w:r w:rsidR="00644728" w:rsidRPr="00816284">
        <w:rPr>
          <w:rStyle w:val="BodyCopyText"/>
        </w:rPr>
        <w:t xml:space="preserve">they </w:t>
      </w:r>
      <w:r w:rsidRPr="00816284">
        <w:rPr>
          <w:rStyle w:val="BodyCopyText"/>
        </w:rPr>
        <w:t>might be</w:t>
      </w:r>
      <w:r w:rsidR="00570C3B">
        <w:rPr>
          <w:rStyle w:val="BodyCopyText"/>
        </w:rPr>
        <w:t>.</w:t>
      </w:r>
    </w:p>
    <w:p w14:paraId="191F2A81" w14:textId="77777777" w:rsidR="001D4E00" w:rsidRPr="00816284" w:rsidRDefault="00644728" w:rsidP="00E34CB4">
      <w:pPr>
        <w:numPr>
          <w:ilvl w:val="0"/>
          <w:numId w:val="36"/>
        </w:numPr>
        <w:ind w:left="924" w:hanging="357"/>
        <w:rPr>
          <w:rStyle w:val="BodyCopyText"/>
        </w:rPr>
      </w:pPr>
      <w:r w:rsidRPr="00816284">
        <w:rPr>
          <w:rStyle w:val="BodyCopyText"/>
        </w:rPr>
        <w:t>Ask them to t</w:t>
      </w:r>
      <w:r w:rsidR="001D4E00" w:rsidRPr="00816284">
        <w:rPr>
          <w:rStyle w:val="BodyCopyText"/>
        </w:rPr>
        <w:t>ry to draw a diagram that shows how the different learning styles are present in your class</w:t>
      </w:r>
      <w:r w:rsidR="00570C3B">
        <w:rPr>
          <w:rStyle w:val="BodyCopyText"/>
        </w:rPr>
        <w:t>.</w:t>
      </w:r>
      <w:r w:rsidR="001D4E00" w:rsidRPr="00816284">
        <w:rPr>
          <w:rStyle w:val="BodyCopyText"/>
        </w:rPr>
        <w:t xml:space="preserve"> </w:t>
      </w:r>
    </w:p>
    <w:p w14:paraId="5BAE43BE" w14:textId="77777777" w:rsidR="00644728" w:rsidRPr="00816284" w:rsidRDefault="00644728" w:rsidP="00E34CB4">
      <w:pPr>
        <w:numPr>
          <w:ilvl w:val="0"/>
          <w:numId w:val="36"/>
        </w:numPr>
        <w:ind w:left="924" w:hanging="357"/>
        <w:rPr>
          <w:rStyle w:val="BodyCopyText"/>
        </w:rPr>
      </w:pPr>
      <w:r w:rsidRPr="00816284">
        <w:rPr>
          <w:rStyle w:val="BodyCopyText"/>
        </w:rPr>
        <w:lastRenderedPageBreak/>
        <w:t xml:space="preserve">Once the students have identified their primary learning style (and perhaps a secondary one), </w:t>
      </w:r>
      <w:r w:rsidR="001D4E00" w:rsidRPr="00816284">
        <w:rPr>
          <w:rStyle w:val="BodyCopyText"/>
        </w:rPr>
        <w:t xml:space="preserve">organize the </w:t>
      </w:r>
      <w:r w:rsidRPr="00816284">
        <w:rPr>
          <w:rStyle w:val="BodyCopyText"/>
        </w:rPr>
        <w:t xml:space="preserve">students </w:t>
      </w:r>
      <w:r w:rsidR="001D4E00" w:rsidRPr="00816284">
        <w:rPr>
          <w:rStyle w:val="BodyCopyText"/>
        </w:rPr>
        <w:t xml:space="preserve">in the room </w:t>
      </w:r>
      <w:r w:rsidRPr="00816284">
        <w:rPr>
          <w:rStyle w:val="BodyCopyText"/>
        </w:rPr>
        <w:t xml:space="preserve">by their primary </w:t>
      </w:r>
      <w:r w:rsidR="00106814" w:rsidRPr="00816284">
        <w:rPr>
          <w:rStyle w:val="BodyCopyText"/>
        </w:rPr>
        <w:t>style,</w:t>
      </w:r>
      <w:r w:rsidRPr="00816284">
        <w:rPr>
          <w:rStyle w:val="BodyCopyText"/>
        </w:rPr>
        <w:t xml:space="preserve"> then their secondary style</w:t>
      </w:r>
      <w:r w:rsidR="00570C3B">
        <w:rPr>
          <w:rStyle w:val="BodyCopyText"/>
        </w:rPr>
        <w:t>.</w:t>
      </w:r>
    </w:p>
    <w:p w14:paraId="4769C8A8" w14:textId="77777777" w:rsidR="001D4E00" w:rsidRPr="00816284" w:rsidRDefault="00644728" w:rsidP="00E34CB4">
      <w:pPr>
        <w:numPr>
          <w:ilvl w:val="0"/>
          <w:numId w:val="36"/>
        </w:numPr>
        <w:ind w:left="924" w:hanging="357"/>
        <w:rPr>
          <w:rStyle w:val="BodyCopyText"/>
        </w:rPr>
      </w:pPr>
      <w:r w:rsidRPr="00816284">
        <w:rPr>
          <w:rStyle w:val="BodyCopyText"/>
        </w:rPr>
        <w:t xml:space="preserve">Have each learning group </w:t>
      </w:r>
      <w:r w:rsidR="001D4E00" w:rsidRPr="00816284">
        <w:rPr>
          <w:rStyle w:val="BodyCopyText"/>
        </w:rPr>
        <w:t>show the differences and similarities</w:t>
      </w:r>
      <w:r w:rsidR="00570C3B">
        <w:rPr>
          <w:rStyle w:val="BodyCopyText"/>
        </w:rPr>
        <w:t>.</w:t>
      </w:r>
    </w:p>
    <w:p w14:paraId="4043BFCE" w14:textId="77777777" w:rsidR="00644728" w:rsidRDefault="00816284" w:rsidP="000B4149">
      <w:pPr>
        <w:pStyle w:val="SubHeading2"/>
      </w:pPr>
      <w:bookmarkStart w:id="97" w:name="_Toc48915401"/>
      <w:r>
        <w:t>5.5</w:t>
      </w:r>
      <w:r w:rsidR="00223237">
        <w:t xml:space="preserve">. </w:t>
      </w:r>
      <w:r w:rsidR="00644728">
        <w:t>Participate. Be on time. Be present.</w:t>
      </w:r>
      <w:bookmarkEnd w:id="97"/>
    </w:p>
    <w:p w14:paraId="02221576" w14:textId="77777777" w:rsidR="00644728" w:rsidRPr="00684B8B" w:rsidRDefault="00223237" w:rsidP="000B4149">
      <w:pPr>
        <w:pStyle w:val="SubHeading3"/>
      </w:pPr>
      <w:bookmarkStart w:id="98" w:name="_Toc48915183"/>
      <w:bookmarkStart w:id="99" w:name="_Toc49170774"/>
      <w:r w:rsidRPr="00684B8B">
        <w:rPr>
          <w:rStyle w:val="Heading3Char"/>
        </w:rPr>
        <w:t xml:space="preserve">5.5.1 </w:t>
      </w:r>
      <w:r w:rsidR="00644728" w:rsidRPr="00684B8B">
        <w:rPr>
          <w:rStyle w:val="Heading3Char"/>
        </w:rPr>
        <w:t>Participate respectfully</w:t>
      </w:r>
      <w:bookmarkEnd w:id="98"/>
      <w:bookmarkEnd w:id="99"/>
      <w:r w:rsidR="00644728" w:rsidRPr="00684B8B">
        <w:t xml:space="preserve"> </w:t>
      </w:r>
    </w:p>
    <w:p w14:paraId="709DF840" w14:textId="77777777" w:rsidR="000667E8" w:rsidRPr="00816284" w:rsidRDefault="00223237" w:rsidP="00644728">
      <w:pPr>
        <w:rPr>
          <w:rStyle w:val="BodyCopyText"/>
        </w:rPr>
      </w:pPr>
      <w:r w:rsidRPr="00816284">
        <w:rPr>
          <w:rStyle w:val="BodyCopyText"/>
        </w:rPr>
        <w:t>This section describes different ways for students to participate in discussions. The intent</w:t>
      </w:r>
      <w:r w:rsidR="000667E8" w:rsidRPr="00816284">
        <w:rPr>
          <w:rStyle w:val="BodyCopyText"/>
        </w:rPr>
        <w:t xml:space="preserve"> is to raise awareness of the differ</w:t>
      </w:r>
      <w:r w:rsidRPr="00816284">
        <w:rPr>
          <w:rStyle w:val="BodyCopyText"/>
        </w:rPr>
        <w:t>ent ways</w:t>
      </w:r>
      <w:r w:rsidR="000667E8" w:rsidRPr="00816284">
        <w:rPr>
          <w:rStyle w:val="BodyCopyText"/>
        </w:rPr>
        <w:t xml:space="preserve"> </w:t>
      </w:r>
      <w:r w:rsidRPr="00816284">
        <w:rPr>
          <w:rStyle w:val="BodyCopyText"/>
        </w:rPr>
        <w:t xml:space="preserve">and help students to help themselves and others </w:t>
      </w:r>
      <w:r w:rsidR="003C4ED1" w:rsidRPr="00816284">
        <w:rPr>
          <w:rStyle w:val="BodyCopyText"/>
        </w:rPr>
        <w:t>participate in discussions</w:t>
      </w:r>
      <w:r w:rsidRPr="00816284">
        <w:rPr>
          <w:rStyle w:val="BodyCopyText"/>
        </w:rPr>
        <w:t>.</w:t>
      </w:r>
    </w:p>
    <w:p w14:paraId="7749ABC8" w14:textId="77777777" w:rsidR="000667E8" w:rsidRPr="00816284" w:rsidRDefault="00816284" w:rsidP="000B4149">
      <w:pPr>
        <w:pStyle w:val="SubHeading2"/>
      </w:pPr>
      <w:bookmarkStart w:id="100" w:name="_Toc48915402"/>
      <w:r w:rsidRPr="00816284">
        <w:t>5.6</w:t>
      </w:r>
      <w:r w:rsidR="008E7BB1" w:rsidRPr="00816284">
        <w:t>.</w:t>
      </w:r>
      <w:r w:rsidR="003C4ED1" w:rsidRPr="00816284">
        <w:t xml:space="preserve"> </w:t>
      </w:r>
      <w:r w:rsidR="000667E8" w:rsidRPr="00816284">
        <w:t>Conclusion</w:t>
      </w:r>
      <w:bookmarkEnd w:id="100"/>
    </w:p>
    <w:p w14:paraId="6050043A" w14:textId="77777777" w:rsidR="000667E8" w:rsidRPr="00816284" w:rsidRDefault="000667E8" w:rsidP="000667E8">
      <w:pPr>
        <w:rPr>
          <w:rStyle w:val="BodyCopyText"/>
        </w:rPr>
      </w:pPr>
      <w:r w:rsidRPr="00816284">
        <w:rPr>
          <w:rStyle w:val="BodyCopyText"/>
        </w:rPr>
        <w:t xml:space="preserve">This section connects the </w:t>
      </w:r>
      <w:r w:rsidR="008E7BB1" w:rsidRPr="00816284">
        <w:rPr>
          <w:rStyle w:val="BodyCopyText"/>
        </w:rPr>
        <w:t xml:space="preserve">strategies and tips for successful participation in the program to </w:t>
      </w:r>
      <w:r w:rsidR="00224123" w:rsidRPr="00816284">
        <w:rPr>
          <w:rStyle w:val="BodyCopyText"/>
        </w:rPr>
        <w:t xml:space="preserve">application </w:t>
      </w:r>
      <w:r w:rsidR="008E7BB1" w:rsidRPr="00816284">
        <w:rPr>
          <w:rStyle w:val="BodyCopyText"/>
        </w:rPr>
        <w:t xml:space="preserve">for success elsewhere, where it is looking for work or working </w:t>
      </w:r>
      <w:r w:rsidR="00224123" w:rsidRPr="00816284">
        <w:rPr>
          <w:rStyle w:val="BodyCopyText"/>
        </w:rPr>
        <w:t>in the natural das industry</w:t>
      </w:r>
      <w:r w:rsidR="008E7BB1" w:rsidRPr="00816284">
        <w:rPr>
          <w:rStyle w:val="BodyCopyText"/>
        </w:rPr>
        <w:t xml:space="preserve"> or any industry.</w:t>
      </w:r>
    </w:p>
    <w:p w14:paraId="78BF068D" w14:textId="77777777" w:rsidR="001D4E00" w:rsidRPr="00816284" w:rsidRDefault="00224123" w:rsidP="000667E8">
      <w:pPr>
        <w:rPr>
          <w:rStyle w:val="BodyCopyText"/>
        </w:rPr>
      </w:pPr>
      <w:r w:rsidRPr="00816284">
        <w:rPr>
          <w:rStyle w:val="BodyCopyText"/>
        </w:rPr>
        <w:t xml:space="preserve">Highlight that there </w:t>
      </w:r>
      <w:r w:rsidR="000667E8" w:rsidRPr="00816284">
        <w:rPr>
          <w:rStyle w:val="BodyCopyText"/>
        </w:rPr>
        <w:t>is no better time to start practicing being on-time, prepared</w:t>
      </w:r>
      <w:r w:rsidRPr="00816284">
        <w:rPr>
          <w:rStyle w:val="BodyCopyText"/>
        </w:rPr>
        <w:t>,</w:t>
      </w:r>
      <w:r w:rsidR="000667E8" w:rsidRPr="00816284">
        <w:rPr>
          <w:rStyle w:val="BodyCopyText"/>
        </w:rPr>
        <w:t xml:space="preserve"> and present</w:t>
      </w:r>
      <w:r w:rsidRPr="00816284">
        <w:rPr>
          <w:rStyle w:val="BodyCopyText"/>
        </w:rPr>
        <w:t>,</w:t>
      </w:r>
      <w:r w:rsidR="000667E8" w:rsidRPr="00816284">
        <w:rPr>
          <w:rStyle w:val="BodyCopyText"/>
        </w:rPr>
        <w:t xml:space="preserve"> than in this </w:t>
      </w:r>
      <w:r w:rsidR="008E7BB1" w:rsidRPr="00816284">
        <w:rPr>
          <w:rStyle w:val="BodyCopyText"/>
        </w:rPr>
        <w:t>program</w:t>
      </w:r>
      <w:r w:rsidR="000667E8" w:rsidRPr="00816284">
        <w:rPr>
          <w:rStyle w:val="BodyCopyText"/>
        </w:rPr>
        <w:t>.</w:t>
      </w:r>
      <w:r w:rsidRPr="00816284">
        <w:rPr>
          <w:rStyle w:val="BodyCopyText"/>
        </w:rPr>
        <w:t xml:space="preserve"> </w:t>
      </w:r>
    </w:p>
    <w:p w14:paraId="536B3520" w14:textId="77777777" w:rsidR="00224123" w:rsidRDefault="008E7BB1" w:rsidP="000A5CA6">
      <w:pPr>
        <w:pStyle w:val="SubHeading1"/>
      </w:pPr>
      <w:bookmarkStart w:id="101" w:name="_Toc48915403"/>
      <w:r>
        <w:t xml:space="preserve">6. </w:t>
      </w:r>
      <w:r w:rsidR="00224123" w:rsidRPr="004A6CE0">
        <w:t>Suggested Reading</w:t>
      </w:r>
      <w:bookmarkEnd w:id="101"/>
    </w:p>
    <w:p w14:paraId="52E1E7A9" w14:textId="77777777" w:rsidR="00224123" w:rsidRPr="003C021B" w:rsidRDefault="00224123" w:rsidP="001A4DD0">
      <w:pPr>
        <w:pStyle w:val="ListwithBullets"/>
        <w:rPr>
          <w:rStyle w:val="BodyCopyText"/>
        </w:rPr>
      </w:pPr>
      <w:bookmarkStart w:id="102" w:name="_Hlk47101932"/>
      <w:r w:rsidRPr="003C021B">
        <w:rPr>
          <w:rStyle w:val="BodyCopyText"/>
        </w:rPr>
        <w:t>There is no suggested reading for this module</w:t>
      </w:r>
      <w:r w:rsidR="00570C3B">
        <w:rPr>
          <w:rStyle w:val="BodyCopyText"/>
        </w:rPr>
        <w:t>.</w:t>
      </w:r>
    </w:p>
    <w:bookmarkEnd w:id="102"/>
    <w:p w14:paraId="3F8132D5" w14:textId="77777777" w:rsidR="00804B46" w:rsidRDefault="00804B46" w:rsidP="002511D5"/>
    <w:p w14:paraId="5A87F98F" w14:textId="77777777" w:rsidR="008E7BB1" w:rsidRDefault="008E7BB1">
      <w:pPr>
        <w:rPr>
          <w:rFonts w:eastAsiaTheme="majorEastAsia" w:cstheme="majorBidi"/>
          <w:sz w:val="32"/>
          <w:szCs w:val="36"/>
        </w:rPr>
      </w:pPr>
      <w:r>
        <w:rPr>
          <w:b/>
          <w:bCs/>
          <w:szCs w:val="36"/>
        </w:rPr>
        <w:br w:type="page"/>
      </w:r>
    </w:p>
    <w:p w14:paraId="2D7DB72C" w14:textId="77777777" w:rsidR="00B65153" w:rsidRPr="00945F27" w:rsidRDefault="008E7BB1" w:rsidP="000A5CA6">
      <w:pPr>
        <w:pStyle w:val="SubHeading1"/>
      </w:pPr>
      <w:bookmarkStart w:id="103" w:name="_Toc48915404"/>
      <w:r w:rsidRPr="008E7BB1">
        <w:lastRenderedPageBreak/>
        <w:t>7.</w:t>
      </w:r>
      <w:r>
        <w:t xml:space="preserve"> </w:t>
      </w:r>
      <w:r w:rsidR="00B65153" w:rsidRPr="00945F27">
        <w:t>Notes</w:t>
      </w:r>
      <w:bookmarkEnd w:id="103"/>
    </w:p>
    <w:p w14:paraId="4AE8CCC1" w14:textId="77777777" w:rsidR="002511D5" w:rsidRDefault="002511D5" w:rsidP="002511D5"/>
    <w:p w14:paraId="6003E3AD" w14:textId="77777777" w:rsidR="005A5825" w:rsidRDefault="005A5825" w:rsidP="005A5825"/>
    <w:p w14:paraId="10423C57" w14:textId="77777777" w:rsidR="005A5825" w:rsidRDefault="005A5825" w:rsidP="005A5825"/>
    <w:p w14:paraId="58119CF0" w14:textId="77777777" w:rsidR="005A5825" w:rsidRDefault="005A5825" w:rsidP="005A5825"/>
    <w:p w14:paraId="36BE7A08" w14:textId="77777777" w:rsidR="005A5825" w:rsidRDefault="005A5825" w:rsidP="005A5825"/>
    <w:p w14:paraId="445C4C63" w14:textId="77777777" w:rsidR="005A5825" w:rsidRDefault="005A5825" w:rsidP="005A5825"/>
    <w:p w14:paraId="23EB56BF" w14:textId="77777777" w:rsidR="005A5825" w:rsidRDefault="005A5825" w:rsidP="005A5825"/>
    <w:p w14:paraId="166B9CA1" w14:textId="77777777" w:rsidR="005A5825" w:rsidRDefault="005A5825" w:rsidP="005A5825"/>
    <w:p w14:paraId="39648BA7" w14:textId="77777777" w:rsidR="005A5825" w:rsidRDefault="005A5825" w:rsidP="005A5825"/>
    <w:p w14:paraId="614E643A" w14:textId="77777777" w:rsidR="005A5825" w:rsidRDefault="005A5825" w:rsidP="005A5825"/>
    <w:p w14:paraId="1767E7C1" w14:textId="77777777" w:rsidR="005A5825" w:rsidRPr="005A5825" w:rsidRDefault="005A5825" w:rsidP="005A5825"/>
    <w:p w14:paraId="0832930F" w14:textId="77777777" w:rsidR="00AE41D1" w:rsidRPr="009158F1" w:rsidRDefault="00AE41D1" w:rsidP="00AE41D1"/>
    <w:p w14:paraId="174065EB" w14:textId="77777777" w:rsidR="00106814" w:rsidRDefault="00106814">
      <w:pPr>
        <w:rPr>
          <w:rFonts w:eastAsiaTheme="majorEastAsia" w:cstheme="majorBidi"/>
          <w:b/>
          <w:bCs/>
          <w:sz w:val="36"/>
          <w:szCs w:val="28"/>
        </w:rPr>
      </w:pPr>
      <w:r>
        <w:br w:type="page"/>
      </w:r>
    </w:p>
    <w:p w14:paraId="1C929614" w14:textId="77777777" w:rsidR="00106814" w:rsidRDefault="00106814">
      <w:pPr>
        <w:rPr>
          <w:rFonts w:eastAsiaTheme="majorEastAsia" w:cstheme="majorBidi"/>
          <w:b/>
          <w:bCs/>
          <w:sz w:val="36"/>
          <w:szCs w:val="28"/>
        </w:rPr>
      </w:pPr>
      <w:r>
        <w:lastRenderedPageBreak/>
        <w:br w:type="page"/>
      </w:r>
    </w:p>
    <w:p w14:paraId="3E944F76" w14:textId="77777777" w:rsidR="007B2350" w:rsidRPr="00A71021" w:rsidRDefault="007553E5" w:rsidP="00186282">
      <w:pPr>
        <w:pStyle w:val="MainSectionHeading"/>
      </w:pPr>
      <w:bookmarkStart w:id="104" w:name="_Toc48915405"/>
      <w:bookmarkStart w:id="105" w:name="Module_21"/>
      <w:bookmarkStart w:id="106" w:name="_Toc49170775"/>
      <w:bookmarkStart w:id="107" w:name="_Toc49171337"/>
      <w:bookmarkStart w:id="108" w:name="_Toc49172229"/>
      <w:bookmarkStart w:id="109" w:name="_Toc49177361"/>
      <w:bookmarkStart w:id="110" w:name="_Toc49178945"/>
      <w:r w:rsidRPr="00A71021">
        <w:lastRenderedPageBreak/>
        <w:t xml:space="preserve">Lesson Plan: </w:t>
      </w:r>
      <w:r w:rsidR="001621AE" w:rsidRPr="00A71021">
        <w:t>Module 2.1 Introduction to Natural Gas</w:t>
      </w:r>
      <w:bookmarkEnd w:id="104"/>
      <w:bookmarkEnd w:id="105"/>
      <w:bookmarkEnd w:id="106"/>
      <w:bookmarkEnd w:id="107"/>
      <w:bookmarkEnd w:id="108"/>
      <w:bookmarkEnd w:id="109"/>
      <w:bookmarkEnd w:id="110"/>
    </w:p>
    <w:p w14:paraId="5AB945AC" w14:textId="77777777" w:rsidR="00B77131" w:rsidRDefault="00B77131" w:rsidP="000A5CA6">
      <w:pPr>
        <w:pStyle w:val="SubHeading1"/>
      </w:pPr>
      <w:bookmarkStart w:id="111" w:name="_Toc48915406"/>
      <w:r w:rsidRPr="00B77131">
        <w:t>1.</w:t>
      </w:r>
      <w:r>
        <w:t xml:space="preserve"> Overview</w:t>
      </w:r>
      <w:bookmarkEnd w:id="111"/>
    </w:p>
    <w:p w14:paraId="10B2AF3B" w14:textId="77777777" w:rsidR="00D152C1" w:rsidRDefault="00D152C1" w:rsidP="000B4149">
      <w:pPr>
        <w:pStyle w:val="SubHeading2"/>
      </w:pPr>
      <w:bookmarkStart w:id="112" w:name="_Toc48915407"/>
      <w:r>
        <w:t>1.1</w:t>
      </w:r>
      <w:r w:rsidR="00570C3B">
        <w:t>.</w:t>
      </w:r>
      <w:r>
        <w:t xml:space="preserve"> Welcome</w:t>
      </w:r>
      <w:bookmarkEnd w:id="112"/>
    </w:p>
    <w:p w14:paraId="31F91272" w14:textId="77777777" w:rsidR="008B2D35" w:rsidRPr="00816284" w:rsidRDefault="008B2D35" w:rsidP="008B2D35">
      <w:pPr>
        <w:rPr>
          <w:rStyle w:val="BodyCopyText"/>
        </w:rPr>
      </w:pPr>
      <w:r w:rsidRPr="00816284">
        <w:rPr>
          <w:rStyle w:val="BodyCopyText"/>
        </w:rPr>
        <w:t xml:space="preserve">Module 2.1 </w:t>
      </w:r>
      <w:r w:rsidR="00A3663A" w:rsidRPr="00816284">
        <w:rPr>
          <w:rStyle w:val="BodyCopyText"/>
        </w:rPr>
        <w:t>introduces</w:t>
      </w:r>
      <w:r w:rsidRPr="00816284">
        <w:rPr>
          <w:rStyle w:val="BodyCopyText"/>
        </w:rPr>
        <w:t xml:space="preserve"> the </w:t>
      </w:r>
      <w:r w:rsidR="00BF68E5" w:rsidRPr="00816284">
        <w:rPr>
          <w:rStyle w:val="BodyCopyText"/>
        </w:rPr>
        <w:t xml:space="preserve">WiNG program, highlighting the broad range of employment and business </w:t>
      </w:r>
      <w:r w:rsidR="00A3663A" w:rsidRPr="00816284">
        <w:rPr>
          <w:rStyle w:val="BodyCopyText"/>
        </w:rPr>
        <w:t>opportunities,</w:t>
      </w:r>
      <w:r w:rsidR="00BF68E5" w:rsidRPr="00816284">
        <w:rPr>
          <w:rStyle w:val="BodyCopyText"/>
        </w:rPr>
        <w:t xml:space="preserve"> the industry offers British Columbians, and the importance of becoming energy li</w:t>
      </w:r>
      <w:r w:rsidR="00954AC6" w:rsidRPr="00816284">
        <w:rPr>
          <w:rStyle w:val="BodyCopyText"/>
        </w:rPr>
        <w:t xml:space="preserve">terate in order to </w:t>
      </w:r>
      <w:r w:rsidR="00A3663A" w:rsidRPr="00816284">
        <w:rPr>
          <w:rStyle w:val="BodyCopyText"/>
        </w:rPr>
        <w:t xml:space="preserve">participate effectively and benefit from </w:t>
      </w:r>
      <w:r w:rsidR="00954AC6" w:rsidRPr="00816284">
        <w:rPr>
          <w:rStyle w:val="BodyCopyText"/>
        </w:rPr>
        <w:t>the industry’s growth in the future</w:t>
      </w:r>
      <w:r w:rsidR="007553E5" w:rsidRPr="00816284">
        <w:rPr>
          <w:rStyle w:val="BodyCopyText"/>
        </w:rPr>
        <w:t xml:space="preserve">.  </w:t>
      </w:r>
      <w:r w:rsidR="00954AC6" w:rsidRPr="00816284">
        <w:rPr>
          <w:rStyle w:val="BodyCopyText"/>
        </w:rPr>
        <w:t xml:space="preserve">The balance of the module </w:t>
      </w:r>
      <w:r w:rsidR="00A3663A" w:rsidRPr="00816284">
        <w:rPr>
          <w:rStyle w:val="BodyCopyText"/>
        </w:rPr>
        <w:t xml:space="preserve">describes natural gas and the </w:t>
      </w:r>
      <w:r w:rsidR="00954AC6" w:rsidRPr="00816284">
        <w:rPr>
          <w:rStyle w:val="BodyCopyText"/>
        </w:rPr>
        <w:t xml:space="preserve">history of </w:t>
      </w:r>
      <w:r w:rsidR="00A3663A" w:rsidRPr="00816284">
        <w:rPr>
          <w:rStyle w:val="BodyCopyText"/>
        </w:rPr>
        <w:t>its development as an energy source.</w:t>
      </w:r>
    </w:p>
    <w:p w14:paraId="3B45791B" w14:textId="77777777" w:rsidR="00AC5C4D" w:rsidRPr="00AC5C4D" w:rsidRDefault="00D152C1" w:rsidP="000B4149">
      <w:pPr>
        <w:pStyle w:val="SubHeading2"/>
      </w:pPr>
      <w:bookmarkStart w:id="113" w:name="_Toc48915408"/>
      <w:r>
        <w:t xml:space="preserve">1.2. </w:t>
      </w:r>
      <w:r w:rsidR="00AC5C4D" w:rsidRPr="00AC5C4D">
        <w:t>Energy Employment and Business Opportunities</w:t>
      </w:r>
      <w:bookmarkEnd w:id="113"/>
    </w:p>
    <w:p w14:paraId="7343C48A" w14:textId="77777777" w:rsidR="00AD286A" w:rsidRPr="00816284" w:rsidRDefault="009370B8" w:rsidP="00AC5C4D">
      <w:pPr>
        <w:rPr>
          <w:rStyle w:val="BodyCopyText"/>
        </w:rPr>
      </w:pPr>
      <w:r w:rsidRPr="00816284">
        <w:rPr>
          <w:rStyle w:val="BodyCopyText"/>
        </w:rPr>
        <w:t xml:space="preserve">A brief overview of the </w:t>
      </w:r>
      <w:r w:rsidR="00AC5C4D" w:rsidRPr="00816284">
        <w:rPr>
          <w:rStyle w:val="BodyCopyText"/>
        </w:rPr>
        <w:t>broad range of business opportunities and challenging, well-paying jobs and career paths</w:t>
      </w:r>
      <w:r w:rsidRPr="00816284">
        <w:rPr>
          <w:rStyle w:val="BodyCopyText"/>
        </w:rPr>
        <w:t xml:space="preserve"> natural gas and LNG energy sectors offer British Columbians</w:t>
      </w:r>
      <w:r w:rsidR="00AC5C4D" w:rsidRPr="00816284">
        <w:rPr>
          <w:rStyle w:val="BodyCopyText"/>
        </w:rPr>
        <w:t xml:space="preserve">.  </w:t>
      </w:r>
    </w:p>
    <w:p w14:paraId="09D7EA22" w14:textId="77777777" w:rsidR="00AC5C4D" w:rsidRPr="00816284" w:rsidRDefault="000E07DA" w:rsidP="00AC5C4D">
      <w:pPr>
        <w:rPr>
          <w:rStyle w:val="BodyCopyText"/>
        </w:rPr>
      </w:pPr>
      <w:r w:rsidRPr="00816284">
        <w:rPr>
          <w:rStyle w:val="BodyCopyText"/>
        </w:rPr>
        <w:t xml:space="preserve">This is one of the three main objectives of the WiNG Program.  </w:t>
      </w:r>
      <w:r w:rsidR="009370B8" w:rsidRPr="00816284">
        <w:rPr>
          <w:rStyle w:val="BodyCopyText"/>
        </w:rPr>
        <w:t xml:space="preserve">Highlights that jobs and careers can be both directly in the natural gas industry, or indirect – through </w:t>
      </w:r>
      <w:r w:rsidR="00AC5C4D" w:rsidRPr="00816284">
        <w:rPr>
          <w:rStyle w:val="BodyCopyText"/>
        </w:rPr>
        <w:t>employment working for firm</w:t>
      </w:r>
      <w:r w:rsidR="009370B8" w:rsidRPr="00816284">
        <w:rPr>
          <w:rStyle w:val="BodyCopyText"/>
        </w:rPr>
        <w:t>s</w:t>
      </w:r>
      <w:r w:rsidR="00AC5C4D" w:rsidRPr="00816284">
        <w:rPr>
          <w:rStyle w:val="BodyCopyText"/>
        </w:rPr>
        <w:t xml:space="preserve"> or organization</w:t>
      </w:r>
      <w:r w:rsidR="009370B8" w:rsidRPr="00816284">
        <w:rPr>
          <w:rStyle w:val="BodyCopyText"/>
        </w:rPr>
        <w:t>s</w:t>
      </w:r>
      <w:r w:rsidR="00AC5C4D" w:rsidRPr="00816284">
        <w:rPr>
          <w:rStyle w:val="BodyCopyText"/>
        </w:rPr>
        <w:t xml:space="preserve"> that services, supplies, or regulates the natural gas industry.  </w:t>
      </w:r>
      <w:r w:rsidR="009370B8" w:rsidRPr="00816284">
        <w:rPr>
          <w:rStyle w:val="BodyCopyText"/>
        </w:rPr>
        <w:t xml:space="preserve">In addition, students should understand that there are </w:t>
      </w:r>
      <w:r w:rsidR="00AC5C4D" w:rsidRPr="00816284">
        <w:rPr>
          <w:rStyle w:val="BodyCopyText"/>
        </w:rPr>
        <w:t>also plenty of opportunities for entrepreneurs in business and commerce related to the production, transportation, and distribution of natural gas and LNG</w:t>
      </w:r>
      <w:r w:rsidR="009370B8" w:rsidRPr="00816284">
        <w:rPr>
          <w:rStyle w:val="BodyCopyText"/>
        </w:rPr>
        <w:t xml:space="preserve">, and also in providing products and services to the people living in communities </w:t>
      </w:r>
      <w:r w:rsidR="00AD286A" w:rsidRPr="00816284">
        <w:rPr>
          <w:rStyle w:val="BodyCopyText"/>
        </w:rPr>
        <w:t>where natural gas is extracted, processed and shipped.</w:t>
      </w:r>
    </w:p>
    <w:p w14:paraId="3B3DC18A" w14:textId="77777777" w:rsidR="00816284" w:rsidRDefault="00816284" w:rsidP="000B4149">
      <w:pPr>
        <w:pStyle w:val="SubHeading2"/>
      </w:pPr>
    </w:p>
    <w:p w14:paraId="4B36A4E6" w14:textId="77777777" w:rsidR="00816284" w:rsidRDefault="00816284" w:rsidP="000B4149">
      <w:pPr>
        <w:pStyle w:val="SubHeading2"/>
      </w:pPr>
    </w:p>
    <w:p w14:paraId="0A60D643" w14:textId="77777777" w:rsidR="00816284" w:rsidRDefault="00816284" w:rsidP="000B4149">
      <w:pPr>
        <w:pStyle w:val="SubHeading2"/>
      </w:pPr>
    </w:p>
    <w:p w14:paraId="40087F7D" w14:textId="77777777" w:rsidR="00AD286A" w:rsidRPr="00AD286A" w:rsidRDefault="00D152C1" w:rsidP="000B4149">
      <w:pPr>
        <w:pStyle w:val="SubHeading2"/>
      </w:pPr>
      <w:bookmarkStart w:id="114" w:name="_Toc48915409"/>
      <w:r>
        <w:lastRenderedPageBreak/>
        <w:t xml:space="preserve">1.3. </w:t>
      </w:r>
      <w:r w:rsidR="00AD286A" w:rsidRPr="00AD286A">
        <w:t>Energy Literacy</w:t>
      </w:r>
      <w:bookmarkEnd w:id="114"/>
    </w:p>
    <w:p w14:paraId="210FAC43" w14:textId="77777777" w:rsidR="00AD286A" w:rsidRPr="00816284" w:rsidRDefault="000E07DA" w:rsidP="00AD286A">
      <w:pPr>
        <w:rPr>
          <w:rStyle w:val="BodyCopyText"/>
        </w:rPr>
      </w:pPr>
      <w:r w:rsidRPr="00816284">
        <w:rPr>
          <w:rStyle w:val="BodyCopyText"/>
        </w:rPr>
        <w:t xml:space="preserve">This is the second of the three main objectives of the WiNG Program.  </w:t>
      </w:r>
      <w:r w:rsidR="00AD286A" w:rsidRPr="00816284">
        <w:rPr>
          <w:rStyle w:val="BodyCopyText"/>
        </w:rPr>
        <w:t xml:space="preserve">In addition to helping students better understand how to find work in the industry, the WiNG program will help them become more </w:t>
      </w:r>
      <w:r w:rsidR="00AD286A" w:rsidRPr="00816284">
        <w:rPr>
          <w:rStyle w:val="BodyCopyText"/>
          <w:b/>
          <w:bCs/>
        </w:rPr>
        <w:t>Energy Literate</w:t>
      </w:r>
      <w:r w:rsidR="00AD286A" w:rsidRPr="00816284">
        <w:rPr>
          <w:rStyle w:val="BodyCopyText"/>
        </w:rPr>
        <w:t>, by increasing their understanding of</w:t>
      </w:r>
      <w:r w:rsidR="00FF5F5A">
        <w:rPr>
          <w:rStyle w:val="BodyCopyText"/>
        </w:rPr>
        <w:t xml:space="preserve"> </w:t>
      </w:r>
      <w:r w:rsidR="00AD286A" w:rsidRPr="00816284">
        <w:rPr>
          <w:rStyle w:val="BodyCopyText"/>
        </w:rPr>
        <w:t xml:space="preserve">what natural gas is, how it is produced, and what type of economic contribution the industry makes to the province and the country.  </w:t>
      </w:r>
    </w:p>
    <w:p w14:paraId="7150559C" w14:textId="77777777" w:rsidR="00AD286A" w:rsidRPr="00AD286A" w:rsidRDefault="00D152C1" w:rsidP="000B4149">
      <w:pPr>
        <w:pStyle w:val="SubHeading2"/>
      </w:pPr>
      <w:bookmarkStart w:id="115" w:name="_Toc48915410"/>
      <w:r>
        <w:t xml:space="preserve">1.4. </w:t>
      </w:r>
      <w:r w:rsidR="00AD286A" w:rsidRPr="00AD286A">
        <w:t>Industry Community Literacy</w:t>
      </w:r>
      <w:bookmarkEnd w:id="115"/>
    </w:p>
    <w:p w14:paraId="31F1489E" w14:textId="77777777" w:rsidR="00AD286A" w:rsidRPr="00816284" w:rsidRDefault="000E07DA" w:rsidP="001F433C">
      <w:pPr>
        <w:rPr>
          <w:rStyle w:val="BodyCopyText"/>
        </w:rPr>
      </w:pPr>
      <w:r w:rsidRPr="00816284">
        <w:rPr>
          <w:rStyle w:val="BodyCopyText"/>
        </w:rPr>
        <w:t xml:space="preserve">This is third of the three main objectives of the WiNG Program.  The intent is to enhance students’ appreciation that </w:t>
      </w:r>
      <w:r w:rsidR="00AD286A" w:rsidRPr="00816284">
        <w:rPr>
          <w:rStyle w:val="BodyCopyText"/>
        </w:rPr>
        <w:t>British Columbia is a diverse province and the natural gas industry works across, and in many regions and communities. The natural gas industry employs people from a wide range of places and backgrounds. It is important to understand how these different people and communities, including those on First Nations territories, in remote and urban locations</w:t>
      </w:r>
      <w:r w:rsidRPr="00816284">
        <w:rPr>
          <w:rStyle w:val="BodyCopyText"/>
        </w:rPr>
        <w:t>,</w:t>
      </w:r>
      <w:r w:rsidR="00AD286A" w:rsidRPr="00816284">
        <w:rPr>
          <w:rStyle w:val="BodyCopyText"/>
        </w:rPr>
        <w:t xml:space="preserve"> operate.</w:t>
      </w:r>
    </w:p>
    <w:p w14:paraId="107BB47C" w14:textId="77777777" w:rsidR="00B76813" w:rsidRPr="00A71021" w:rsidRDefault="00D152C1" w:rsidP="000A5CA6">
      <w:pPr>
        <w:pStyle w:val="SubHeading1"/>
      </w:pPr>
      <w:bookmarkStart w:id="116" w:name="_Toc48915411"/>
      <w:r>
        <w:rPr>
          <w:rFonts w:eastAsia="Tahoma"/>
        </w:rPr>
        <w:t xml:space="preserve">2. </w:t>
      </w:r>
      <w:r w:rsidR="00B76813" w:rsidRPr="00A71021">
        <w:rPr>
          <w:rFonts w:eastAsia="Tahoma"/>
        </w:rPr>
        <w:t>Le</w:t>
      </w:r>
      <w:r w:rsidR="00B76813" w:rsidRPr="00120D6B">
        <w:t xml:space="preserve">arning </w:t>
      </w:r>
      <w:r w:rsidR="00B76813" w:rsidRPr="00A71021">
        <w:rPr>
          <w:rFonts w:eastAsia="Tahoma"/>
        </w:rPr>
        <w:t>Outcomes</w:t>
      </w:r>
      <w:bookmarkEnd w:id="116"/>
    </w:p>
    <w:p w14:paraId="74C7BFC7" w14:textId="77777777" w:rsidR="001F433C" w:rsidRPr="00816284" w:rsidRDefault="001F433C" w:rsidP="00294831">
      <w:pPr>
        <w:pStyle w:val="BodyCopyITALICS"/>
        <w:rPr>
          <w:rStyle w:val="Emphasis"/>
          <w:i/>
          <w:iCs/>
        </w:rPr>
      </w:pPr>
      <w:r w:rsidRPr="00816284">
        <w:rPr>
          <w:rStyle w:val="Emphasis"/>
          <w:i/>
          <w:iCs/>
        </w:rPr>
        <w:t>When you complete this module, you will be able to:</w:t>
      </w:r>
    </w:p>
    <w:p w14:paraId="2E15211E" w14:textId="77777777" w:rsidR="003B035B" w:rsidRPr="00816284" w:rsidRDefault="003B035B" w:rsidP="00E34CB4">
      <w:pPr>
        <w:numPr>
          <w:ilvl w:val="0"/>
          <w:numId w:val="37"/>
        </w:numPr>
        <w:ind w:left="924" w:hanging="357"/>
        <w:rPr>
          <w:rStyle w:val="BodyCopyText"/>
        </w:rPr>
      </w:pPr>
      <w:r w:rsidRPr="00816284">
        <w:rPr>
          <w:rStyle w:val="BodyCopyText"/>
        </w:rPr>
        <w:t>Identify early uses of natural gas.</w:t>
      </w:r>
    </w:p>
    <w:p w14:paraId="7BA43E0F" w14:textId="77777777" w:rsidR="003B035B" w:rsidRPr="00816284" w:rsidRDefault="003B035B" w:rsidP="00E34CB4">
      <w:pPr>
        <w:numPr>
          <w:ilvl w:val="0"/>
          <w:numId w:val="37"/>
        </w:numPr>
        <w:ind w:left="924" w:hanging="357"/>
        <w:rPr>
          <w:rStyle w:val="BodyCopyText"/>
        </w:rPr>
      </w:pPr>
      <w:r w:rsidRPr="00816284">
        <w:rPr>
          <w:rStyle w:val="BodyCopyText"/>
        </w:rPr>
        <w:t>Describe important events and figures in the history and development of oil and gas as an energy source in Canada and the United States.</w:t>
      </w:r>
    </w:p>
    <w:p w14:paraId="66EDAE32" w14:textId="77777777" w:rsidR="003B035B" w:rsidRPr="00816284" w:rsidRDefault="003B035B" w:rsidP="00E34CB4">
      <w:pPr>
        <w:numPr>
          <w:ilvl w:val="0"/>
          <w:numId w:val="37"/>
        </w:numPr>
        <w:ind w:left="924" w:hanging="357"/>
        <w:rPr>
          <w:rStyle w:val="BodyCopyText"/>
        </w:rPr>
      </w:pPr>
      <w:r w:rsidRPr="00816284">
        <w:rPr>
          <w:rStyle w:val="BodyCopyText"/>
        </w:rPr>
        <w:t>Explain how looking at the development and use of energy in the past can help shape future development and use of energy.</w:t>
      </w:r>
    </w:p>
    <w:p w14:paraId="4740B1F8" w14:textId="77777777" w:rsidR="003B035B" w:rsidRPr="00816284" w:rsidRDefault="003B035B" w:rsidP="00E34CB4">
      <w:pPr>
        <w:numPr>
          <w:ilvl w:val="0"/>
          <w:numId w:val="37"/>
        </w:numPr>
        <w:ind w:left="924" w:hanging="357"/>
        <w:rPr>
          <w:rStyle w:val="BodyCopyText"/>
        </w:rPr>
      </w:pPr>
      <w:r w:rsidRPr="00816284">
        <w:rPr>
          <w:rStyle w:val="BodyCopyText"/>
        </w:rPr>
        <w:t>Describe some of the people and places involved with the natural liquid gas industry today.</w:t>
      </w:r>
    </w:p>
    <w:p w14:paraId="17F84FF6" w14:textId="77777777" w:rsidR="00336958" w:rsidRPr="00A71021" w:rsidRDefault="00D152C1" w:rsidP="000A5CA6">
      <w:pPr>
        <w:pStyle w:val="SubHeading1"/>
      </w:pPr>
      <w:bookmarkStart w:id="117" w:name="_Toc48915412"/>
      <w:r w:rsidRPr="00D152C1">
        <w:lastRenderedPageBreak/>
        <w:t>3.</w:t>
      </w:r>
      <w:r>
        <w:t xml:space="preserve"> </w:t>
      </w:r>
      <w:r w:rsidR="00F5666A" w:rsidRPr="00A71021">
        <w:t xml:space="preserve">Required </w:t>
      </w:r>
      <w:r w:rsidR="00B76813" w:rsidRPr="00A71021">
        <w:t xml:space="preserve">Materials and </w:t>
      </w:r>
      <w:r w:rsidR="00336958" w:rsidRPr="00A71021">
        <w:t>R</w:t>
      </w:r>
      <w:r w:rsidR="00B76813" w:rsidRPr="00A71021">
        <w:t>e</w:t>
      </w:r>
      <w:r w:rsidR="00F5666A" w:rsidRPr="00A71021">
        <w:t>sources</w:t>
      </w:r>
      <w:bookmarkEnd w:id="117"/>
    </w:p>
    <w:p w14:paraId="2C20542E" w14:textId="77777777" w:rsidR="00B76813" w:rsidRPr="00816284" w:rsidRDefault="00B76813" w:rsidP="00E34CB4">
      <w:pPr>
        <w:numPr>
          <w:ilvl w:val="0"/>
          <w:numId w:val="38"/>
        </w:numPr>
        <w:ind w:left="924" w:hanging="357"/>
        <w:rPr>
          <w:rStyle w:val="BodyCopyText"/>
        </w:rPr>
      </w:pPr>
      <w:r w:rsidRPr="00816284">
        <w:rPr>
          <w:rStyle w:val="BodyCopyText"/>
        </w:rPr>
        <w:t>Projector with audio</w:t>
      </w:r>
      <w:r w:rsidR="004E6611" w:rsidRPr="00816284">
        <w:rPr>
          <w:rStyle w:val="BodyCopyText"/>
        </w:rPr>
        <w:t xml:space="preserve"> and </w:t>
      </w:r>
      <w:r w:rsidR="00F12830" w:rsidRPr="00816284">
        <w:rPr>
          <w:rStyle w:val="BodyCopyText"/>
        </w:rPr>
        <w:t>p</w:t>
      </w:r>
      <w:r w:rsidR="004E6611" w:rsidRPr="00816284">
        <w:rPr>
          <w:rStyle w:val="BodyCopyText"/>
        </w:rPr>
        <w:t xml:space="preserve">rojection </w:t>
      </w:r>
      <w:r w:rsidR="00F12830" w:rsidRPr="00816284">
        <w:rPr>
          <w:rStyle w:val="BodyCopyText"/>
        </w:rPr>
        <w:t>s</w:t>
      </w:r>
      <w:r w:rsidR="004E6611" w:rsidRPr="00816284">
        <w:rPr>
          <w:rStyle w:val="BodyCopyText"/>
        </w:rPr>
        <w:t>creen</w:t>
      </w:r>
      <w:r w:rsidR="00570C3B">
        <w:rPr>
          <w:rStyle w:val="BodyCopyText"/>
        </w:rPr>
        <w:t>.</w:t>
      </w:r>
    </w:p>
    <w:p w14:paraId="6F4A2AF2" w14:textId="77777777" w:rsidR="0053461B" w:rsidRPr="00816284" w:rsidRDefault="001B4CC0" w:rsidP="00E34CB4">
      <w:pPr>
        <w:numPr>
          <w:ilvl w:val="0"/>
          <w:numId w:val="38"/>
        </w:numPr>
        <w:ind w:left="924" w:hanging="357"/>
        <w:rPr>
          <w:rStyle w:val="BodyCopyText"/>
        </w:rPr>
      </w:pPr>
      <w:r w:rsidRPr="00816284">
        <w:rPr>
          <w:rStyle w:val="BodyCopyText"/>
        </w:rPr>
        <w:t xml:space="preserve">White </w:t>
      </w:r>
      <w:r w:rsidR="00F12830" w:rsidRPr="00816284">
        <w:rPr>
          <w:rStyle w:val="BodyCopyText"/>
        </w:rPr>
        <w:t>b</w:t>
      </w:r>
      <w:r w:rsidRPr="00816284">
        <w:rPr>
          <w:rStyle w:val="BodyCopyText"/>
        </w:rPr>
        <w:t xml:space="preserve">oard and </w:t>
      </w:r>
      <w:r w:rsidR="00F12830" w:rsidRPr="00816284">
        <w:rPr>
          <w:rStyle w:val="BodyCopyText"/>
        </w:rPr>
        <w:t>white board p</w:t>
      </w:r>
      <w:r w:rsidRPr="00816284">
        <w:rPr>
          <w:rStyle w:val="BodyCopyText"/>
        </w:rPr>
        <w:t xml:space="preserve">ens / </w:t>
      </w:r>
      <w:r w:rsidR="00F12830" w:rsidRPr="00816284">
        <w:rPr>
          <w:rStyle w:val="BodyCopyText"/>
        </w:rPr>
        <w:t>c</w:t>
      </w:r>
      <w:r w:rsidR="0053461B" w:rsidRPr="00816284">
        <w:rPr>
          <w:rStyle w:val="BodyCopyText"/>
        </w:rPr>
        <w:t xml:space="preserve">halk </w:t>
      </w:r>
      <w:r w:rsidR="00F12830" w:rsidRPr="00816284">
        <w:rPr>
          <w:rStyle w:val="BodyCopyText"/>
        </w:rPr>
        <w:t>b</w:t>
      </w:r>
      <w:r w:rsidR="0053461B" w:rsidRPr="00816284">
        <w:rPr>
          <w:rStyle w:val="BodyCopyText"/>
        </w:rPr>
        <w:t xml:space="preserve">oard and </w:t>
      </w:r>
      <w:r w:rsidR="00F12830" w:rsidRPr="00816284">
        <w:rPr>
          <w:rStyle w:val="BodyCopyText"/>
        </w:rPr>
        <w:t>c</w:t>
      </w:r>
      <w:r w:rsidR="0053461B" w:rsidRPr="00816284">
        <w:rPr>
          <w:rStyle w:val="BodyCopyText"/>
        </w:rPr>
        <w:t>halk</w:t>
      </w:r>
      <w:r w:rsidR="00570C3B">
        <w:rPr>
          <w:rStyle w:val="BodyCopyText"/>
        </w:rPr>
        <w:t>.</w:t>
      </w:r>
      <w:r w:rsidR="0053461B" w:rsidRPr="00816284">
        <w:rPr>
          <w:rStyle w:val="BodyCopyText"/>
        </w:rPr>
        <w:t xml:space="preserve"> </w:t>
      </w:r>
    </w:p>
    <w:p w14:paraId="0B5E75A3" w14:textId="77777777" w:rsidR="00A3635F" w:rsidRPr="00816284" w:rsidRDefault="00B76813" w:rsidP="00E34CB4">
      <w:pPr>
        <w:numPr>
          <w:ilvl w:val="0"/>
          <w:numId w:val="38"/>
        </w:numPr>
        <w:ind w:left="924" w:hanging="357"/>
        <w:rPr>
          <w:rStyle w:val="BodyCopyText"/>
        </w:rPr>
      </w:pPr>
      <w:r w:rsidRPr="00816284">
        <w:rPr>
          <w:rStyle w:val="BodyCopyText"/>
        </w:rPr>
        <w:t>Computers</w:t>
      </w:r>
      <w:r w:rsidR="00336958" w:rsidRPr="00816284">
        <w:rPr>
          <w:rStyle w:val="BodyCopyText"/>
        </w:rPr>
        <w:t xml:space="preserve"> with internet connection; preferably one computer per student</w:t>
      </w:r>
      <w:r w:rsidR="00570C3B">
        <w:rPr>
          <w:rStyle w:val="BodyCopyText"/>
        </w:rPr>
        <w:t>.</w:t>
      </w:r>
    </w:p>
    <w:p w14:paraId="41D39B19" w14:textId="77777777" w:rsidR="001F433C" w:rsidRPr="00A71021" w:rsidRDefault="00F07761" w:rsidP="000A5CA6">
      <w:pPr>
        <w:pStyle w:val="SubHeading1"/>
      </w:pPr>
      <w:bookmarkStart w:id="118" w:name="_Toc48915413"/>
      <w:r>
        <w:t xml:space="preserve">4. </w:t>
      </w:r>
      <w:r w:rsidR="00336958" w:rsidRPr="00A71021">
        <w:t>I</w:t>
      </w:r>
      <w:r w:rsidR="00B76813" w:rsidRPr="00A71021">
        <w:t xml:space="preserve">ce </w:t>
      </w:r>
      <w:r w:rsidR="00336958" w:rsidRPr="00A71021">
        <w:t>B</w:t>
      </w:r>
      <w:r w:rsidR="00B76813" w:rsidRPr="00A71021">
        <w:t>reaker</w:t>
      </w:r>
      <w:bookmarkEnd w:id="118"/>
      <w:r w:rsidR="00B76813" w:rsidRPr="00A71021">
        <w:t xml:space="preserve"> </w:t>
      </w:r>
    </w:p>
    <w:p w14:paraId="6DF1E05A" w14:textId="77777777" w:rsidR="00B76813" w:rsidRPr="00816284" w:rsidRDefault="0078721B" w:rsidP="00570C3B">
      <w:pPr>
        <w:pStyle w:val="IceBreakerQuote"/>
      </w:pPr>
      <w:r w:rsidRPr="00816284">
        <w:t>“</w:t>
      </w:r>
      <w:r w:rsidR="00F2080A" w:rsidRPr="00816284">
        <w:t>We are like eggs at present.</w:t>
      </w:r>
      <w:r w:rsidR="00CB2453" w:rsidRPr="00816284">
        <w:t xml:space="preserve">  </w:t>
      </w:r>
      <w:r w:rsidR="00BE1156" w:rsidRPr="00816284">
        <w:t>And y</w:t>
      </w:r>
      <w:r w:rsidR="00B76813" w:rsidRPr="00816284">
        <w:t xml:space="preserve">ou cannot indefinitely </w:t>
      </w:r>
      <w:r w:rsidR="00F2080A" w:rsidRPr="00816284">
        <w:t>be just an ordinary decent egg.</w:t>
      </w:r>
      <w:r w:rsidR="00CB2453" w:rsidRPr="00816284">
        <w:t xml:space="preserve">  </w:t>
      </w:r>
      <w:r w:rsidR="00B76813" w:rsidRPr="00816284">
        <w:t xml:space="preserve">We must be hatched </w:t>
      </w:r>
      <w:r w:rsidR="00BE1156" w:rsidRPr="00816284">
        <w:t>[</w:t>
      </w:r>
      <w:r w:rsidR="00B76813" w:rsidRPr="00816284">
        <w:t>and fly</w:t>
      </w:r>
      <w:r w:rsidR="00BE1156" w:rsidRPr="00816284">
        <w:t>]</w:t>
      </w:r>
      <w:r w:rsidR="00B76813" w:rsidRPr="00816284">
        <w:t xml:space="preserve"> or go bad</w:t>
      </w:r>
      <w:r w:rsidR="00A3635F" w:rsidRPr="00816284">
        <w:t>.</w:t>
      </w:r>
      <w:r w:rsidRPr="00816284">
        <w:t>”</w:t>
      </w:r>
    </w:p>
    <w:p w14:paraId="7338C777" w14:textId="77777777" w:rsidR="00A3635F" w:rsidRPr="001F433C" w:rsidRDefault="00A3635F" w:rsidP="00E849DD">
      <w:pPr>
        <w:pStyle w:val="IcebreakerName"/>
      </w:pPr>
      <w:r w:rsidRPr="001F433C">
        <w:t>CS Lewis</w:t>
      </w:r>
    </w:p>
    <w:p w14:paraId="64491A49" w14:textId="77777777" w:rsidR="00D152C1" w:rsidRDefault="00F07761" w:rsidP="000A5CA6">
      <w:pPr>
        <w:pStyle w:val="SubHeading1"/>
      </w:pPr>
      <w:bookmarkStart w:id="119" w:name="_Toc48915414"/>
      <w:r>
        <w:t xml:space="preserve">5. </w:t>
      </w:r>
      <w:r w:rsidR="00D152C1">
        <w:t>Summary of Sections and Learning Activities in the Module</w:t>
      </w:r>
      <w:bookmarkEnd w:id="119"/>
    </w:p>
    <w:p w14:paraId="63825EAD" w14:textId="77777777" w:rsidR="00A13576" w:rsidRDefault="00D152C1" w:rsidP="000B4149">
      <w:pPr>
        <w:pStyle w:val="SubHeading2"/>
      </w:pPr>
      <w:bookmarkStart w:id="120" w:name="_Toc48915415"/>
      <w:r>
        <w:t xml:space="preserve">5.1. </w:t>
      </w:r>
      <w:r w:rsidR="00A13576">
        <w:t>Origins</w:t>
      </w:r>
      <w:r w:rsidR="00A13576" w:rsidRPr="00A13576">
        <w:t xml:space="preserve"> </w:t>
      </w:r>
      <w:r w:rsidR="00A13576">
        <w:t>of Oil and Natural Gas</w:t>
      </w:r>
      <w:bookmarkEnd w:id="120"/>
    </w:p>
    <w:p w14:paraId="1B76EBDD" w14:textId="77777777" w:rsidR="00A13576" w:rsidRPr="00533443" w:rsidRDefault="00AB3AFB" w:rsidP="00AB3AFB">
      <w:pPr>
        <w:widowControl w:val="0"/>
        <w:autoSpaceDE w:val="0"/>
        <w:autoSpaceDN w:val="0"/>
        <w:adjustRightInd w:val="0"/>
        <w:rPr>
          <w:rStyle w:val="BodyCopyText"/>
        </w:rPr>
      </w:pPr>
      <w:r w:rsidRPr="00533443">
        <w:rPr>
          <w:rStyle w:val="BodyCopyText"/>
        </w:rPr>
        <w:t>This section provides a brief overview of the early uses o</w:t>
      </w:r>
      <w:r w:rsidR="00A42778" w:rsidRPr="00533443">
        <w:rPr>
          <w:rStyle w:val="BodyCopyText"/>
        </w:rPr>
        <w:t>f</w:t>
      </w:r>
      <w:r w:rsidRPr="00533443">
        <w:rPr>
          <w:rStyle w:val="BodyCopyText"/>
        </w:rPr>
        <w:t xml:space="preserve"> petroleum products in early civilizations and societies around the world, including ancient and accomplished Indigenous civilizations of </w:t>
      </w:r>
      <w:r w:rsidR="00A42778" w:rsidRPr="00533443">
        <w:rPr>
          <w:rStyle w:val="BodyCopyText"/>
        </w:rPr>
        <w:t xml:space="preserve">North, Central and South </w:t>
      </w:r>
      <w:r w:rsidRPr="00533443">
        <w:rPr>
          <w:rStyle w:val="BodyCopyText"/>
        </w:rPr>
        <w:t>America</w:t>
      </w:r>
      <w:r w:rsidR="00A42778" w:rsidRPr="00533443">
        <w:rPr>
          <w:rStyle w:val="BodyCopyText"/>
        </w:rPr>
        <w:t>.</w:t>
      </w:r>
      <w:r w:rsidRPr="00533443">
        <w:rPr>
          <w:rStyle w:val="BodyCopyText"/>
        </w:rPr>
        <w:t xml:space="preserve">  </w:t>
      </w:r>
    </w:p>
    <w:p w14:paraId="3C434F08" w14:textId="77777777" w:rsidR="00764CE7" w:rsidRDefault="00F07761" w:rsidP="000B4149">
      <w:pPr>
        <w:pStyle w:val="SubHeading2"/>
      </w:pPr>
      <w:bookmarkStart w:id="121" w:name="_Toc48915416"/>
      <w:r>
        <w:t xml:space="preserve">5.2. </w:t>
      </w:r>
      <w:r w:rsidR="00A13576">
        <w:t xml:space="preserve">The History of </w:t>
      </w:r>
      <w:r w:rsidR="0060001C">
        <w:t>O</w:t>
      </w:r>
      <w:r w:rsidR="00A13576">
        <w:t>il and Gas</w:t>
      </w:r>
      <w:bookmarkEnd w:id="121"/>
    </w:p>
    <w:p w14:paraId="7D3BC643" w14:textId="77777777" w:rsidR="0060001C" w:rsidRPr="00533443" w:rsidRDefault="00F07761" w:rsidP="000B4149">
      <w:pPr>
        <w:pStyle w:val="SubHeading3"/>
      </w:pPr>
      <w:r w:rsidRPr="00533443">
        <w:t xml:space="preserve">5.2.1. </w:t>
      </w:r>
      <w:r w:rsidR="0060001C" w:rsidRPr="00533443">
        <w:t>United States</w:t>
      </w:r>
    </w:p>
    <w:p w14:paraId="7931E8CE" w14:textId="77777777" w:rsidR="00A13576" w:rsidRPr="00533443" w:rsidRDefault="00A13576" w:rsidP="009A67A8">
      <w:pPr>
        <w:widowControl w:val="0"/>
        <w:autoSpaceDE w:val="0"/>
        <w:autoSpaceDN w:val="0"/>
        <w:adjustRightInd w:val="0"/>
        <w:rPr>
          <w:rStyle w:val="BodyCopyText"/>
        </w:rPr>
      </w:pPr>
      <w:r w:rsidRPr="00533443">
        <w:rPr>
          <w:rStyle w:val="BodyCopyText"/>
        </w:rPr>
        <w:t xml:space="preserve">The </w:t>
      </w:r>
      <w:r w:rsidR="00A42778" w:rsidRPr="00533443">
        <w:rPr>
          <w:rStyle w:val="BodyCopyText"/>
        </w:rPr>
        <w:t xml:space="preserve">next </w:t>
      </w:r>
      <w:r w:rsidRPr="00533443">
        <w:rPr>
          <w:rStyle w:val="BodyCopyText"/>
        </w:rPr>
        <w:t>five videos provide an overview of the history of the oil and gas industry</w:t>
      </w:r>
      <w:r w:rsidR="00A42778" w:rsidRPr="00533443">
        <w:rPr>
          <w:rStyle w:val="BodyCopyText"/>
        </w:rPr>
        <w:t xml:space="preserve">.  Explain that history of oil development </w:t>
      </w:r>
      <w:r w:rsidRPr="00533443">
        <w:rPr>
          <w:rStyle w:val="BodyCopyText"/>
        </w:rPr>
        <w:t xml:space="preserve">the United States is </w:t>
      </w:r>
      <w:r w:rsidR="00BE0D00" w:rsidRPr="00533443">
        <w:rPr>
          <w:rStyle w:val="BodyCopyText"/>
        </w:rPr>
        <w:t>connected</w:t>
      </w:r>
      <w:r w:rsidRPr="00533443">
        <w:rPr>
          <w:rStyle w:val="BodyCopyText"/>
        </w:rPr>
        <w:t xml:space="preserve"> to </w:t>
      </w:r>
      <w:r w:rsidR="00A42778" w:rsidRPr="00533443">
        <w:rPr>
          <w:rStyle w:val="BodyCopyText"/>
        </w:rPr>
        <w:t xml:space="preserve">the </w:t>
      </w:r>
      <w:r w:rsidRPr="00533443">
        <w:rPr>
          <w:rStyle w:val="BodyCopyText"/>
        </w:rPr>
        <w:t xml:space="preserve">industry history in Canada.  </w:t>
      </w:r>
      <w:r w:rsidR="001F735E" w:rsidRPr="00533443">
        <w:rPr>
          <w:rStyle w:val="BodyCopyText"/>
        </w:rPr>
        <w:t>As well, t</w:t>
      </w:r>
      <w:r w:rsidRPr="00533443">
        <w:rPr>
          <w:rStyle w:val="BodyCopyText"/>
        </w:rPr>
        <w:t xml:space="preserve">he history of the production of oil is </w:t>
      </w:r>
      <w:r w:rsidR="00BE0D00" w:rsidRPr="00533443">
        <w:rPr>
          <w:rStyle w:val="BodyCopyText"/>
        </w:rPr>
        <w:t>connected</w:t>
      </w:r>
      <w:r w:rsidRPr="00533443">
        <w:rPr>
          <w:rStyle w:val="BodyCopyText"/>
        </w:rPr>
        <w:t xml:space="preserve"> to the history of natural gas.</w:t>
      </w:r>
    </w:p>
    <w:p w14:paraId="0ABD1968" w14:textId="77777777" w:rsidR="0004223F" w:rsidRPr="00533443" w:rsidRDefault="0004223F" w:rsidP="001A4DD0">
      <w:pPr>
        <w:pStyle w:val="ListwithBullets"/>
        <w:rPr>
          <w:rStyle w:val="BodyCopyText"/>
        </w:rPr>
      </w:pPr>
      <w:r w:rsidRPr="003C021B">
        <w:rPr>
          <w:rStyle w:val="BodyCopyText"/>
        </w:rPr>
        <w:t xml:space="preserve">Video 1:  </w:t>
      </w:r>
      <w:hyperlink r:id="rId34" w:history="1">
        <w:r w:rsidRPr="00FF5F5A">
          <w:rPr>
            <w:rStyle w:val="BodyCopyText"/>
            <w:color w:val="0000FF"/>
            <w:u w:val="single"/>
          </w:rPr>
          <w:t>History of Oil Part 1</w:t>
        </w:r>
      </w:hyperlink>
      <w:r w:rsidRPr="003C021B">
        <w:rPr>
          <w:rStyle w:val="BodyCopyText"/>
        </w:rPr>
        <w:t xml:space="preserve"> (9 minutes 53 seconds)</w:t>
      </w:r>
      <w:r w:rsidR="006F48FF">
        <w:rPr>
          <w:rStyle w:val="BodyCopyText"/>
        </w:rPr>
        <w:t>.</w:t>
      </w:r>
    </w:p>
    <w:p w14:paraId="138453EC" w14:textId="77777777" w:rsidR="009D3D7B" w:rsidRPr="003C021B" w:rsidRDefault="009D3D7B" w:rsidP="001A4DD0">
      <w:pPr>
        <w:pStyle w:val="ListwithBullets"/>
        <w:rPr>
          <w:rStyle w:val="BodyCopyText"/>
        </w:rPr>
      </w:pPr>
      <w:r w:rsidRPr="003C021B">
        <w:rPr>
          <w:rStyle w:val="BodyCopyText"/>
        </w:rPr>
        <w:t xml:space="preserve">Video 2:  </w:t>
      </w:r>
      <w:hyperlink r:id="rId35" w:history="1">
        <w:r w:rsidRPr="003C021B">
          <w:rPr>
            <w:rStyle w:val="BodyCopyText"/>
            <w:color w:val="0000FF"/>
            <w:u w:val="single"/>
          </w:rPr>
          <w:t>History of Oil Part 2</w:t>
        </w:r>
      </w:hyperlink>
      <w:r w:rsidRPr="003C021B">
        <w:rPr>
          <w:rStyle w:val="BodyCopyText"/>
        </w:rPr>
        <w:t xml:space="preserve">  (9 minutes, 53 minutes)</w:t>
      </w:r>
      <w:r w:rsidR="006F48FF">
        <w:rPr>
          <w:rStyle w:val="BodyCopyText"/>
        </w:rPr>
        <w:t>.</w:t>
      </w:r>
    </w:p>
    <w:p w14:paraId="56942D7F" w14:textId="77777777" w:rsidR="009D3D7B" w:rsidRPr="003C021B" w:rsidRDefault="009D3D7B" w:rsidP="001A4DD0">
      <w:pPr>
        <w:pStyle w:val="ListwithBullets"/>
        <w:rPr>
          <w:rStyle w:val="BodyCopyText"/>
        </w:rPr>
      </w:pPr>
      <w:r w:rsidRPr="003C021B">
        <w:rPr>
          <w:rStyle w:val="BodyCopyText"/>
        </w:rPr>
        <w:lastRenderedPageBreak/>
        <w:t xml:space="preserve">Video 3:  </w:t>
      </w:r>
      <w:hyperlink r:id="rId36" w:history="1">
        <w:r w:rsidRPr="003C021B">
          <w:rPr>
            <w:rStyle w:val="BodyCopyText"/>
            <w:color w:val="0000FF"/>
            <w:u w:val="single"/>
          </w:rPr>
          <w:t>History of Oil Part 3</w:t>
        </w:r>
      </w:hyperlink>
      <w:r w:rsidRPr="003C021B">
        <w:rPr>
          <w:rStyle w:val="BodyCopyText"/>
        </w:rPr>
        <w:t xml:space="preserve"> (9 minutes, 55 seconds)</w:t>
      </w:r>
      <w:r w:rsidR="006F48FF">
        <w:rPr>
          <w:rStyle w:val="BodyCopyText"/>
        </w:rPr>
        <w:t>.</w:t>
      </w:r>
    </w:p>
    <w:p w14:paraId="0DA233C9" w14:textId="77777777" w:rsidR="00B76813" w:rsidRPr="00533443" w:rsidRDefault="009D3D7B" w:rsidP="001A4DD0">
      <w:pPr>
        <w:pStyle w:val="ListwithBullets"/>
        <w:rPr>
          <w:rStyle w:val="BodyCopyText"/>
        </w:rPr>
      </w:pPr>
      <w:r w:rsidRPr="00533443">
        <w:rPr>
          <w:rStyle w:val="BodyCopyText"/>
        </w:rPr>
        <w:t xml:space="preserve">Video 4: </w:t>
      </w:r>
      <w:hyperlink r:id="rId37" w:history="1">
        <w:r w:rsidRPr="00FF5F5A">
          <w:rPr>
            <w:rStyle w:val="BodyCopyText"/>
            <w:color w:val="0000FF"/>
            <w:u w:val="single"/>
          </w:rPr>
          <w:t>History of Oil Part 4</w:t>
        </w:r>
      </w:hyperlink>
      <w:r w:rsidRPr="00533443">
        <w:rPr>
          <w:rStyle w:val="BodyCopyText"/>
        </w:rPr>
        <w:t xml:space="preserve"> (9 minutes, 58 sec)</w:t>
      </w:r>
      <w:r w:rsidR="00F07761" w:rsidRPr="00533443">
        <w:rPr>
          <w:rStyle w:val="BodyCopyText"/>
        </w:rPr>
        <w:t xml:space="preserve"> Note, </w:t>
      </w:r>
      <w:r w:rsidR="00471EA6">
        <w:rPr>
          <w:rStyle w:val="BodyCopyText"/>
        </w:rPr>
        <w:br/>
      </w:r>
      <w:r w:rsidR="00F07761" w:rsidRPr="00533443">
        <w:rPr>
          <w:rStyle w:val="BodyCopyText"/>
        </w:rPr>
        <w:t>w</w:t>
      </w:r>
      <w:r w:rsidR="00F12830" w:rsidRPr="00533443">
        <w:rPr>
          <w:rStyle w:val="BodyCopyText"/>
        </w:rPr>
        <w:t xml:space="preserve">atch </w:t>
      </w:r>
      <w:r w:rsidR="00B76813" w:rsidRPr="00533443">
        <w:rPr>
          <w:rStyle w:val="BodyCopyText"/>
        </w:rPr>
        <w:t>up to minute 5</w:t>
      </w:r>
      <w:r w:rsidR="006F48FF">
        <w:rPr>
          <w:rStyle w:val="BodyCopyText"/>
        </w:rPr>
        <w:t>.</w:t>
      </w:r>
    </w:p>
    <w:p w14:paraId="22A966E9" w14:textId="77777777" w:rsidR="002917B2" w:rsidRPr="00533443" w:rsidRDefault="002917B2" w:rsidP="001A4DD0">
      <w:pPr>
        <w:pStyle w:val="ListwithBullets"/>
        <w:rPr>
          <w:rStyle w:val="BodyCopyText"/>
        </w:rPr>
      </w:pPr>
      <w:r w:rsidRPr="00533443">
        <w:rPr>
          <w:rStyle w:val="BodyCopyText"/>
        </w:rPr>
        <w:t xml:space="preserve">Video 5:  </w:t>
      </w:r>
      <w:hyperlink r:id="rId38" w:history="1">
        <w:r w:rsidRPr="00FF5F5A">
          <w:rPr>
            <w:rStyle w:val="BodyCopyText"/>
            <w:color w:val="0000FF"/>
            <w:u w:val="single"/>
          </w:rPr>
          <w:t>History of Oil Part 5</w:t>
        </w:r>
      </w:hyperlink>
      <w:r w:rsidRPr="00533443">
        <w:rPr>
          <w:rStyle w:val="BodyCopyText"/>
        </w:rPr>
        <w:t xml:space="preserve"> (2 minutes, 51 seconds)</w:t>
      </w:r>
      <w:r w:rsidR="006F48FF">
        <w:rPr>
          <w:rStyle w:val="BodyCopyText"/>
        </w:rPr>
        <w:t>.</w:t>
      </w:r>
    </w:p>
    <w:p w14:paraId="57DDB7A8" w14:textId="77777777" w:rsidR="00F07761" w:rsidRPr="00D53B3D" w:rsidRDefault="00F07761" w:rsidP="00F5470E">
      <w:pPr>
        <w:pStyle w:val="SubHeading4"/>
      </w:pPr>
      <w:r>
        <w:t>5.2.</w:t>
      </w:r>
      <w:r w:rsidR="005E22E8">
        <w:t>1</w:t>
      </w:r>
      <w:r>
        <w:t>.</w:t>
      </w:r>
      <w:r w:rsidR="005E22E8">
        <w:t>1.</w:t>
      </w:r>
      <w:r>
        <w:t xml:space="preserve"> </w:t>
      </w:r>
      <w:r w:rsidRPr="00D53B3D">
        <w:t xml:space="preserve">Learning Activity 1 Understanding the </w:t>
      </w:r>
      <w:r>
        <w:t>H</w:t>
      </w:r>
      <w:r w:rsidRPr="00D53B3D">
        <w:t xml:space="preserve">istory of the </w:t>
      </w:r>
      <w:r>
        <w:t>O</w:t>
      </w:r>
      <w:r w:rsidRPr="00D53B3D">
        <w:t xml:space="preserve">il and </w:t>
      </w:r>
      <w:r>
        <w:t>G</w:t>
      </w:r>
      <w:r w:rsidRPr="00D53B3D">
        <w:t xml:space="preserve">as </w:t>
      </w:r>
      <w:r>
        <w:t>I</w:t>
      </w:r>
      <w:r w:rsidRPr="00D53B3D">
        <w:t>ndustry</w:t>
      </w:r>
    </w:p>
    <w:p w14:paraId="6FDB9F04" w14:textId="77777777" w:rsidR="00F07761" w:rsidRPr="00533443" w:rsidRDefault="00F07761" w:rsidP="00F07761">
      <w:pPr>
        <w:rPr>
          <w:rStyle w:val="BodyCopyText"/>
        </w:rPr>
      </w:pPr>
      <w:r w:rsidRPr="00533443">
        <w:rPr>
          <w:rStyle w:val="BodyCopyText"/>
        </w:rPr>
        <w:t>This learning activity involves watching video 1 with students and talking with them about important figures and events.</w:t>
      </w:r>
    </w:p>
    <w:p w14:paraId="57704760" w14:textId="77777777" w:rsidR="00F07761" w:rsidRPr="00834219" w:rsidRDefault="00F07761" w:rsidP="00294831">
      <w:pPr>
        <w:pStyle w:val="BodyCopyITALICS"/>
      </w:pPr>
      <w:r>
        <w:t>Instructions</w:t>
      </w:r>
    </w:p>
    <w:p w14:paraId="096F0F83" w14:textId="77777777" w:rsidR="00F07761" w:rsidRPr="00533443" w:rsidRDefault="00F07761" w:rsidP="00E34CB4">
      <w:pPr>
        <w:numPr>
          <w:ilvl w:val="0"/>
          <w:numId w:val="39"/>
        </w:numPr>
        <w:ind w:left="924" w:hanging="357"/>
        <w:rPr>
          <w:rStyle w:val="BodyCopyText"/>
        </w:rPr>
      </w:pPr>
      <w:r w:rsidRPr="00533443">
        <w:rPr>
          <w:rStyle w:val="BodyCopyText"/>
        </w:rPr>
        <w:t xml:space="preserve">Watch Video 1 with the students. </w:t>
      </w:r>
    </w:p>
    <w:p w14:paraId="04B2BBB5" w14:textId="77777777" w:rsidR="00F07761" w:rsidRPr="00533443" w:rsidRDefault="00F07761" w:rsidP="00E34CB4">
      <w:pPr>
        <w:numPr>
          <w:ilvl w:val="0"/>
          <w:numId w:val="39"/>
        </w:numPr>
        <w:ind w:left="924" w:hanging="357"/>
        <w:rPr>
          <w:rStyle w:val="BodyCopyText"/>
        </w:rPr>
      </w:pPr>
      <w:r w:rsidRPr="00533443">
        <w:rPr>
          <w:rStyle w:val="BodyCopyText"/>
        </w:rPr>
        <w:t>Stop a few times and ask students the following questions</w:t>
      </w:r>
      <w:r w:rsidR="0073508E">
        <w:rPr>
          <w:rStyle w:val="BodyCopyText"/>
        </w:rPr>
        <w:t>:</w:t>
      </w:r>
    </w:p>
    <w:p w14:paraId="57D7BB2F" w14:textId="77777777" w:rsidR="00F07761" w:rsidRPr="00533443" w:rsidRDefault="00F07761" w:rsidP="00E34CB4">
      <w:pPr>
        <w:numPr>
          <w:ilvl w:val="1"/>
          <w:numId w:val="39"/>
        </w:numPr>
        <w:ind w:left="1259" w:hanging="357"/>
        <w:rPr>
          <w:rStyle w:val="BodyCopyText"/>
        </w:rPr>
      </w:pPr>
      <w:r w:rsidRPr="00533443">
        <w:rPr>
          <w:rStyle w:val="BodyCopyText"/>
        </w:rPr>
        <w:t xml:space="preserve">Who is Abraham Gesner? </w:t>
      </w:r>
      <w:r w:rsidRPr="00533443">
        <w:rPr>
          <w:rStyle w:val="BodyCopyText"/>
        </w:rPr>
        <w:tab/>
      </w:r>
    </w:p>
    <w:p w14:paraId="0A34EF44" w14:textId="77777777" w:rsidR="00F07761" w:rsidRPr="00533443" w:rsidRDefault="00F07761" w:rsidP="00E34CB4">
      <w:pPr>
        <w:numPr>
          <w:ilvl w:val="1"/>
          <w:numId w:val="39"/>
        </w:numPr>
        <w:ind w:left="1259" w:hanging="357"/>
        <w:rPr>
          <w:rStyle w:val="BodyCopyText"/>
        </w:rPr>
      </w:pPr>
      <w:r w:rsidRPr="00533443">
        <w:rPr>
          <w:rStyle w:val="BodyCopyText"/>
        </w:rPr>
        <w:t xml:space="preserve">What is sperm oil? </w:t>
      </w:r>
      <w:r w:rsidRPr="00533443">
        <w:rPr>
          <w:rStyle w:val="BodyCopyText"/>
        </w:rPr>
        <w:tab/>
      </w:r>
    </w:p>
    <w:p w14:paraId="2BCBBA7A" w14:textId="77777777" w:rsidR="00F07761" w:rsidRPr="00533443" w:rsidRDefault="00F07761" w:rsidP="00E34CB4">
      <w:pPr>
        <w:numPr>
          <w:ilvl w:val="1"/>
          <w:numId w:val="39"/>
        </w:numPr>
        <w:ind w:left="1259" w:hanging="357"/>
        <w:rPr>
          <w:rStyle w:val="BodyCopyText"/>
        </w:rPr>
      </w:pPr>
      <w:r w:rsidRPr="00533443">
        <w:rPr>
          <w:rStyle w:val="BodyCopyText"/>
        </w:rPr>
        <w:t xml:space="preserve">What is kerosene? </w:t>
      </w:r>
      <w:r w:rsidRPr="00533443">
        <w:rPr>
          <w:rStyle w:val="BodyCopyText"/>
        </w:rPr>
        <w:tab/>
      </w:r>
    </w:p>
    <w:p w14:paraId="41BDABB1" w14:textId="77777777" w:rsidR="00F07761" w:rsidRPr="00533443" w:rsidRDefault="00F07761" w:rsidP="00E34CB4">
      <w:pPr>
        <w:numPr>
          <w:ilvl w:val="1"/>
          <w:numId w:val="39"/>
        </w:numPr>
        <w:ind w:left="1259" w:hanging="357"/>
        <w:rPr>
          <w:rStyle w:val="BodyCopyText"/>
        </w:rPr>
      </w:pPr>
      <w:r w:rsidRPr="00533443">
        <w:rPr>
          <w:rStyle w:val="BodyCopyText"/>
        </w:rPr>
        <w:t xml:space="preserve">What is brine? </w:t>
      </w:r>
      <w:r w:rsidRPr="00533443">
        <w:rPr>
          <w:rStyle w:val="BodyCopyText"/>
        </w:rPr>
        <w:tab/>
      </w:r>
    </w:p>
    <w:p w14:paraId="2470892F" w14:textId="77777777" w:rsidR="005E22E8" w:rsidRPr="00533443" w:rsidRDefault="00F07761" w:rsidP="00E34CB4">
      <w:pPr>
        <w:numPr>
          <w:ilvl w:val="1"/>
          <w:numId w:val="39"/>
        </w:numPr>
        <w:ind w:left="1259" w:hanging="357"/>
        <w:rPr>
          <w:rStyle w:val="BodyCopyText"/>
        </w:rPr>
      </w:pPr>
      <w:r w:rsidRPr="00533443">
        <w:rPr>
          <w:rStyle w:val="BodyCopyText"/>
        </w:rPr>
        <w:t xml:space="preserve">Who is Edward Drake? </w:t>
      </w:r>
      <w:r w:rsidRPr="00533443">
        <w:rPr>
          <w:rStyle w:val="BodyCopyText"/>
        </w:rPr>
        <w:tab/>
      </w:r>
    </w:p>
    <w:p w14:paraId="0C4B886C" w14:textId="77777777" w:rsidR="00F07761" w:rsidRPr="00533443" w:rsidRDefault="005E22E8" w:rsidP="00E34CB4">
      <w:pPr>
        <w:numPr>
          <w:ilvl w:val="2"/>
          <w:numId w:val="108"/>
        </w:numPr>
        <w:ind w:left="1604" w:hanging="357"/>
        <w:rPr>
          <w:rStyle w:val="BodyCopyText"/>
        </w:rPr>
      </w:pPr>
      <w:r w:rsidRPr="00533443">
        <w:rPr>
          <w:rStyle w:val="BodyCopyText"/>
        </w:rPr>
        <w:t xml:space="preserve">Answer: </w:t>
      </w:r>
      <w:r w:rsidR="00F07761" w:rsidRPr="00533443">
        <w:rPr>
          <w:rStyle w:val="BodyCopyText"/>
        </w:rPr>
        <w:t xml:space="preserve">An American businessman and the first American to successfully drill for </w:t>
      </w:r>
      <w:hyperlink r:id="rId39" w:tooltip="Petroleum" w:history="1">
        <w:r w:rsidR="00F07761" w:rsidRPr="00533443">
          <w:rPr>
            <w:rStyle w:val="BodyCopyText"/>
          </w:rPr>
          <w:t>oil</w:t>
        </w:r>
      </w:hyperlink>
      <w:r w:rsidRPr="00533443">
        <w:rPr>
          <w:rStyle w:val="BodyCopyText"/>
        </w:rPr>
        <w:t>.</w:t>
      </w:r>
    </w:p>
    <w:p w14:paraId="48BD617D" w14:textId="77777777" w:rsidR="009D3D7B" w:rsidRDefault="005E22E8" w:rsidP="00F5470E">
      <w:pPr>
        <w:pStyle w:val="SubHeading4"/>
      </w:pPr>
      <w:r>
        <w:lastRenderedPageBreak/>
        <w:t xml:space="preserve">5.2.1.2. </w:t>
      </w:r>
      <w:r w:rsidR="009D3D7B" w:rsidRPr="004D3EC0">
        <w:t xml:space="preserve">Learning Activity 2 See </w:t>
      </w:r>
      <w:r w:rsidR="00FB2593">
        <w:t>H</w:t>
      </w:r>
      <w:r w:rsidR="009D3D7B" w:rsidRPr="004D3EC0">
        <w:t xml:space="preserve">ow </w:t>
      </w:r>
      <w:r w:rsidR="00FB2593">
        <w:t>H</w:t>
      </w:r>
      <w:r w:rsidR="009D3D7B" w:rsidRPr="004D3EC0">
        <w:t xml:space="preserve">istory </w:t>
      </w:r>
      <w:r w:rsidR="00FB2593">
        <w:t>I</w:t>
      </w:r>
      <w:r w:rsidR="009D3D7B" w:rsidRPr="004D3EC0">
        <w:t xml:space="preserve">mpacts </w:t>
      </w:r>
      <w:r w:rsidR="00FB2593">
        <w:t>D</w:t>
      </w:r>
      <w:r w:rsidR="009D3D7B" w:rsidRPr="004D3EC0">
        <w:t xml:space="preserve">evelopment of </w:t>
      </w:r>
      <w:r w:rsidR="00FB2593">
        <w:t>I</w:t>
      </w:r>
      <w:r w:rsidR="009D3D7B" w:rsidRPr="004D3EC0">
        <w:t>ndustry</w:t>
      </w:r>
    </w:p>
    <w:p w14:paraId="2451D27A" w14:textId="77777777" w:rsidR="00F55638" w:rsidRPr="00533443" w:rsidRDefault="00F55638" w:rsidP="009A67A8">
      <w:pPr>
        <w:keepNext/>
        <w:rPr>
          <w:rStyle w:val="BodyCopyText"/>
        </w:rPr>
      </w:pPr>
      <w:r w:rsidRPr="00533443">
        <w:rPr>
          <w:rStyle w:val="BodyCopyText"/>
        </w:rPr>
        <w:t xml:space="preserve">In this learning activity, students watch </w:t>
      </w:r>
      <w:r w:rsidR="009D3D7B" w:rsidRPr="00533443">
        <w:rPr>
          <w:rStyle w:val="BodyCopyText"/>
        </w:rPr>
        <w:t xml:space="preserve">the above </w:t>
      </w:r>
      <w:r w:rsidRPr="00533443">
        <w:rPr>
          <w:rStyle w:val="BodyCopyText"/>
        </w:rPr>
        <w:t>videos and then answer questions that prompt them to consider how the development of an industry can be shaped by looking at what has happened in the past.</w:t>
      </w:r>
    </w:p>
    <w:p w14:paraId="72045288" w14:textId="77777777" w:rsidR="008D0871" w:rsidRPr="007936A4" w:rsidRDefault="008D0871" w:rsidP="00294831">
      <w:pPr>
        <w:pStyle w:val="BodyCopyITALICS"/>
      </w:pPr>
      <w:r w:rsidRPr="007936A4">
        <w:t>Instructions</w:t>
      </w:r>
    </w:p>
    <w:p w14:paraId="2ADF1ECC" w14:textId="77777777" w:rsidR="00444A3B" w:rsidRDefault="008D0871" w:rsidP="00E34CB4">
      <w:pPr>
        <w:numPr>
          <w:ilvl w:val="0"/>
          <w:numId w:val="40"/>
        </w:numPr>
        <w:ind w:left="924" w:hanging="357"/>
        <w:rPr>
          <w:rStyle w:val="BodyCopyText"/>
        </w:rPr>
      </w:pPr>
      <w:r w:rsidRPr="00533443">
        <w:rPr>
          <w:rStyle w:val="BodyCopyText"/>
        </w:rPr>
        <w:t xml:space="preserve">Watch videos </w:t>
      </w:r>
      <w:r w:rsidR="002917B2" w:rsidRPr="00533443">
        <w:rPr>
          <w:rStyle w:val="BodyCopyText"/>
        </w:rPr>
        <w:t>1</w:t>
      </w:r>
      <w:r w:rsidRPr="00533443">
        <w:rPr>
          <w:rStyle w:val="BodyCopyText"/>
        </w:rPr>
        <w:t xml:space="preserve"> </w:t>
      </w:r>
      <w:r w:rsidR="002917B2" w:rsidRPr="00533443">
        <w:rPr>
          <w:rStyle w:val="BodyCopyText"/>
        </w:rPr>
        <w:t>through 5</w:t>
      </w:r>
      <w:r w:rsidRPr="00533443">
        <w:rPr>
          <w:rStyle w:val="BodyCopyText"/>
        </w:rPr>
        <w:t xml:space="preserve">; </w:t>
      </w:r>
      <w:r w:rsidR="002917B2" w:rsidRPr="00533443">
        <w:rPr>
          <w:rStyle w:val="BodyCopyText"/>
        </w:rPr>
        <w:t>Watch video 4 up to the 5-minute mark</w:t>
      </w:r>
      <w:r w:rsidR="0073508E">
        <w:rPr>
          <w:rStyle w:val="BodyCopyText"/>
        </w:rPr>
        <w:t>.</w:t>
      </w:r>
      <w:r w:rsidR="006542C7">
        <w:rPr>
          <w:rStyle w:val="BodyCopyText"/>
        </w:rPr>
        <w:t xml:space="preserve"> </w:t>
      </w:r>
      <w:r w:rsidR="00444A3B" w:rsidRPr="006542C7">
        <w:rPr>
          <w:rStyle w:val="BodyCopyText"/>
        </w:rPr>
        <w:t>Note</w:t>
      </w:r>
      <w:r w:rsidR="006542C7" w:rsidRPr="006542C7">
        <w:rPr>
          <w:rStyle w:val="BodyCopyText"/>
        </w:rPr>
        <w:t xml:space="preserve"> a</w:t>
      </w:r>
      <w:r w:rsidR="00444A3B" w:rsidRPr="006542C7">
        <w:rPr>
          <w:rStyle w:val="BodyCopyText"/>
        </w:rPr>
        <w:t>t the</w:t>
      </w:r>
      <w:r w:rsidR="00444A3B" w:rsidRPr="00533443">
        <w:rPr>
          <w:rStyle w:val="BodyCopyText"/>
        </w:rPr>
        <w:t xml:space="preserve"> 5-minute mark, video 4 delves into the creation and expansion of private oil companies in the </w:t>
      </w:r>
      <w:r w:rsidR="006660DA" w:rsidRPr="00533443">
        <w:rPr>
          <w:rStyle w:val="BodyCopyText"/>
        </w:rPr>
        <w:t>US,</w:t>
      </w:r>
      <w:r w:rsidR="00444A3B" w:rsidRPr="00533443">
        <w:rPr>
          <w:rStyle w:val="BodyCopyText"/>
        </w:rPr>
        <w:t xml:space="preserve"> which while interesting, is not directly relevant to this course.  Students wishing to watch the remaining part of this video can do so at the end of the class.</w:t>
      </w:r>
    </w:p>
    <w:p w14:paraId="4CAD4775" w14:textId="77777777" w:rsidR="006542C7" w:rsidRPr="00533443" w:rsidRDefault="006542C7" w:rsidP="00E34CB4">
      <w:pPr>
        <w:numPr>
          <w:ilvl w:val="0"/>
          <w:numId w:val="40"/>
        </w:numPr>
        <w:ind w:left="924" w:hanging="357"/>
        <w:rPr>
          <w:rStyle w:val="BodyCopyText"/>
        </w:rPr>
      </w:pPr>
      <w:r w:rsidRPr="006542C7">
        <w:rPr>
          <w:lang w:val="en-US"/>
        </w:rPr>
        <w:t>Have students answer the questions below.</w:t>
      </w:r>
    </w:p>
    <w:p w14:paraId="2E9B3B0E" w14:textId="77777777" w:rsidR="008D0871" w:rsidRPr="00533443" w:rsidRDefault="008D0871" w:rsidP="00E34CB4">
      <w:pPr>
        <w:numPr>
          <w:ilvl w:val="1"/>
          <w:numId w:val="40"/>
        </w:numPr>
        <w:ind w:left="1259" w:hanging="357"/>
        <w:rPr>
          <w:rStyle w:val="BodyCopyText"/>
        </w:rPr>
      </w:pPr>
      <w:r w:rsidRPr="00533443">
        <w:rPr>
          <w:rStyle w:val="BodyCopyText"/>
        </w:rPr>
        <w:t>Why do we study history in general, and why do we study the oil and gas history in particular?</w:t>
      </w:r>
    </w:p>
    <w:p w14:paraId="143562FA" w14:textId="77777777" w:rsidR="008D0871" w:rsidRPr="00533443" w:rsidRDefault="008D0871" w:rsidP="00E34CB4">
      <w:pPr>
        <w:numPr>
          <w:ilvl w:val="1"/>
          <w:numId w:val="40"/>
        </w:numPr>
        <w:ind w:left="1259" w:hanging="357"/>
        <w:rPr>
          <w:rStyle w:val="BodyCopyText"/>
        </w:rPr>
      </w:pPr>
      <w:r w:rsidRPr="00533443">
        <w:rPr>
          <w:rStyle w:val="BodyCopyText"/>
        </w:rPr>
        <w:t>What can we learn about the industry now, from learning about the industry then?</w:t>
      </w:r>
    </w:p>
    <w:p w14:paraId="5F22D0F5" w14:textId="77777777" w:rsidR="008D0871" w:rsidRPr="00533443" w:rsidRDefault="008D0871" w:rsidP="00E34CB4">
      <w:pPr>
        <w:numPr>
          <w:ilvl w:val="1"/>
          <w:numId w:val="40"/>
        </w:numPr>
        <w:ind w:left="1259" w:hanging="357"/>
        <w:rPr>
          <w:rStyle w:val="BodyCopyText"/>
        </w:rPr>
      </w:pPr>
      <w:r w:rsidRPr="00533443">
        <w:rPr>
          <w:rStyle w:val="BodyCopyText"/>
        </w:rPr>
        <w:t>Give an example of what “one door closes another one opens” means in the oil industry.</w:t>
      </w:r>
    </w:p>
    <w:p w14:paraId="55B7336D" w14:textId="77777777" w:rsidR="008D0871" w:rsidRPr="00533443" w:rsidRDefault="008D0871" w:rsidP="00E34CB4">
      <w:pPr>
        <w:numPr>
          <w:ilvl w:val="1"/>
          <w:numId w:val="40"/>
        </w:numPr>
        <w:ind w:left="1259" w:hanging="357"/>
        <w:rPr>
          <w:rStyle w:val="BodyCopyText"/>
        </w:rPr>
      </w:pPr>
      <w:r w:rsidRPr="00533443">
        <w:rPr>
          <w:rStyle w:val="BodyCopyText"/>
        </w:rPr>
        <w:t>When was Standard Oil Trust dismantled; what are the spin-off companies?</w:t>
      </w:r>
    </w:p>
    <w:p w14:paraId="703CB011" w14:textId="77777777" w:rsidR="005E22E8" w:rsidRPr="00533443" w:rsidRDefault="008D0871" w:rsidP="00E34CB4">
      <w:pPr>
        <w:numPr>
          <w:ilvl w:val="1"/>
          <w:numId w:val="40"/>
        </w:numPr>
        <w:ind w:left="1259" w:hanging="357"/>
        <w:rPr>
          <w:rStyle w:val="BodyCopyText"/>
        </w:rPr>
      </w:pPr>
      <w:r w:rsidRPr="00533443">
        <w:rPr>
          <w:rStyle w:val="BodyCopyText"/>
        </w:rPr>
        <w:t>What can we understand about the oil and gas industry based on the people that are represented in the video? Who were the average people that were working? Where did they live?</w:t>
      </w:r>
    </w:p>
    <w:p w14:paraId="633B635A" w14:textId="77777777" w:rsidR="00444A3B" w:rsidRPr="00533443" w:rsidRDefault="005E22E8" w:rsidP="006542C7">
      <w:pPr>
        <w:ind w:left="902"/>
        <w:rPr>
          <w:rStyle w:val="BodyCopyText"/>
        </w:rPr>
      </w:pPr>
      <w:r w:rsidRPr="006542C7">
        <w:rPr>
          <w:rStyle w:val="BodyCopyText"/>
          <w:i/>
          <w:iCs/>
        </w:rPr>
        <w:lastRenderedPageBreak/>
        <w:t>Answer:</w:t>
      </w:r>
      <w:r w:rsidRPr="00533443">
        <w:rPr>
          <w:rStyle w:val="BodyCopyText"/>
        </w:rPr>
        <w:t xml:space="preserve"> </w:t>
      </w:r>
      <w:r w:rsidR="00444A3B" w:rsidRPr="00533443">
        <w:rPr>
          <w:rStyle w:val="BodyCopyText"/>
        </w:rPr>
        <w:t>Standard Oil was broken up into 34 companies, among them those that became Exxon, Amoco, Mobil and Chevron.  Ended a virtual monopoly and created competition between the new firms.</w:t>
      </w:r>
    </w:p>
    <w:p w14:paraId="785F522D" w14:textId="77777777" w:rsidR="00F55638" w:rsidRPr="00533443" w:rsidRDefault="00F55638" w:rsidP="00E34CB4">
      <w:pPr>
        <w:numPr>
          <w:ilvl w:val="0"/>
          <w:numId w:val="40"/>
        </w:numPr>
        <w:ind w:left="924" w:hanging="357"/>
        <w:rPr>
          <w:rStyle w:val="BodyCopyText"/>
        </w:rPr>
      </w:pPr>
      <w:r w:rsidRPr="00533443">
        <w:rPr>
          <w:rStyle w:val="BodyCopyText"/>
        </w:rPr>
        <w:t xml:space="preserve">Engage students in a class discussion using the discussion questions </w:t>
      </w:r>
      <w:r w:rsidR="00B84387" w:rsidRPr="00533443">
        <w:rPr>
          <w:rStyle w:val="BodyCopyText"/>
        </w:rPr>
        <w:t>in the module</w:t>
      </w:r>
      <w:r w:rsidRPr="00533443">
        <w:rPr>
          <w:rStyle w:val="BodyCopyText"/>
        </w:rPr>
        <w:t xml:space="preserve"> as a starting point.</w:t>
      </w:r>
    </w:p>
    <w:p w14:paraId="7BE08A6B" w14:textId="77777777" w:rsidR="00444A3B" w:rsidRPr="004D3EC0" w:rsidRDefault="005E22E8" w:rsidP="00F5470E">
      <w:pPr>
        <w:pStyle w:val="SubHeading4"/>
      </w:pPr>
      <w:r>
        <w:t xml:space="preserve">5.2.1.3. </w:t>
      </w:r>
      <w:r w:rsidR="00444A3B" w:rsidRPr="004D3EC0">
        <w:t xml:space="preserve">Learning Activity 3 </w:t>
      </w:r>
      <w:bookmarkStart w:id="122" w:name="_Hlk47105759"/>
      <w:r w:rsidR="00444A3B" w:rsidRPr="004D3EC0">
        <w:t>Mind Map Important Events in Oil and Gas History</w:t>
      </w:r>
    </w:p>
    <w:bookmarkEnd w:id="122"/>
    <w:p w14:paraId="702B37A9" w14:textId="77777777" w:rsidR="006C6056" w:rsidRPr="00533443" w:rsidRDefault="007139F3" w:rsidP="00F33C8A">
      <w:pPr>
        <w:rPr>
          <w:rStyle w:val="BodyCopyText"/>
        </w:rPr>
      </w:pPr>
      <w:r w:rsidRPr="00533443">
        <w:rPr>
          <w:rStyle w:val="BodyCopyText"/>
        </w:rPr>
        <w:t xml:space="preserve">This learning activity involves </w:t>
      </w:r>
      <w:r w:rsidR="001A746D" w:rsidRPr="00533443">
        <w:rPr>
          <w:rStyle w:val="BodyCopyText"/>
        </w:rPr>
        <w:t>students creating</w:t>
      </w:r>
      <w:r w:rsidR="006931C5" w:rsidRPr="00533443">
        <w:rPr>
          <w:rStyle w:val="BodyCopyText"/>
        </w:rPr>
        <w:t xml:space="preserve"> a mind map </w:t>
      </w:r>
      <w:r w:rsidR="00D45E9F" w:rsidRPr="00533443">
        <w:rPr>
          <w:rStyle w:val="BodyCopyText"/>
        </w:rPr>
        <w:t xml:space="preserve">to </w:t>
      </w:r>
      <w:bookmarkStart w:id="123" w:name="_Hlk47105931"/>
      <w:r w:rsidR="00D45E9F" w:rsidRPr="00533443">
        <w:rPr>
          <w:rStyle w:val="BodyCopyText"/>
        </w:rPr>
        <w:t>highlight</w:t>
      </w:r>
      <w:r w:rsidR="00855B2C" w:rsidRPr="00533443">
        <w:rPr>
          <w:rStyle w:val="BodyCopyText"/>
        </w:rPr>
        <w:t xml:space="preserve"> </w:t>
      </w:r>
      <w:r w:rsidR="006931C5" w:rsidRPr="00533443">
        <w:rPr>
          <w:rStyle w:val="BodyCopyText"/>
        </w:rPr>
        <w:t xml:space="preserve">important events </w:t>
      </w:r>
      <w:r w:rsidR="00764CE7" w:rsidRPr="00533443">
        <w:rPr>
          <w:rStyle w:val="BodyCopyText"/>
        </w:rPr>
        <w:t>in the recent history (post 1950) of oil and gas</w:t>
      </w:r>
      <w:bookmarkEnd w:id="123"/>
      <w:r w:rsidR="00AC3DE2" w:rsidRPr="00533443">
        <w:rPr>
          <w:rStyle w:val="BodyCopyText"/>
        </w:rPr>
        <w:t>.</w:t>
      </w:r>
      <w:r w:rsidR="001A746D" w:rsidRPr="00533443">
        <w:rPr>
          <w:rStyle w:val="BodyCopyText"/>
        </w:rPr>
        <w:t xml:space="preserve">  </w:t>
      </w:r>
      <w:r w:rsidR="003822D5" w:rsidRPr="00533443">
        <w:rPr>
          <w:rStyle w:val="BodyCopyText"/>
        </w:rPr>
        <w:t>A mind map graphic and t</w:t>
      </w:r>
      <w:r w:rsidR="00D45E9F" w:rsidRPr="00533443">
        <w:rPr>
          <w:rStyle w:val="BodyCopyText"/>
        </w:rPr>
        <w:t>ips for creating mind maps are included in the Student Module and are shown below for reference</w:t>
      </w:r>
      <w:r w:rsidRPr="00533443">
        <w:rPr>
          <w:rStyle w:val="BodyCopyText"/>
        </w:rPr>
        <w:t xml:space="preserve">.  </w:t>
      </w:r>
    </w:p>
    <w:p w14:paraId="450333EC" w14:textId="77777777" w:rsidR="006C6056" w:rsidRPr="00763A5A" w:rsidRDefault="006C6056" w:rsidP="00294831">
      <w:pPr>
        <w:pStyle w:val="BodyCopyITALICS"/>
      </w:pPr>
      <w:r w:rsidRPr="00763A5A">
        <w:t>Instructions</w:t>
      </w:r>
    </w:p>
    <w:p w14:paraId="26EBC35F" w14:textId="77777777" w:rsidR="000554C6" w:rsidRPr="00533443" w:rsidRDefault="006C6056" w:rsidP="00E34CB4">
      <w:pPr>
        <w:numPr>
          <w:ilvl w:val="0"/>
          <w:numId w:val="42"/>
        </w:numPr>
        <w:ind w:left="924" w:hanging="357"/>
        <w:rPr>
          <w:rStyle w:val="BodyCopyText"/>
        </w:rPr>
      </w:pPr>
      <w:r w:rsidRPr="00533443">
        <w:rPr>
          <w:rStyle w:val="BodyCopyText"/>
        </w:rPr>
        <w:t>Explain what a mind map is</w:t>
      </w:r>
      <w:r w:rsidR="005B5284" w:rsidRPr="00533443">
        <w:rPr>
          <w:rStyle w:val="BodyCopyText"/>
        </w:rPr>
        <w:t xml:space="preserve"> – </w:t>
      </w:r>
      <w:r w:rsidRPr="00533443">
        <w:rPr>
          <w:rStyle w:val="BodyCopyText"/>
        </w:rPr>
        <w:t>a visual presentation of learning, e.g., students’ understanding of oil and gas history</w:t>
      </w:r>
      <w:r w:rsidR="005E22E8" w:rsidRPr="00533443">
        <w:rPr>
          <w:rStyle w:val="BodyCopyText"/>
        </w:rPr>
        <w:t>.</w:t>
      </w:r>
    </w:p>
    <w:p w14:paraId="3DB2D6CC" w14:textId="77777777" w:rsidR="006C6056" w:rsidRPr="00533443" w:rsidRDefault="006C6056" w:rsidP="00E34CB4">
      <w:pPr>
        <w:numPr>
          <w:ilvl w:val="0"/>
          <w:numId w:val="42"/>
        </w:numPr>
        <w:ind w:left="924" w:hanging="357"/>
        <w:rPr>
          <w:rStyle w:val="BodyCopyText"/>
        </w:rPr>
      </w:pPr>
      <w:r w:rsidRPr="00533443">
        <w:rPr>
          <w:rStyle w:val="BodyCopyText"/>
        </w:rPr>
        <w:t xml:space="preserve">Have students work in small </w:t>
      </w:r>
      <w:r w:rsidR="000554C6" w:rsidRPr="00533443">
        <w:rPr>
          <w:rStyle w:val="BodyCopyText"/>
        </w:rPr>
        <w:t>groups or</w:t>
      </w:r>
      <w:r w:rsidRPr="00533443">
        <w:rPr>
          <w:rStyle w:val="BodyCopyText"/>
        </w:rPr>
        <w:t xml:space="preserve"> create the mind map as a class</w:t>
      </w:r>
      <w:r w:rsidR="005E22E8" w:rsidRPr="00533443">
        <w:rPr>
          <w:rStyle w:val="BodyCopyText"/>
        </w:rPr>
        <w:t>.</w:t>
      </w:r>
    </w:p>
    <w:p w14:paraId="10E72E4C" w14:textId="77777777" w:rsidR="006C6056" w:rsidRPr="00533443" w:rsidRDefault="006C6056" w:rsidP="00E34CB4">
      <w:pPr>
        <w:numPr>
          <w:ilvl w:val="0"/>
          <w:numId w:val="42"/>
        </w:numPr>
        <w:ind w:left="924" w:hanging="357"/>
        <w:rPr>
          <w:rStyle w:val="BodyCopyText"/>
        </w:rPr>
      </w:pPr>
      <w:r w:rsidRPr="00533443">
        <w:rPr>
          <w:rStyle w:val="BodyCopyText"/>
        </w:rPr>
        <w:t>Ask students to identify what they see as the most important events, for example:</w:t>
      </w:r>
    </w:p>
    <w:p w14:paraId="0FE7D974" w14:textId="77777777" w:rsidR="006C6056" w:rsidRPr="00533443" w:rsidRDefault="006C6056" w:rsidP="00E34CB4">
      <w:pPr>
        <w:numPr>
          <w:ilvl w:val="1"/>
          <w:numId w:val="42"/>
        </w:numPr>
        <w:ind w:left="1259" w:hanging="357"/>
        <w:rPr>
          <w:rStyle w:val="BodyCopyText"/>
        </w:rPr>
      </w:pPr>
      <w:r w:rsidRPr="00533443">
        <w:rPr>
          <w:rStyle w:val="BodyCopyText"/>
        </w:rPr>
        <w:t>Logo for Shell, Phillips 66, TEXACO</w:t>
      </w:r>
      <w:r w:rsidR="005E22E8" w:rsidRPr="00533443">
        <w:rPr>
          <w:rStyle w:val="BodyCopyText"/>
        </w:rPr>
        <w:t>.</w:t>
      </w:r>
    </w:p>
    <w:p w14:paraId="4C8DE153" w14:textId="77777777" w:rsidR="006C6056" w:rsidRPr="00533443" w:rsidRDefault="006C6056" w:rsidP="00E34CB4">
      <w:pPr>
        <w:numPr>
          <w:ilvl w:val="1"/>
          <w:numId w:val="42"/>
        </w:numPr>
        <w:ind w:left="1259" w:hanging="357"/>
        <w:rPr>
          <w:rStyle w:val="BodyCopyText"/>
        </w:rPr>
      </w:pPr>
      <w:r w:rsidRPr="00533443">
        <w:rPr>
          <w:rStyle w:val="BodyCopyText"/>
        </w:rPr>
        <w:t>OPEC</w:t>
      </w:r>
      <w:r w:rsidR="005E22E8" w:rsidRPr="00533443">
        <w:rPr>
          <w:rStyle w:val="BodyCopyText"/>
        </w:rPr>
        <w:t>.</w:t>
      </w:r>
    </w:p>
    <w:p w14:paraId="7A0A111A" w14:textId="77777777" w:rsidR="006C6056" w:rsidRPr="00533443" w:rsidRDefault="006C6056" w:rsidP="00E34CB4">
      <w:pPr>
        <w:numPr>
          <w:ilvl w:val="1"/>
          <w:numId w:val="42"/>
        </w:numPr>
        <w:ind w:left="1259" w:hanging="357"/>
        <w:rPr>
          <w:rStyle w:val="BodyCopyText"/>
        </w:rPr>
      </w:pPr>
      <w:r w:rsidRPr="00533443">
        <w:rPr>
          <w:rStyle w:val="BodyCopyText"/>
        </w:rPr>
        <w:t>1973 Embargo</w:t>
      </w:r>
      <w:r w:rsidR="005E22E8" w:rsidRPr="00533443">
        <w:rPr>
          <w:rStyle w:val="BodyCopyText"/>
        </w:rPr>
        <w:t>.</w:t>
      </w:r>
    </w:p>
    <w:p w14:paraId="6F3F1E7C" w14:textId="77777777" w:rsidR="006C6056" w:rsidRPr="00533443" w:rsidRDefault="006C6056" w:rsidP="00E34CB4">
      <w:pPr>
        <w:numPr>
          <w:ilvl w:val="1"/>
          <w:numId w:val="42"/>
        </w:numPr>
        <w:ind w:left="1259" w:hanging="357"/>
        <w:rPr>
          <w:rStyle w:val="BodyCopyText"/>
        </w:rPr>
      </w:pPr>
      <w:r w:rsidRPr="00533443">
        <w:rPr>
          <w:rStyle w:val="BodyCopyText"/>
        </w:rPr>
        <w:t>Iraq War</w:t>
      </w:r>
      <w:r w:rsidR="005E22E8" w:rsidRPr="00533443">
        <w:rPr>
          <w:rStyle w:val="BodyCopyText"/>
        </w:rPr>
        <w:t>.</w:t>
      </w:r>
    </w:p>
    <w:p w14:paraId="6381679E" w14:textId="77777777" w:rsidR="006C6056" w:rsidRPr="00533443" w:rsidRDefault="006C6056" w:rsidP="00E34CB4">
      <w:pPr>
        <w:numPr>
          <w:ilvl w:val="1"/>
          <w:numId w:val="42"/>
        </w:numPr>
        <w:ind w:left="1259" w:hanging="357"/>
        <w:rPr>
          <w:rStyle w:val="BodyCopyText"/>
        </w:rPr>
      </w:pPr>
      <w:r w:rsidRPr="00533443">
        <w:rPr>
          <w:rStyle w:val="BodyCopyText"/>
        </w:rPr>
        <w:t>Drawing of an important figure</w:t>
      </w:r>
      <w:r w:rsidR="005E22E8" w:rsidRPr="00533443">
        <w:rPr>
          <w:rStyle w:val="BodyCopyText"/>
        </w:rPr>
        <w:t>.</w:t>
      </w:r>
    </w:p>
    <w:p w14:paraId="7670F9E1" w14:textId="77777777" w:rsidR="000554C6" w:rsidRPr="00533443" w:rsidRDefault="00385089" w:rsidP="00E34CB4">
      <w:pPr>
        <w:numPr>
          <w:ilvl w:val="0"/>
          <w:numId w:val="42"/>
        </w:numPr>
        <w:ind w:left="924" w:hanging="357"/>
        <w:rPr>
          <w:rStyle w:val="BodyCopyText"/>
        </w:rPr>
      </w:pPr>
      <w:r w:rsidRPr="00533443">
        <w:rPr>
          <w:rStyle w:val="BodyCopyText"/>
        </w:rPr>
        <w:lastRenderedPageBreak/>
        <w:t>Instruct students to put their events on paper (or the Board) using words or by drawing a symbol or picture</w:t>
      </w:r>
      <w:r w:rsidR="005E22E8" w:rsidRPr="00533443">
        <w:rPr>
          <w:rStyle w:val="BodyCopyText"/>
        </w:rPr>
        <w:t>.</w:t>
      </w:r>
    </w:p>
    <w:p w14:paraId="672F12A4" w14:textId="77777777" w:rsidR="00D65A5F" w:rsidRPr="00533443" w:rsidRDefault="00385089" w:rsidP="00E34CB4">
      <w:pPr>
        <w:numPr>
          <w:ilvl w:val="0"/>
          <w:numId w:val="42"/>
        </w:numPr>
        <w:ind w:left="924" w:hanging="357"/>
        <w:rPr>
          <w:rStyle w:val="BodyCopyText"/>
        </w:rPr>
      </w:pPr>
      <w:r w:rsidRPr="00533443">
        <w:rPr>
          <w:rStyle w:val="BodyCopyText"/>
        </w:rPr>
        <w:t xml:space="preserve">If </w:t>
      </w:r>
      <w:r w:rsidR="00A1570F" w:rsidRPr="00533443">
        <w:rPr>
          <w:rStyle w:val="BodyCopyText"/>
        </w:rPr>
        <w:t xml:space="preserve">the </w:t>
      </w:r>
      <w:r w:rsidRPr="00533443">
        <w:rPr>
          <w:rStyle w:val="BodyCopyText"/>
        </w:rPr>
        <w:t>class is working in small groups, have a class discussion where each group shares their map.</w:t>
      </w:r>
    </w:p>
    <w:p w14:paraId="13EAF89E" w14:textId="77777777" w:rsidR="00F90997" w:rsidRDefault="00F90997">
      <w:pPr>
        <w:rPr>
          <w:rFonts w:ascii="Calibri" w:hAnsi="Calibri"/>
          <w:smallCaps/>
          <w:color w:val="4F81BD" w:themeColor="accent1"/>
        </w:rPr>
      </w:pPr>
      <w:r>
        <w:rPr>
          <w:rFonts w:ascii="Calibri" w:hAnsi="Calibri"/>
          <w:bCs/>
          <w:smallCaps/>
        </w:rPr>
        <w:br w:type="page"/>
      </w:r>
    </w:p>
    <w:p w14:paraId="38509379" w14:textId="77777777" w:rsidR="007139F3" w:rsidRDefault="00385089" w:rsidP="00F90997">
      <w:pPr>
        <w:pStyle w:val="Caption"/>
      </w:pPr>
      <w:r>
        <w:rPr>
          <w:rFonts w:asciiTheme="majorHAnsi" w:eastAsiaTheme="majorEastAsia" w:hAnsiTheme="majorHAnsi" w:cstheme="majorBidi"/>
          <w:b/>
          <w:bCs w:val="0"/>
          <w:noProof/>
          <w:sz w:val="36"/>
          <w:szCs w:val="28"/>
          <w:lang w:val="en-US"/>
        </w:rPr>
        <w:lastRenderedPageBreak/>
        <w:drawing>
          <wp:anchor distT="71755" distB="107950" distL="114300" distR="114300" simplePos="0" relativeHeight="251673628" behindDoc="0" locked="0" layoutInCell="1" allowOverlap="1" wp14:anchorId="3CDCF34F" wp14:editId="036EF6A5">
            <wp:simplePos x="0" y="0"/>
            <wp:positionH relativeFrom="margin">
              <wp:align>center</wp:align>
            </wp:positionH>
            <wp:positionV relativeFrom="page">
              <wp:posOffset>1148715</wp:posOffset>
            </wp:positionV>
            <wp:extent cx="5022000" cy="6177600"/>
            <wp:effectExtent l="0" t="0" r="762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d Map Example.emz"/>
                    <pic:cNvPicPr/>
                  </pic:nvPicPr>
                  <pic:blipFill>
                    <a:blip r:embed="rId40">
                      <a:extLst>
                        <a:ext uri="{28A0092B-C50C-407E-A947-70E740481C1C}">
                          <a14:useLocalDpi xmlns:a14="http://schemas.microsoft.com/office/drawing/2010/main" val="0"/>
                        </a:ext>
                      </a:extLst>
                    </a:blip>
                    <a:stretch>
                      <a:fillRect/>
                    </a:stretch>
                  </pic:blipFill>
                  <pic:spPr>
                    <a:xfrm>
                      <a:off x="0" y="0"/>
                      <a:ext cx="5022000" cy="6177600"/>
                    </a:xfrm>
                    <a:prstGeom prst="rect">
                      <a:avLst/>
                    </a:prstGeom>
                  </pic:spPr>
                </pic:pic>
              </a:graphicData>
            </a:graphic>
            <wp14:sizeRelH relativeFrom="margin">
              <wp14:pctWidth>0</wp14:pctWidth>
            </wp14:sizeRelH>
            <wp14:sizeRelV relativeFrom="margin">
              <wp14:pctHeight>0</wp14:pctHeight>
            </wp14:sizeRelV>
          </wp:anchor>
        </w:drawing>
      </w:r>
      <w:r w:rsidR="00F90997">
        <w:t>Mind Map Example</w:t>
      </w:r>
    </w:p>
    <w:p w14:paraId="06366D24" w14:textId="77777777" w:rsidR="006542C7" w:rsidRDefault="006C6056">
      <w:r>
        <w:br w:type="page"/>
      </w:r>
      <w:r w:rsidR="006542C7" w:rsidRPr="00763A5A">
        <w:rPr>
          <w:noProof/>
        </w:rPr>
        <w:lastRenderedPageBreak/>
        <mc:AlternateContent>
          <mc:Choice Requires="wps">
            <w:drawing>
              <wp:anchor distT="45720" distB="45720" distL="114300" distR="114300" simplePos="0" relativeHeight="251836444" behindDoc="0" locked="0" layoutInCell="1" allowOverlap="1" wp14:anchorId="52F8BC5B" wp14:editId="2B5ED38A">
                <wp:simplePos x="0" y="0"/>
                <wp:positionH relativeFrom="margin">
                  <wp:posOffset>379730</wp:posOffset>
                </wp:positionH>
                <wp:positionV relativeFrom="page">
                  <wp:posOffset>1117600</wp:posOffset>
                </wp:positionV>
                <wp:extent cx="4958080" cy="6489700"/>
                <wp:effectExtent l="0" t="0" r="1587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8080" cy="6489700"/>
                        </a:xfrm>
                        <a:prstGeom prst="rect">
                          <a:avLst/>
                        </a:prstGeom>
                        <a:solidFill>
                          <a:srgbClr val="FFFFFF"/>
                        </a:solidFill>
                        <a:ln w="9525">
                          <a:solidFill>
                            <a:srgbClr val="000000"/>
                          </a:solidFill>
                          <a:miter lim="800000"/>
                          <a:headEnd/>
                          <a:tailEnd/>
                        </a:ln>
                      </wps:spPr>
                      <wps:txbx>
                        <w:txbxContent>
                          <w:p w14:paraId="4E35E253" w14:textId="77777777" w:rsidR="000A5CA6" w:rsidRDefault="000A5CA6" w:rsidP="006542C7">
                            <w:r>
                              <w:t>How to Construct a Mind Map</w:t>
                            </w:r>
                          </w:p>
                          <w:p w14:paraId="0438753B" w14:textId="77777777" w:rsidR="000A5CA6" w:rsidRPr="000554C6" w:rsidRDefault="000A5CA6" w:rsidP="006542C7">
                            <w:pPr>
                              <w:rPr>
                                <w:b/>
                                <w:bCs/>
                                <w:sz w:val="22"/>
                              </w:rPr>
                            </w:pPr>
                            <w:r w:rsidRPr="000554C6">
                              <w:rPr>
                                <w:b/>
                                <w:bCs/>
                                <w:sz w:val="22"/>
                              </w:rPr>
                              <w:t>Start with a blank piece of paper (larger is better), flip chart or whiteboard</w:t>
                            </w:r>
                          </w:p>
                          <w:p w14:paraId="04F5FB34" w14:textId="77777777" w:rsidR="000A5CA6" w:rsidRPr="000554C6" w:rsidRDefault="000A5CA6" w:rsidP="000A5CA6">
                            <w:pPr>
                              <w:pStyle w:val="ListParagraph"/>
                            </w:pPr>
                            <w:r w:rsidRPr="000554C6">
                              <w:t>Write the key idea or central theme in centre of the page, flip chart or whiteboard</w:t>
                            </w:r>
                          </w:p>
                          <w:p w14:paraId="6BB2B827" w14:textId="77777777" w:rsidR="000A5CA6" w:rsidRPr="000554C6" w:rsidRDefault="000A5CA6" w:rsidP="000A5CA6">
                            <w:pPr>
                              <w:pStyle w:val="ListParagraph"/>
                            </w:pPr>
                            <w:r w:rsidRPr="000554C6">
                              <w:t>Next, write down 1 to 3 key words for each topic.  Place these around the central idea</w:t>
                            </w:r>
                          </w:p>
                          <w:p w14:paraId="424FAE33" w14:textId="77777777" w:rsidR="000A5CA6" w:rsidRPr="000554C6" w:rsidRDefault="000A5CA6" w:rsidP="000A5CA6">
                            <w:pPr>
                              <w:pStyle w:val="ListParagraph"/>
                            </w:pPr>
                            <w:r w:rsidRPr="000554C6">
                              <w:t xml:space="preserve">Leave room between key secondary topic words to make it easier to read </w:t>
                            </w:r>
                          </w:p>
                          <w:p w14:paraId="05DAA216" w14:textId="77777777" w:rsidR="000A5CA6" w:rsidRPr="000554C6" w:rsidRDefault="000A5CA6" w:rsidP="000A5CA6">
                            <w:pPr>
                              <w:pStyle w:val="ListParagraph"/>
                            </w:pPr>
                            <w:r w:rsidRPr="000554C6">
                              <w:t>Use thick lines to connect the central idea to each secondary topic</w:t>
                            </w:r>
                          </w:p>
                          <w:p w14:paraId="2F88EB61" w14:textId="77777777" w:rsidR="000A5CA6" w:rsidRPr="000554C6" w:rsidRDefault="000A5CA6" w:rsidP="000A5CA6">
                            <w:pPr>
                              <w:pStyle w:val="ListParagraph"/>
                            </w:pPr>
                            <w:r w:rsidRPr="000554C6">
                              <w:t>For each secondary topic, write down any subtopics around each secondary topic</w:t>
                            </w:r>
                          </w:p>
                          <w:p w14:paraId="32BAA35C" w14:textId="77777777" w:rsidR="000A5CA6" w:rsidRPr="000554C6" w:rsidRDefault="000A5CA6" w:rsidP="000A5CA6">
                            <w:pPr>
                              <w:pStyle w:val="ListParagraph"/>
                            </w:pPr>
                            <w:r w:rsidRPr="000554C6">
                              <w:t>Use thinner lines to connect the subtopics to the secondary topic</w:t>
                            </w:r>
                          </w:p>
                          <w:p w14:paraId="3D19BFF6" w14:textId="77777777" w:rsidR="000A5CA6" w:rsidRPr="000554C6" w:rsidRDefault="000A5CA6" w:rsidP="000A5CA6">
                            <w:pPr>
                              <w:pStyle w:val="ListParagraph"/>
                            </w:pPr>
                            <w:r w:rsidRPr="000554C6">
                              <w:t xml:space="preserve">Where appropriate, add additional concepts and ideas (details) to the subtopics </w:t>
                            </w:r>
                          </w:p>
                          <w:p w14:paraId="1FE61B68" w14:textId="77777777" w:rsidR="000A5CA6" w:rsidRPr="000554C6" w:rsidRDefault="000A5CA6" w:rsidP="006542C7">
                            <w:pPr>
                              <w:rPr>
                                <w:b/>
                                <w:bCs/>
                                <w:sz w:val="22"/>
                              </w:rPr>
                            </w:pPr>
                            <w:r w:rsidRPr="000554C6">
                              <w:rPr>
                                <w:b/>
                                <w:bCs/>
                                <w:sz w:val="22"/>
                              </w:rPr>
                              <w:t>Draw Quickly</w:t>
                            </w:r>
                          </w:p>
                          <w:p w14:paraId="59B632DB" w14:textId="77777777" w:rsidR="000A5CA6" w:rsidRPr="000554C6" w:rsidRDefault="000A5CA6" w:rsidP="000A5CA6">
                            <w:pPr>
                              <w:pStyle w:val="ListParagraph"/>
                            </w:pPr>
                            <w:r w:rsidRPr="000554C6">
                              <w:t>This is a brainstorming activity</w:t>
                            </w:r>
                          </w:p>
                          <w:p w14:paraId="3DC9DFBD" w14:textId="77777777" w:rsidR="000A5CA6" w:rsidRPr="000554C6" w:rsidRDefault="000A5CA6" w:rsidP="000A5CA6">
                            <w:pPr>
                              <w:pStyle w:val="ListParagraph"/>
                            </w:pPr>
                            <w:r w:rsidRPr="000554C6">
                              <w:t>Ideas should be expressed quickly</w:t>
                            </w:r>
                          </w:p>
                          <w:p w14:paraId="049929E2" w14:textId="77777777" w:rsidR="000A5CA6" w:rsidRPr="000554C6" w:rsidRDefault="000A5CA6" w:rsidP="000A5CA6">
                            <w:pPr>
                              <w:pStyle w:val="ListParagraph"/>
                            </w:pPr>
                            <w:r w:rsidRPr="000554C6">
                              <w:t>Use words or simple drawings, icons, doodles, images, symbols to express the concepts, ideas, issues, etc. that you are trying to convey</w:t>
                            </w:r>
                          </w:p>
                          <w:p w14:paraId="02E87CE0" w14:textId="77777777" w:rsidR="000A5CA6" w:rsidRPr="000554C6" w:rsidRDefault="000A5CA6" w:rsidP="006542C7">
                            <w:pPr>
                              <w:rPr>
                                <w:b/>
                                <w:bCs/>
                                <w:sz w:val="22"/>
                              </w:rPr>
                            </w:pPr>
                            <w:r w:rsidRPr="000554C6">
                              <w:rPr>
                                <w:b/>
                                <w:bCs/>
                                <w:sz w:val="22"/>
                              </w:rPr>
                              <w:t>Look for relationships to show connections between ideas, use:</w:t>
                            </w:r>
                          </w:p>
                          <w:p w14:paraId="2C0B5293" w14:textId="77777777" w:rsidR="000A5CA6" w:rsidRPr="000554C6" w:rsidRDefault="000A5CA6" w:rsidP="000A5CA6">
                            <w:pPr>
                              <w:pStyle w:val="ListParagraph"/>
                            </w:pPr>
                            <w:r w:rsidRPr="000554C6">
                              <w:t>Groupings</w:t>
                            </w:r>
                          </w:p>
                          <w:p w14:paraId="496BA9E5" w14:textId="77777777" w:rsidR="000A5CA6" w:rsidRPr="000554C6" w:rsidRDefault="000A5CA6" w:rsidP="000A5CA6">
                            <w:pPr>
                              <w:pStyle w:val="ListParagraph"/>
                            </w:pPr>
                            <w:r w:rsidRPr="000554C6">
                              <w:t xml:space="preserve">Branches </w:t>
                            </w:r>
                          </w:p>
                          <w:p w14:paraId="42619487" w14:textId="77777777" w:rsidR="000A5CA6" w:rsidRPr="000554C6" w:rsidRDefault="000A5CA6" w:rsidP="000A5CA6">
                            <w:pPr>
                              <w:pStyle w:val="ListParagraph"/>
                            </w:pPr>
                            <w:r w:rsidRPr="000554C6">
                              <w:t>Colours</w:t>
                            </w:r>
                          </w:p>
                          <w:p w14:paraId="348BCCD2" w14:textId="77777777" w:rsidR="000A5CA6" w:rsidRPr="000554C6" w:rsidRDefault="000A5CA6" w:rsidP="006542C7">
                            <w:pPr>
                              <w:rPr>
                                <w:b/>
                                <w:bCs/>
                                <w:sz w:val="22"/>
                              </w:rPr>
                            </w:pPr>
                            <w:r w:rsidRPr="000554C6">
                              <w:rPr>
                                <w:b/>
                                <w:bCs/>
                                <w:sz w:val="22"/>
                              </w:rPr>
                              <w:t>Use capitals, colours &amp; line thickness to:</w:t>
                            </w:r>
                          </w:p>
                          <w:p w14:paraId="723D5C98" w14:textId="77777777" w:rsidR="000A5CA6" w:rsidRPr="000554C6" w:rsidRDefault="000A5CA6" w:rsidP="000A5CA6">
                            <w:pPr>
                              <w:pStyle w:val="ListParagraph"/>
                            </w:pPr>
                            <w:r w:rsidRPr="000554C6">
                              <w:t>Focus attention on key words or important themes.</w:t>
                            </w:r>
                          </w:p>
                          <w:p w14:paraId="371617EC" w14:textId="77777777" w:rsidR="000A5CA6" w:rsidRPr="000554C6" w:rsidRDefault="000A5CA6" w:rsidP="000A5CA6">
                            <w:pPr>
                              <w:pStyle w:val="ListParagraph"/>
                            </w:pPr>
                            <w:r w:rsidRPr="000554C6">
                              <w:t>Show main ideas and subtopics.</w:t>
                            </w:r>
                          </w:p>
                          <w:p w14:paraId="65A0975E" w14:textId="77777777" w:rsidR="000A5CA6" w:rsidRPr="000554C6" w:rsidRDefault="000A5CA6" w:rsidP="000A5CA6">
                            <w:pPr>
                              <w:pStyle w:val="ListParagraph"/>
                            </w:pPr>
                            <w:r w:rsidRPr="000554C6">
                              <w:t>Highlight e.g.</w:t>
                            </w:r>
                          </w:p>
                          <w:p w14:paraId="5CDBDACC" w14:textId="77777777" w:rsidR="000A5CA6" w:rsidRPr="000554C6" w:rsidRDefault="000A5CA6" w:rsidP="000A5CA6">
                            <w:pPr>
                              <w:pStyle w:val="ListParagraph"/>
                            </w:pPr>
                            <w:r w:rsidRPr="000554C6">
                              <w:t>Thicker lines closer to the centre.</w:t>
                            </w:r>
                          </w:p>
                          <w:p w14:paraId="7965A24B" w14:textId="77777777" w:rsidR="000A5CA6" w:rsidRPr="000554C6" w:rsidRDefault="000A5CA6" w:rsidP="000A5CA6">
                            <w:pPr>
                              <w:pStyle w:val="ListParagraph"/>
                            </w:pPr>
                            <w:r w:rsidRPr="000554C6">
                              <w:t>Thinner lines further out, for subtopics, details, etc.</w:t>
                            </w:r>
                          </w:p>
                        </w:txbxContent>
                      </wps:txbx>
                      <wps:bodyPr rot="0" vert="horz" wrap="square" lIns="91440" tIns="45720" rIns="91440" bIns="45720" anchor="t" anchorCtr="0">
                        <a:noAutofit/>
                      </wps:bodyPr>
                    </wps:wsp>
                  </a:graphicData>
                </a:graphic>
                <wp14:sizeRelH relativeFrom="margin">
                  <wp14:pctWidth>85000</wp14:pctWidth>
                </wp14:sizeRelH>
                <wp14:sizeRelV relativeFrom="margin">
                  <wp14:pctHeight>0</wp14:pctHeight>
                </wp14:sizeRelV>
              </wp:anchor>
            </w:drawing>
          </mc:Choice>
          <mc:Fallback>
            <w:pict>
              <v:shape w14:anchorId="52F8BC5B" id="Text Box 2" o:spid="_x0000_s1027" type="#_x0000_t202" style="position:absolute;margin-left:29.9pt;margin-top:88pt;width:390.4pt;height:511pt;z-index:251836444;visibility:visible;mso-wrap-style:square;mso-width-percent:850;mso-height-percent:0;mso-wrap-distance-left:9pt;mso-wrap-distance-top:3.6pt;mso-wrap-distance-right:9pt;mso-wrap-distance-bottom:3.6pt;mso-position-horizontal:absolute;mso-position-horizontal-relative:margin;mso-position-vertical:absolute;mso-position-vertical-relative:page;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8C+JwIAAE4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">
                <v:textbox>
                  <w:txbxContent>
                    <w:p w14:paraId="4E35E253" w14:textId="77777777" w:rsidR="000A5CA6" w:rsidRDefault="000A5CA6" w:rsidP="006542C7">
                      <w:r>
                        <w:t>How to Construct a Mind Map</w:t>
                      </w:r>
                    </w:p>
                    <w:p w14:paraId="0438753B" w14:textId="77777777" w:rsidR="000A5CA6" w:rsidRPr="000554C6" w:rsidRDefault="000A5CA6" w:rsidP="006542C7">
                      <w:pPr>
                        <w:rPr>
                          <w:b/>
                          <w:bCs/>
                          <w:sz w:val="22"/>
                        </w:rPr>
                      </w:pPr>
                      <w:r w:rsidRPr="000554C6">
                        <w:rPr>
                          <w:b/>
                          <w:bCs/>
                          <w:sz w:val="22"/>
                        </w:rPr>
                        <w:t>Start with a blank piece of paper (larger is better), flip chart or whiteboard</w:t>
                      </w:r>
                    </w:p>
                    <w:p w14:paraId="04F5FB34" w14:textId="77777777" w:rsidR="000A5CA6" w:rsidRPr="000554C6" w:rsidRDefault="000A5CA6" w:rsidP="000A5CA6">
                      <w:pPr>
                        <w:pStyle w:val="ListParagraph"/>
                      </w:pPr>
                      <w:r w:rsidRPr="000554C6">
                        <w:t>Write the key idea or central theme in centre of the page, flip chart or whiteboard</w:t>
                      </w:r>
                    </w:p>
                    <w:p w14:paraId="6BB2B827" w14:textId="77777777" w:rsidR="000A5CA6" w:rsidRPr="000554C6" w:rsidRDefault="000A5CA6" w:rsidP="000A5CA6">
                      <w:pPr>
                        <w:pStyle w:val="ListParagraph"/>
                      </w:pPr>
                      <w:r w:rsidRPr="000554C6">
                        <w:t>Next, write down 1 to 3 key words for each topic.  Place these around the central idea</w:t>
                      </w:r>
                    </w:p>
                    <w:p w14:paraId="424FAE33" w14:textId="77777777" w:rsidR="000A5CA6" w:rsidRPr="000554C6" w:rsidRDefault="000A5CA6" w:rsidP="000A5CA6">
                      <w:pPr>
                        <w:pStyle w:val="ListParagraph"/>
                      </w:pPr>
                      <w:r w:rsidRPr="000554C6">
                        <w:t xml:space="preserve">Leave room between key secondary topic words to make it easier to read </w:t>
                      </w:r>
                    </w:p>
                    <w:p w14:paraId="05DAA216" w14:textId="77777777" w:rsidR="000A5CA6" w:rsidRPr="000554C6" w:rsidRDefault="000A5CA6" w:rsidP="000A5CA6">
                      <w:pPr>
                        <w:pStyle w:val="ListParagraph"/>
                      </w:pPr>
                      <w:r w:rsidRPr="000554C6">
                        <w:t>Use thick lines to connect the central idea to each secondary topic</w:t>
                      </w:r>
                    </w:p>
                    <w:p w14:paraId="2F88EB61" w14:textId="77777777" w:rsidR="000A5CA6" w:rsidRPr="000554C6" w:rsidRDefault="000A5CA6" w:rsidP="000A5CA6">
                      <w:pPr>
                        <w:pStyle w:val="ListParagraph"/>
                      </w:pPr>
                      <w:r w:rsidRPr="000554C6">
                        <w:t>For each secondary topic, write down any subtopics around each secondary topic</w:t>
                      </w:r>
                    </w:p>
                    <w:p w14:paraId="32BAA35C" w14:textId="77777777" w:rsidR="000A5CA6" w:rsidRPr="000554C6" w:rsidRDefault="000A5CA6" w:rsidP="000A5CA6">
                      <w:pPr>
                        <w:pStyle w:val="ListParagraph"/>
                      </w:pPr>
                      <w:r w:rsidRPr="000554C6">
                        <w:t>Use thinner lines to connect the subtopics to the secondary topic</w:t>
                      </w:r>
                    </w:p>
                    <w:p w14:paraId="3D19BFF6" w14:textId="77777777" w:rsidR="000A5CA6" w:rsidRPr="000554C6" w:rsidRDefault="000A5CA6" w:rsidP="000A5CA6">
                      <w:pPr>
                        <w:pStyle w:val="ListParagraph"/>
                      </w:pPr>
                      <w:r w:rsidRPr="000554C6">
                        <w:t xml:space="preserve">Where appropriate, add additional concepts and ideas (details) to the subtopics </w:t>
                      </w:r>
                    </w:p>
                    <w:p w14:paraId="1FE61B68" w14:textId="77777777" w:rsidR="000A5CA6" w:rsidRPr="000554C6" w:rsidRDefault="000A5CA6" w:rsidP="006542C7">
                      <w:pPr>
                        <w:rPr>
                          <w:b/>
                          <w:bCs/>
                          <w:sz w:val="22"/>
                        </w:rPr>
                      </w:pPr>
                      <w:r w:rsidRPr="000554C6">
                        <w:rPr>
                          <w:b/>
                          <w:bCs/>
                          <w:sz w:val="22"/>
                        </w:rPr>
                        <w:t>Draw Quickly</w:t>
                      </w:r>
                    </w:p>
                    <w:p w14:paraId="59B632DB" w14:textId="77777777" w:rsidR="000A5CA6" w:rsidRPr="000554C6" w:rsidRDefault="000A5CA6" w:rsidP="000A5CA6">
                      <w:pPr>
                        <w:pStyle w:val="ListParagraph"/>
                      </w:pPr>
                      <w:r w:rsidRPr="000554C6">
                        <w:t>This is a brainstorming activity</w:t>
                      </w:r>
                    </w:p>
                    <w:p w14:paraId="3DC9DFBD" w14:textId="77777777" w:rsidR="000A5CA6" w:rsidRPr="000554C6" w:rsidRDefault="000A5CA6" w:rsidP="000A5CA6">
                      <w:pPr>
                        <w:pStyle w:val="ListParagraph"/>
                      </w:pPr>
                      <w:r w:rsidRPr="000554C6">
                        <w:t>Ideas should be expressed quickly</w:t>
                      </w:r>
                    </w:p>
                    <w:p w14:paraId="049929E2" w14:textId="77777777" w:rsidR="000A5CA6" w:rsidRPr="000554C6" w:rsidRDefault="000A5CA6" w:rsidP="000A5CA6">
                      <w:pPr>
                        <w:pStyle w:val="ListParagraph"/>
                      </w:pPr>
                      <w:r w:rsidRPr="000554C6">
                        <w:t>Use words or simple drawings, icons, doodles, images, symbols to express the concepts, ideas, issues, etc. that you are trying to convey</w:t>
                      </w:r>
                    </w:p>
                    <w:p w14:paraId="02E87CE0" w14:textId="77777777" w:rsidR="000A5CA6" w:rsidRPr="000554C6" w:rsidRDefault="000A5CA6" w:rsidP="006542C7">
                      <w:pPr>
                        <w:rPr>
                          <w:b/>
                          <w:bCs/>
                          <w:sz w:val="22"/>
                        </w:rPr>
                      </w:pPr>
                      <w:r w:rsidRPr="000554C6">
                        <w:rPr>
                          <w:b/>
                          <w:bCs/>
                          <w:sz w:val="22"/>
                        </w:rPr>
                        <w:t>Look for relationships to show connections between ideas, use:</w:t>
                      </w:r>
                    </w:p>
                    <w:p w14:paraId="2C0B5293" w14:textId="77777777" w:rsidR="000A5CA6" w:rsidRPr="000554C6" w:rsidRDefault="000A5CA6" w:rsidP="000A5CA6">
                      <w:pPr>
                        <w:pStyle w:val="ListParagraph"/>
                      </w:pPr>
                      <w:r w:rsidRPr="000554C6">
                        <w:t>Groupings</w:t>
                      </w:r>
                    </w:p>
                    <w:p w14:paraId="496BA9E5" w14:textId="77777777" w:rsidR="000A5CA6" w:rsidRPr="000554C6" w:rsidRDefault="000A5CA6" w:rsidP="000A5CA6">
                      <w:pPr>
                        <w:pStyle w:val="ListParagraph"/>
                      </w:pPr>
                      <w:r w:rsidRPr="000554C6">
                        <w:t xml:space="preserve">Branches </w:t>
                      </w:r>
                    </w:p>
                    <w:p w14:paraId="42619487" w14:textId="77777777" w:rsidR="000A5CA6" w:rsidRPr="000554C6" w:rsidRDefault="000A5CA6" w:rsidP="000A5CA6">
                      <w:pPr>
                        <w:pStyle w:val="ListParagraph"/>
                      </w:pPr>
                      <w:r w:rsidRPr="000554C6">
                        <w:t>Colours</w:t>
                      </w:r>
                    </w:p>
                    <w:p w14:paraId="348BCCD2" w14:textId="77777777" w:rsidR="000A5CA6" w:rsidRPr="000554C6" w:rsidRDefault="000A5CA6" w:rsidP="006542C7">
                      <w:pPr>
                        <w:rPr>
                          <w:b/>
                          <w:bCs/>
                          <w:sz w:val="22"/>
                        </w:rPr>
                      </w:pPr>
                      <w:r w:rsidRPr="000554C6">
                        <w:rPr>
                          <w:b/>
                          <w:bCs/>
                          <w:sz w:val="22"/>
                        </w:rPr>
                        <w:t>Use capitals, colours &amp; line thickness to:</w:t>
                      </w:r>
                    </w:p>
                    <w:p w14:paraId="723D5C98" w14:textId="77777777" w:rsidR="000A5CA6" w:rsidRPr="000554C6" w:rsidRDefault="000A5CA6" w:rsidP="000A5CA6">
                      <w:pPr>
                        <w:pStyle w:val="ListParagraph"/>
                      </w:pPr>
                      <w:r w:rsidRPr="000554C6">
                        <w:t>Focus attention on key words or important themes.</w:t>
                      </w:r>
                    </w:p>
                    <w:p w14:paraId="371617EC" w14:textId="77777777" w:rsidR="000A5CA6" w:rsidRPr="000554C6" w:rsidRDefault="000A5CA6" w:rsidP="000A5CA6">
                      <w:pPr>
                        <w:pStyle w:val="ListParagraph"/>
                      </w:pPr>
                      <w:r w:rsidRPr="000554C6">
                        <w:t>Show main ideas and subtopics.</w:t>
                      </w:r>
                    </w:p>
                    <w:p w14:paraId="65A0975E" w14:textId="77777777" w:rsidR="000A5CA6" w:rsidRPr="000554C6" w:rsidRDefault="000A5CA6" w:rsidP="000A5CA6">
                      <w:pPr>
                        <w:pStyle w:val="ListParagraph"/>
                      </w:pPr>
                      <w:r w:rsidRPr="000554C6">
                        <w:t>Highlight e.g.</w:t>
                      </w:r>
                    </w:p>
                    <w:p w14:paraId="5CDBDACC" w14:textId="77777777" w:rsidR="000A5CA6" w:rsidRPr="000554C6" w:rsidRDefault="000A5CA6" w:rsidP="000A5CA6">
                      <w:pPr>
                        <w:pStyle w:val="ListParagraph"/>
                      </w:pPr>
                      <w:r w:rsidRPr="000554C6">
                        <w:t>Thicker lines closer to the centre.</w:t>
                      </w:r>
                    </w:p>
                    <w:p w14:paraId="7965A24B" w14:textId="77777777" w:rsidR="000A5CA6" w:rsidRPr="000554C6" w:rsidRDefault="000A5CA6" w:rsidP="000A5CA6">
                      <w:pPr>
                        <w:pStyle w:val="ListParagraph"/>
                      </w:pPr>
                      <w:r w:rsidRPr="000554C6">
                        <w:t>Thinner lines further out, for subtopics, details, etc.</w:t>
                      </w:r>
                    </w:p>
                  </w:txbxContent>
                </v:textbox>
                <w10:wrap type="square" anchorx="margin" anchory="page"/>
              </v:shape>
            </w:pict>
          </mc:Fallback>
        </mc:AlternateContent>
      </w:r>
      <w:r w:rsidR="006542C7">
        <w:br w:type="page"/>
      </w:r>
    </w:p>
    <w:p w14:paraId="7105ABEE" w14:textId="77777777" w:rsidR="00F82C82" w:rsidRPr="00A41599" w:rsidRDefault="00D152C1" w:rsidP="000B4149">
      <w:pPr>
        <w:pStyle w:val="SubHeading2"/>
      </w:pPr>
      <w:bookmarkStart w:id="124" w:name="_Toc48915417"/>
      <w:r w:rsidRPr="00A41599">
        <w:lastRenderedPageBreak/>
        <w:t>5.</w:t>
      </w:r>
      <w:r w:rsidR="009A67A8" w:rsidRPr="00A41599">
        <w:t>2.</w:t>
      </w:r>
      <w:r w:rsidR="00F87657" w:rsidRPr="00A41599">
        <w:t>2</w:t>
      </w:r>
      <w:r w:rsidRPr="00A41599">
        <w:t xml:space="preserve">. </w:t>
      </w:r>
      <w:r w:rsidR="00C70904" w:rsidRPr="00A41599">
        <w:t>Canada</w:t>
      </w:r>
      <w:bookmarkEnd w:id="124"/>
    </w:p>
    <w:p w14:paraId="01A1CFF6" w14:textId="77777777" w:rsidR="00ED0CD0" w:rsidRPr="00533443" w:rsidRDefault="001A746D" w:rsidP="009A67A8">
      <w:pPr>
        <w:rPr>
          <w:rStyle w:val="BodyCopyText"/>
        </w:rPr>
      </w:pPr>
      <w:r w:rsidRPr="00533443">
        <w:rPr>
          <w:rStyle w:val="BodyCopyText"/>
        </w:rPr>
        <w:t>This section highlights information specific to the history of oil and gas development in Canada</w:t>
      </w:r>
      <w:r w:rsidR="00F93D73" w:rsidRPr="00533443">
        <w:rPr>
          <w:rStyle w:val="BodyCopyText"/>
        </w:rPr>
        <w:t xml:space="preserve">, </w:t>
      </w:r>
      <w:r w:rsidR="00F82C82" w:rsidRPr="00533443">
        <w:rPr>
          <w:rStyle w:val="BodyCopyText"/>
        </w:rPr>
        <w:t>describ</w:t>
      </w:r>
      <w:r w:rsidR="00F93D73" w:rsidRPr="00533443">
        <w:rPr>
          <w:rStyle w:val="BodyCopyText"/>
        </w:rPr>
        <w:t>ing</w:t>
      </w:r>
      <w:r w:rsidR="00F82C82" w:rsidRPr="00533443">
        <w:rPr>
          <w:rStyle w:val="BodyCopyText"/>
        </w:rPr>
        <w:t xml:space="preserve"> the historic strike that </w:t>
      </w:r>
      <w:r w:rsidR="00D147E5" w:rsidRPr="00533443">
        <w:rPr>
          <w:rStyle w:val="BodyCopyText"/>
        </w:rPr>
        <w:t>opened</w:t>
      </w:r>
      <w:r w:rsidR="00F82C82" w:rsidRPr="00533443">
        <w:rPr>
          <w:rStyle w:val="BodyCopyText"/>
        </w:rPr>
        <w:t xml:space="preserve"> the Western Canadian oil economy</w:t>
      </w:r>
      <w:r w:rsidR="00F93D73" w:rsidRPr="00533443">
        <w:rPr>
          <w:rStyle w:val="BodyCopyText"/>
        </w:rPr>
        <w:t xml:space="preserve"> and </w:t>
      </w:r>
      <w:r w:rsidRPr="00533443">
        <w:rPr>
          <w:rStyle w:val="BodyCopyText"/>
        </w:rPr>
        <w:t>provid</w:t>
      </w:r>
      <w:r w:rsidR="00F93D73" w:rsidRPr="00533443">
        <w:rPr>
          <w:rStyle w:val="BodyCopyText"/>
        </w:rPr>
        <w:t xml:space="preserve">ing some </w:t>
      </w:r>
      <w:r w:rsidRPr="00533443">
        <w:rPr>
          <w:rStyle w:val="BodyCopyText"/>
        </w:rPr>
        <w:t xml:space="preserve"> historical and background information about some of the major oil and gas companies that played significant roles in the exploration, refining, and distribution of oil and gas in Canada. </w:t>
      </w:r>
      <w:r w:rsidR="00ED0CD0" w:rsidRPr="00533443">
        <w:rPr>
          <w:rStyle w:val="BodyCopyText"/>
        </w:rPr>
        <w:t xml:space="preserve"> </w:t>
      </w:r>
      <w:r w:rsidR="00F93D73" w:rsidRPr="00533443">
        <w:rPr>
          <w:rStyle w:val="BodyCopyText"/>
        </w:rPr>
        <w:t xml:space="preserve">The last video </w:t>
      </w:r>
      <w:r w:rsidR="00ED0CD0" w:rsidRPr="00533443">
        <w:rPr>
          <w:rStyle w:val="BodyCopyText"/>
        </w:rPr>
        <w:t>provides some historical and current information on the use liquified natural gas (LNG) and compressed natural gas (CNG) in British Columbia.</w:t>
      </w:r>
    </w:p>
    <w:p w14:paraId="37B3C5A4" w14:textId="77777777" w:rsidR="00D65A5F" w:rsidRPr="003C021B" w:rsidRDefault="00D65A5F" w:rsidP="001A4DD0">
      <w:pPr>
        <w:pStyle w:val="ListwithBullets"/>
        <w:rPr>
          <w:rStyle w:val="BodyCopyText"/>
        </w:rPr>
      </w:pPr>
      <w:r w:rsidRPr="003C021B">
        <w:rPr>
          <w:rStyle w:val="BodyCopyText"/>
        </w:rPr>
        <w:t xml:space="preserve">Video 6:  </w:t>
      </w:r>
      <w:bookmarkStart w:id="125" w:name="_Hlk36384562"/>
      <w:r w:rsidRPr="00684B8B">
        <w:rPr>
          <w:rStyle w:val="BodyCopyText"/>
          <w:color w:val="0000FF"/>
          <w:u w:val="single"/>
        </w:rPr>
        <w:fldChar w:fldCharType="begin"/>
      </w:r>
      <w:r w:rsidRPr="00684B8B">
        <w:rPr>
          <w:rStyle w:val="BodyCopyText"/>
          <w:color w:val="0000FF"/>
          <w:u w:val="single"/>
        </w:rPr>
        <w:instrText xml:space="preserve"> HYPERLINK "http://www.cbc.ca/player/play/1719759795/" </w:instrText>
      </w:r>
      <w:r w:rsidRPr="00684B8B">
        <w:rPr>
          <w:rStyle w:val="BodyCopyText"/>
          <w:color w:val="0000FF"/>
          <w:u w:val="single"/>
        </w:rPr>
        <w:fldChar w:fldCharType="separate"/>
      </w:r>
      <w:bookmarkEnd w:id="125"/>
      <w:r w:rsidRPr="00684B8B">
        <w:rPr>
          <w:rStyle w:val="BodyCopyText"/>
          <w:color w:val="0000FF"/>
          <w:u w:val="single"/>
        </w:rPr>
        <w:t>Huge oil reserve struck near Leduc, Alberta</w:t>
      </w:r>
      <w:r w:rsidRPr="00684B8B">
        <w:rPr>
          <w:rStyle w:val="BodyCopyText"/>
          <w:color w:val="0000FF"/>
          <w:u w:val="single"/>
        </w:rPr>
        <w:fldChar w:fldCharType="end"/>
      </w:r>
      <w:r w:rsidRPr="00533443">
        <w:rPr>
          <w:rStyle w:val="BodyCopyText"/>
        </w:rPr>
        <w:t xml:space="preserve"> </w:t>
      </w:r>
      <w:r w:rsidR="003C021B">
        <w:rPr>
          <w:rStyle w:val="BodyCopyText"/>
        </w:rPr>
        <w:br/>
      </w:r>
      <w:r w:rsidRPr="003C021B">
        <w:rPr>
          <w:rStyle w:val="BodyCopyText"/>
        </w:rPr>
        <w:t>(13 minutes, 29 seconds)</w:t>
      </w:r>
      <w:r w:rsidR="006542C7">
        <w:rPr>
          <w:rStyle w:val="BodyCopyText"/>
        </w:rPr>
        <w:t>.</w:t>
      </w:r>
    </w:p>
    <w:p w14:paraId="06B2040B" w14:textId="77777777" w:rsidR="00D65A5F" w:rsidRPr="003C021B" w:rsidRDefault="00D65A5F" w:rsidP="001A4DD0">
      <w:pPr>
        <w:pStyle w:val="ListwithBullets"/>
        <w:rPr>
          <w:rStyle w:val="BodyCopyText"/>
        </w:rPr>
      </w:pPr>
      <w:r w:rsidRPr="003C021B">
        <w:rPr>
          <w:rStyle w:val="BodyCopyText"/>
        </w:rPr>
        <w:t xml:space="preserve">Video 7:  </w:t>
      </w:r>
      <w:bookmarkStart w:id="126" w:name="_Hlk36384578"/>
      <w:r w:rsidRPr="00684B8B">
        <w:rPr>
          <w:rStyle w:val="BodyCopyText"/>
          <w:color w:val="0000FF"/>
          <w:u w:val="single"/>
        </w:rPr>
        <w:fldChar w:fldCharType="begin"/>
      </w:r>
      <w:r w:rsidRPr="00684B8B">
        <w:rPr>
          <w:rStyle w:val="BodyCopyText"/>
          <w:color w:val="0000FF"/>
          <w:u w:val="single"/>
        </w:rPr>
        <w:instrText xml:space="preserve"> HYPERLINK "http://www.cbc.ca/player/play/1499406992/" </w:instrText>
      </w:r>
      <w:r w:rsidRPr="00684B8B">
        <w:rPr>
          <w:rStyle w:val="BodyCopyText"/>
          <w:color w:val="0000FF"/>
          <w:u w:val="single"/>
        </w:rPr>
        <w:fldChar w:fldCharType="separate"/>
      </w:r>
      <w:bookmarkEnd w:id="126"/>
      <w:r w:rsidRPr="00684B8B">
        <w:rPr>
          <w:rStyle w:val="BodyCopyText"/>
          <w:color w:val="0000FF"/>
          <w:u w:val="single"/>
        </w:rPr>
        <w:t>Leduc: the oil derrick that made Alberta rich</w:t>
      </w:r>
      <w:r w:rsidRPr="00684B8B">
        <w:rPr>
          <w:rStyle w:val="BodyCopyText"/>
          <w:color w:val="0000FF"/>
          <w:u w:val="single"/>
        </w:rPr>
        <w:fldChar w:fldCharType="end"/>
      </w:r>
      <w:r w:rsidRPr="003C021B">
        <w:rPr>
          <w:rStyle w:val="BodyCopyText"/>
        </w:rPr>
        <w:t xml:space="preserve"> </w:t>
      </w:r>
      <w:r w:rsidR="003C021B">
        <w:rPr>
          <w:rStyle w:val="BodyCopyText"/>
        </w:rPr>
        <w:br/>
      </w:r>
      <w:r w:rsidRPr="003C021B">
        <w:rPr>
          <w:rStyle w:val="BodyCopyText"/>
        </w:rPr>
        <w:t>(3 minutes, 41 seconds)</w:t>
      </w:r>
      <w:r w:rsidR="006542C7">
        <w:rPr>
          <w:rStyle w:val="BodyCopyText"/>
        </w:rPr>
        <w:t>.</w:t>
      </w:r>
    </w:p>
    <w:p w14:paraId="7651C24E" w14:textId="77777777" w:rsidR="00D65A5F" w:rsidRPr="00533443" w:rsidRDefault="00D65A5F" w:rsidP="001A4DD0">
      <w:pPr>
        <w:pStyle w:val="ListwithBullets"/>
        <w:rPr>
          <w:rStyle w:val="BodyCopyText"/>
        </w:rPr>
      </w:pPr>
      <w:r w:rsidRPr="003C021B">
        <w:rPr>
          <w:rStyle w:val="BodyCopyText"/>
        </w:rPr>
        <w:t xml:space="preserve">Video 8:  </w:t>
      </w:r>
      <w:bookmarkStart w:id="127" w:name="_Hlk36384630"/>
      <w:r w:rsidRPr="00684B8B">
        <w:rPr>
          <w:rStyle w:val="BodyCopyText"/>
          <w:color w:val="0000FF"/>
          <w:u w:val="single"/>
        </w:rPr>
        <w:fldChar w:fldCharType="begin"/>
      </w:r>
      <w:r w:rsidRPr="00684B8B">
        <w:rPr>
          <w:rStyle w:val="BodyCopyText"/>
          <w:color w:val="0000FF"/>
          <w:u w:val="single"/>
        </w:rPr>
        <w:instrText xml:space="preserve"> HYPERLINK "http://www.chevron.ca/about-chevron-canada/chevron's-history-in-canada/upstream-operations-75th-anniversary-videos" </w:instrText>
      </w:r>
      <w:r w:rsidRPr="00684B8B">
        <w:rPr>
          <w:rStyle w:val="BodyCopyText"/>
          <w:color w:val="0000FF"/>
          <w:u w:val="single"/>
        </w:rPr>
        <w:fldChar w:fldCharType="separate"/>
      </w:r>
      <w:bookmarkEnd w:id="127"/>
      <w:r w:rsidRPr="00684B8B">
        <w:rPr>
          <w:rStyle w:val="BodyCopyText"/>
          <w:color w:val="0000FF"/>
          <w:u w:val="single"/>
        </w:rPr>
        <w:t>History of Chevron Canada</w:t>
      </w:r>
      <w:r w:rsidRPr="00684B8B">
        <w:rPr>
          <w:rStyle w:val="BodyCopyText"/>
          <w:color w:val="0000FF"/>
          <w:u w:val="single"/>
        </w:rPr>
        <w:fldChar w:fldCharType="end"/>
      </w:r>
      <w:r w:rsidRPr="003C021B">
        <w:rPr>
          <w:rStyle w:val="BodyCopyText"/>
        </w:rPr>
        <w:t xml:space="preserve"> (2 minutes, 47 seconds)</w:t>
      </w:r>
      <w:r w:rsidR="006542C7">
        <w:rPr>
          <w:rStyle w:val="BodyCopyText"/>
        </w:rPr>
        <w:t>.</w:t>
      </w:r>
    </w:p>
    <w:p w14:paraId="39981FE6" w14:textId="77777777" w:rsidR="00D65A5F" w:rsidRPr="00533443" w:rsidRDefault="00D65A5F" w:rsidP="001A4DD0">
      <w:pPr>
        <w:pStyle w:val="ListwithBullets"/>
        <w:rPr>
          <w:rStyle w:val="BodyCopyText"/>
        </w:rPr>
      </w:pPr>
      <w:bookmarkStart w:id="128" w:name="_Hlk36041235"/>
      <w:r w:rsidRPr="003C021B">
        <w:rPr>
          <w:rStyle w:val="BodyCopyText"/>
        </w:rPr>
        <w:t xml:space="preserve">Video 9:  </w:t>
      </w:r>
      <w:bookmarkStart w:id="129" w:name="_Hlk36384641"/>
      <w:r w:rsidRPr="00684B8B">
        <w:rPr>
          <w:rStyle w:val="BodyCopyText"/>
          <w:color w:val="0000FF"/>
          <w:u w:val="single"/>
        </w:rPr>
        <w:fldChar w:fldCharType="begin"/>
      </w:r>
      <w:r w:rsidRPr="00684B8B">
        <w:rPr>
          <w:rStyle w:val="BodyCopyText"/>
          <w:color w:val="0000FF"/>
          <w:u w:val="single"/>
        </w:rPr>
        <w:instrText xml:space="preserve"> HYPERLINK "https://www.youtube.com/watch?v=zZSGwQTuYuc" </w:instrText>
      </w:r>
      <w:r w:rsidRPr="00684B8B">
        <w:rPr>
          <w:rStyle w:val="BodyCopyText"/>
          <w:color w:val="0000FF"/>
          <w:u w:val="single"/>
        </w:rPr>
        <w:fldChar w:fldCharType="separate"/>
      </w:r>
      <w:bookmarkEnd w:id="129"/>
      <w:r w:rsidRPr="00684B8B">
        <w:rPr>
          <w:rStyle w:val="BodyCopyText"/>
          <w:color w:val="0000FF"/>
          <w:u w:val="single"/>
        </w:rPr>
        <w:t>Natural gas in BC | FortisBC</w:t>
      </w:r>
      <w:r w:rsidRPr="00684B8B">
        <w:rPr>
          <w:rStyle w:val="BodyCopyText"/>
          <w:color w:val="0000FF"/>
          <w:u w:val="single"/>
        </w:rPr>
        <w:fldChar w:fldCharType="end"/>
      </w:r>
      <w:r w:rsidRPr="003C021B">
        <w:rPr>
          <w:rStyle w:val="BodyCopyText"/>
        </w:rPr>
        <w:t xml:space="preserve"> (1 minute, 44 seconds)</w:t>
      </w:r>
      <w:r w:rsidR="006542C7">
        <w:rPr>
          <w:rStyle w:val="BodyCopyText"/>
        </w:rPr>
        <w:t>.</w:t>
      </w:r>
    </w:p>
    <w:bookmarkEnd w:id="128"/>
    <w:p w14:paraId="1C0C943F" w14:textId="77777777" w:rsidR="00D65A5F" w:rsidRPr="00533443" w:rsidRDefault="00D65A5F" w:rsidP="001A4DD0">
      <w:pPr>
        <w:pStyle w:val="ListwithBullets"/>
        <w:rPr>
          <w:rStyle w:val="BodyCopyText"/>
        </w:rPr>
      </w:pPr>
      <w:r w:rsidRPr="003C021B">
        <w:rPr>
          <w:rStyle w:val="BodyCopyText"/>
        </w:rPr>
        <w:t xml:space="preserve">Website 1:  </w:t>
      </w:r>
      <w:hyperlink r:id="rId41" w:history="1">
        <w:r w:rsidRPr="00684B8B">
          <w:rPr>
            <w:rStyle w:val="BodyCopyText"/>
            <w:color w:val="0000FF"/>
            <w:u w:val="single"/>
          </w:rPr>
          <w:t>Shell Canada: Timeline of Shell Operations in Canada</w:t>
        </w:r>
      </w:hyperlink>
      <w:r w:rsidR="006542C7" w:rsidRPr="006542C7">
        <w:rPr>
          <w:rStyle w:val="BodyCopyText"/>
        </w:rPr>
        <w:t>.</w:t>
      </w:r>
    </w:p>
    <w:p w14:paraId="299FF8A0" w14:textId="77777777" w:rsidR="006542C7" w:rsidRDefault="006542C7">
      <w:pPr>
        <w:rPr>
          <w:b/>
          <w:bCs/>
        </w:rPr>
      </w:pPr>
      <w:r>
        <w:br w:type="page"/>
      </w:r>
    </w:p>
    <w:p w14:paraId="7911CD64" w14:textId="77777777" w:rsidR="00E07BC9" w:rsidRDefault="00D152C1" w:rsidP="000B4149">
      <w:pPr>
        <w:pStyle w:val="SubHeading2"/>
      </w:pPr>
      <w:bookmarkStart w:id="130" w:name="_Toc48915418"/>
      <w:r>
        <w:lastRenderedPageBreak/>
        <w:t>5.</w:t>
      </w:r>
      <w:r w:rsidR="009A67A8">
        <w:t>2.</w:t>
      </w:r>
      <w:r w:rsidR="00F87657">
        <w:t xml:space="preserve">3. </w:t>
      </w:r>
      <w:r w:rsidR="006A225E">
        <w:t>British Columbia</w:t>
      </w:r>
      <w:bookmarkEnd w:id="130"/>
    </w:p>
    <w:p w14:paraId="3B01692B" w14:textId="77777777" w:rsidR="00721B94" w:rsidRPr="00533443" w:rsidRDefault="00721B94" w:rsidP="009A67A8">
      <w:pPr>
        <w:rPr>
          <w:rStyle w:val="BodyCopyText"/>
        </w:rPr>
      </w:pPr>
      <w:r w:rsidRPr="00533443">
        <w:rPr>
          <w:rStyle w:val="BodyCopyText"/>
        </w:rPr>
        <w:t>This section provides some of the key milestones in the development of the commercial oil and gas industry within British Columbia.</w:t>
      </w:r>
    </w:p>
    <w:p w14:paraId="402C6991" w14:textId="77777777" w:rsidR="00F93D73" w:rsidRDefault="00D152C1" w:rsidP="00F5470E">
      <w:pPr>
        <w:pStyle w:val="SubHeading4"/>
      </w:pPr>
      <w:r>
        <w:t>5.</w:t>
      </w:r>
      <w:r w:rsidR="009A67A8">
        <w:t>2.</w:t>
      </w:r>
      <w:r w:rsidR="00F87657">
        <w:t xml:space="preserve">3.1. </w:t>
      </w:r>
      <w:r w:rsidR="00F93D73" w:rsidRPr="00993D78">
        <w:t>Learning Activity 4 Explore the History of Oil and Gas in Canada and British Columbia</w:t>
      </w:r>
    </w:p>
    <w:p w14:paraId="02DABC71" w14:textId="77777777" w:rsidR="00F67139" w:rsidRPr="00533443" w:rsidRDefault="00F67139" w:rsidP="009A67A8">
      <w:pPr>
        <w:rPr>
          <w:rStyle w:val="BodyCopyText"/>
        </w:rPr>
      </w:pPr>
      <w:r w:rsidRPr="00533443">
        <w:rPr>
          <w:rStyle w:val="BodyCopyText"/>
        </w:rPr>
        <w:t xml:space="preserve">In this learning activity, students learn about the history of oil and gas in </w:t>
      </w:r>
      <w:r w:rsidR="009A1EFD" w:rsidRPr="00533443">
        <w:rPr>
          <w:rStyle w:val="BodyCopyText"/>
        </w:rPr>
        <w:t>British Columbia</w:t>
      </w:r>
      <w:r w:rsidRPr="00533443">
        <w:rPr>
          <w:rStyle w:val="BodyCopyText"/>
        </w:rPr>
        <w:t xml:space="preserve"> by watching</w:t>
      </w:r>
      <w:r w:rsidR="00204E9D" w:rsidRPr="00533443">
        <w:rPr>
          <w:rStyle w:val="BodyCopyText"/>
        </w:rPr>
        <w:t xml:space="preserve"> a series of</w:t>
      </w:r>
      <w:r w:rsidRPr="00533443">
        <w:rPr>
          <w:rStyle w:val="BodyCopyText"/>
        </w:rPr>
        <w:t xml:space="preserve"> videos </w:t>
      </w:r>
      <w:r w:rsidR="00204E9D" w:rsidRPr="00533443">
        <w:rPr>
          <w:rStyle w:val="BodyCopyText"/>
        </w:rPr>
        <w:t>and visiting</w:t>
      </w:r>
      <w:r w:rsidRPr="00533443">
        <w:rPr>
          <w:rStyle w:val="BodyCopyText"/>
        </w:rPr>
        <w:t xml:space="preserve"> </w:t>
      </w:r>
      <w:r w:rsidR="00204E9D" w:rsidRPr="00533443">
        <w:rPr>
          <w:rStyle w:val="BodyCopyText"/>
        </w:rPr>
        <w:t>a website.</w:t>
      </w:r>
    </w:p>
    <w:p w14:paraId="1C7BE995" w14:textId="77777777" w:rsidR="00AC3DE2" w:rsidRPr="00FB2593" w:rsidRDefault="00AC3DE2" w:rsidP="00294831">
      <w:pPr>
        <w:pStyle w:val="BodyCopyITALICS"/>
      </w:pPr>
      <w:r w:rsidRPr="00FB2593">
        <w:t>Instructions</w:t>
      </w:r>
    </w:p>
    <w:p w14:paraId="58BCCB40" w14:textId="77777777" w:rsidR="00204E9D" w:rsidRPr="00533443" w:rsidRDefault="00204E9D" w:rsidP="00E34CB4">
      <w:pPr>
        <w:numPr>
          <w:ilvl w:val="0"/>
          <w:numId w:val="43"/>
        </w:numPr>
        <w:ind w:left="924" w:hanging="357"/>
        <w:rPr>
          <w:rStyle w:val="BodyCopyText"/>
        </w:rPr>
      </w:pPr>
      <w:r w:rsidRPr="00533443">
        <w:rPr>
          <w:rStyle w:val="BodyCopyText"/>
        </w:rPr>
        <w:t xml:space="preserve">Ask </w:t>
      </w:r>
      <w:r w:rsidR="009C7D1E" w:rsidRPr="00533443">
        <w:rPr>
          <w:rStyle w:val="BodyCopyText"/>
        </w:rPr>
        <w:t xml:space="preserve">students </w:t>
      </w:r>
      <w:r w:rsidRPr="00533443">
        <w:rPr>
          <w:rStyle w:val="BodyCopyText"/>
        </w:rPr>
        <w:t>to watch videos 6, 7, 8</w:t>
      </w:r>
      <w:r w:rsidR="006A225E" w:rsidRPr="00533443">
        <w:rPr>
          <w:rStyle w:val="BodyCopyText"/>
        </w:rPr>
        <w:t xml:space="preserve"> and 9</w:t>
      </w:r>
      <w:r w:rsidRPr="00533443">
        <w:rPr>
          <w:rStyle w:val="BodyCopyText"/>
        </w:rPr>
        <w:t>, and review website 1</w:t>
      </w:r>
      <w:r w:rsidR="00A41599">
        <w:rPr>
          <w:rStyle w:val="BodyCopyText"/>
        </w:rPr>
        <w:t>.</w:t>
      </w:r>
    </w:p>
    <w:p w14:paraId="5DCE4A16" w14:textId="77777777" w:rsidR="002C2924" w:rsidRPr="00533443" w:rsidRDefault="002C2924" w:rsidP="00E34CB4">
      <w:pPr>
        <w:numPr>
          <w:ilvl w:val="0"/>
          <w:numId w:val="43"/>
        </w:numPr>
        <w:ind w:left="924" w:hanging="357"/>
        <w:rPr>
          <w:rStyle w:val="BodyCopyText"/>
        </w:rPr>
      </w:pPr>
      <w:r w:rsidRPr="00533443">
        <w:rPr>
          <w:rStyle w:val="BodyCopyText"/>
        </w:rPr>
        <w:t>Engage students in a class discussion using the discussion questions as a starting point.</w:t>
      </w:r>
    </w:p>
    <w:p w14:paraId="4DFD2727" w14:textId="77777777" w:rsidR="00F82C82" w:rsidRPr="00533443" w:rsidRDefault="00204E9D" w:rsidP="00E34CB4">
      <w:pPr>
        <w:numPr>
          <w:ilvl w:val="0"/>
          <w:numId w:val="43"/>
        </w:numPr>
        <w:ind w:left="924" w:hanging="357"/>
        <w:rPr>
          <w:rStyle w:val="BodyCopyText"/>
        </w:rPr>
      </w:pPr>
      <w:r w:rsidRPr="00533443">
        <w:rPr>
          <w:rStyle w:val="BodyCopyText"/>
        </w:rPr>
        <w:t xml:space="preserve">Instruct students to </w:t>
      </w:r>
      <w:r w:rsidR="00394D5E" w:rsidRPr="00533443">
        <w:rPr>
          <w:rStyle w:val="BodyCopyText"/>
        </w:rPr>
        <w:t xml:space="preserve">answer the </w:t>
      </w:r>
      <w:r w:rsidR="00F2407A" w:rsidRPr="00533443">
        <w:rPr>
          <w:rStyle w:val="BodyCopyText"/>
        </w:rPr>
        <w:t xml:space="preserve">following </w:t>
      </w:r>
      <w:r w:rsidR="003958CB" w:rsidRPr="00533443">
        <w:rPr>
          <w:rStyle w:val="BodyCopyText"/>
        </w:rPr>
        <w:t>q</w:t>
      </w:r>
      <w:r w:rsidR="00394D5E" w:rsidRPr="00533443">
        <w:rPr>
          <w:rStyle w:val="BodyCopyText"/>
        </w:rPr>
        <w:t>uestions</w:t>
      </w:r>
      <w:r w:rsidR="00AC3DE2" w:rsidRPr="00533443">
        <w:rPr>
          <w:rStyle w:val="BodyCopyText"/>
        </w:rPr>
        <w:t xml:space="preserve"> based on the information learned in the videos and from the web</w:t>
      </w:r>
      <w:r w:rsidR="00E07BC9" w:rsidRPr="00533443">
        <w:rPr>
          <w:rStyle w:val="BodyCopyText"/>
        </w:rPr>
        <w:t>site</w:t>
      </w:r>
      <w:r w:rsidR="00AC3DE2" w:rsidRPr="00533443">
        <w:rPr>
          <w:rStyle w:val="BodyCopyText"/>
        </w:rPr>
        <w:t>.</w:t>
      </w:r>
    </w:p>
    <w:p w14:paraId="03D3D1FF" w14:textId="77777777" w:rsidR="00F2407A" w:rsidRPr="00533443" w:rsidRDefault="00F2407A" w:rsidP="00E34CB4">
      <w:pPr>
        <w:numPr>
          <w:ilvl w:val="1"/>
          <w:numId w:val="43"/>
        </w:numPr>
        <w:ind w:left="1259" w:hanging="357"/>
        <w:rPr>
          <w:rStyle w:val="BodyCopyText"/>
        </w:rPr>
      </w:pPr>
      <w:r w:rsidRPr="00533443">
        <w:rPr>
          <w:rStyle w:val="BodyCopyText"/>
        </w:rPr>
        <w:t>What is the purpose in reviewing the history of oil for a course on natural gas and liquefied natural gas (LNG)?</w:t>
      </w:r>
    </w:p>
    <w:p w14:paraId="702BDA68" w14:textId="77777777" w:rsidR="00F2407A" w:rsidRPr="00533443" w:rsidRDefault="00F2407A" w:rsidP="00E34CB4">
      <w:pPr>
        <w:numPr>
          <w:ilvl w:val="1"/>
          <w:numId w:val="43"/>
        </w:numPr>
        <w:ind w:left="1259" w:hanging="357"/>
        <w:rPr>
          <w:rStyle w:val="BodyCopyText"/>
        </w:rPr>
      </w:pPr>
      <w:r w:rsidRPr="00533443">
        <w:rPr>
          <w:rStyle w:val="BodyCopyText"/>
        </w:rPr>
        <w:t>What can we learn about the industry now, from learning about the industry then?</w:t>
      </w:r>
    </w:p>
    <w:p w14:paraId="5D66BF84" w14:textId="77777777" w:rsidR="00F2407A" w:rsidRPr="00533443" w:rsidRDefault="00F2407A" w:rsidP="00E34CB4">
      <w:pPr>
        <w:numPr>
          <w:ilvl w:val="1"/>
          <w:numId w:val="43"/>
        </w:numPr>
        <w:ind w:left="1259" w:hanging="357"/>
        <w:rPr>
          <w:rStyle w:val="BodyCopyText"/>
        </w:rPr>
      </w:pPr>
      <w:r w:rsidRPr="00533443">
        <w:rPr>
          <w:rStyle w:val="BodyCopyText"/>
        </w:rPr>
        <w:t>Why is that important?</w:t>
      </w:r>
    </w:p>
    <w:p w14:paraId="49CE0EFB" w14:textId="77777777" w:rsidR="00330DD9" w:rsidRDefault="00F87657" w:rsidP="000B4149">
      <w:pPr>
        <w:pStyle w:val="SubHeading2"/>
      </w:pPr>
      <w:bookmarkStart w:id="131" w:name="_Toc48915419"/>
      <w:r>
        <w:t xml:space="preserve">5.3. </w:t>
      </w:r>
      <w:r w:rsidR="00330DD9">
        <w:t>LNG Industry Community</w:t>
      </w:r>
      <w:bookmarkEnd w:id="131"/>
    </w:p>
    <w:p w14:paraId="01219FD5" w14:textId="77777777" w:rsidR="003B035B" w:rsidRPr="00533443" w:rsidRDefault="00A1235C" w:rsidP="009A67A8">
      <w:pPr>
        <w:rPr>
          <w:rStyle w:val="BodyCopyText"/>
        </w:rPr>
      </w:pPr>
      <w:r w:rsidRPr="00533443">
        <w:rPr>
          <w:rStyle w:val="BodyCopyText"/>
        </w:rPr>
        <w:t xml:space="preserve">A brief introduction to the </w:t>
      </w:r>
      <w:r w:rsidR="00330DD9" w:rsidRPr="00533443">
        <w:rPr>
          <w:rStyle w:val="BodyCopyText"/>
        </w:rPr>
        <w:t>LNG industry</w:t>
      </w:r>
      <w:r w:rsidRPr="00533443">
        <w:rPr>
          <w:rStyle w:val="BodyCopyText"/>
        </w:rPr>
        <w:t xml:space="preserve">, an </w:t>
      </w:r>
      <w:r w:rsidR="00B33BB3" w:rsidRPr="00533443">
        <w:rPr>
          <w:rStyle w:val="BodyCopyText"/>
        </w:rPr>
        <w:t xml:space="preserve">increasingly </w:t>
      </w:r>
      <w:r w:rsidRPr="00533443">
        <w:rPr>
          <w:rStyle w:val="BodyCopyText"/>
        </w:rPr>
        <w:t>important subset of the natural gas industry</w:t>
      </w:r>
      <w:r w:rsidR="00B33BB3" w:rsidRPr="00533443">
        <w:rPr>
          <w:rStyle w:val="BodyCopyText"/>
        </w:rPr>
        <w:t xml:space="preserve">, noting </w:t>
      </w:r>
      <w:r w:rsidRPr="00533443">
        <w:rPr>
          <w:rStyle w:val="BodyCopyText"/>
        </w:rPr>
        <w:t xml:space="preserve">the </w:t>
      </w:r>
      <w:r w:rsidR="00B33BB3" w:rsidRPr="00533443">
        <w:rPr>
          <w:rStyle w:val="BodyCopyText"/>
        </w:rPr>
        <w:t xml:space="preserve">potential </w:t>
      </w:r>
      <w:r w:rsidRPr="00533443">
        <w:rPr>
          <w:rStyle w:val="BodyCopyText"/>
        </w:rPr>
        <w:t xml:space="preserve">economic, social, </w:t>
      </w:r>
      <w:r w:rsidR="00142C68" w:rsidRPr="00533443">
        <w:rPr>
          <w:rStyle w:val="BodyCopyText"/>
        </w:rPr>
        <w:t xml:space="preserve">and </w:t>
      </w:r>
      <w:r w:rsidRPr="00533443">
        <w:rPr>
          <w:rStyle w:val="BodyCopyText"/>
        </w:rPr>
        <w:t>environmental impacts on the communities</w:t>
      </w:r>
      <w:r w:rsidR="00142C68" w:rsidRPr="00533443">
        <w:rPr>
          <w:rStyle w:val="BodyCopyText"/>
        </w:rPr>
        <w:t xml:space="preserve">, including Indigenous communities, across BC.  </w:t>
      </w:r>
    </w:p>
    <w:p w14:paraId="01FD7065" w14:textId="77777777" w:rsidR="006542C7" w:rsidRDefault="006542C7">
      <w:pPr>
        <w:rPr>
          <w:b/>
          <w:bCs/>
        </w:rPr>
      </w:pPr>
      <w:r>
        <w:br w:type="page"/>
      </w:r>
    </w:p>
    <w:p w14:paraId="72CD8724" w14:textId="77777777" w:rsidR="00142C68" w:rsidRDefault="00F87657" w:rsidP="000B4149">
      <w:pPr>
        <w:pStyle w:val="SubHeading2"/>
      </w:pPr>
      <w:bookmarkStart w:id="132" w:name="_Toc48915420"/>
      <w:r>
        <w:lastRenderedPageBreak/>
        <w:t xml:space="preserve">5.4. </w:t>
      </w:r>
      <w:r w:rsidR="00142C68">
        <w:t>Indigenous Communities and Companies</w:t>
      </w:r>
      <w:bookmarkEnd w:id="132"/>
    </w:p>
    <w:p w14:paraId="51C65B1C" w14:textId="77777777" w:rsidR="00F87657" w:rsidRPr="00533443" w:rsidRDefault="00640BAC" w:rsidP="009A67A8">
      <w:pPr>
        <w:rPr>
          <w:rStyle w:val="BodyCopyText"/>
        </w:rPr>
      </w:pPr>
      <w:r w:rsidRPr="00533443">
        <w:rPr>
          <w:rStyle w:val="BodyCopyText"/>
        </w:rPr>
        <w:t>This section provides some information about some of the different First Nations companies and communities active in the LNG industry.</w:t>
      </w:r>
      <w:r w:rsidR="00550B68" w:rsidRPr="00533443">
        <w:rPr>
          <w:rStyle w:val="BodyCopyText"/>
        </w:rPr>
        <w:t xml:space="preserve">  </w:t>
      </w:r>
    </w:p>
    <w:p w14:paraId="41A22966" w14:textId="77777777" w:rsidR="00F87657" w:rsidRPr="00533443" w:rsidRDefault="00550B68" w:rsidP="009A67A8">
      <w:pPr>
        <w:rPr>
          <w:rStyle w:val="BodyCopyText"/>
        </w:rPr>
      </w:pPr>
      <w:r w:rsidRPr="00533443">
        <w:rPr>
          <w:rStyle w:val="BodyCopyText"/>
          <w:b/>
          <w:bCs/>
        </w:rPr>
        <w:t>Figure 2</w:t>
      </w:r>
      <w:r w:rsidRPr="00533443">
        <w:rPr>
          <w:rStyle w:val="BodyCopyText"/>
        </w:rPr>
        <w:t xml:space="preserve"> in the Student Module highlights the </w:t>
      </w:r>
      <w:r w:rsidR="008E1D00" w:rsidRPr="00533443">
        <w:rPr>
          <w:rStyle w:val="BodyCopyText"/>
        </w:rPr>
        <w:t>many Indigenous bands across Northern BC, that have agreements to participate in the Coastal Gas Link (LNG) pipeline.</w:t>
      </w:r>
    </w:p>
    <w:p w14:paraId="051AFAEF" w14:textId="77777777" w:rsidR="008E1D00" w:rsidRPr="00533443" w:rsidRDefault="008E1D00" w:rsidP="009A67A8">
      <w:pPr>
        <w:rPr>
          <w:rStyle w:val="BodyCopyText"/>
        </w:rPr>
      </w:pPr>
      <w:r w:rsidRPr="00533443">
        <w:rPr>
          <w:rStyle w:val="BodyCopyText"/>
        </w:rPr>
        <w:t>The following videos</w:t>
      </w:r>
      <w:r w:rsidR="00323F5D" w:rsidRPr="00533443">
        <w:rPr>
          <w:rStyle w:val="BodyCopyText"/>
        </w:rPr>
        <w:t xml:space="preserve"> </w:t>
      </w:r>
      <w:r w:rsidRPr="00533443">
        <w:rPr>
          <w:rStyle w:val="BodyCopyText"/>
        </w:rPr>
        <w:t>offer some information about different Indigenous companies and communities in the industry.</w:t>
      </w:r>
    </w:p>
    <w:p w14:paraId="7719643C" w14:textId="77777777" w:rsidR="009B4FB4" w:rsidRPr="003C021B" w:rsidRDefault="009B4FB4" w:rsidP="001A4DD0">
      <w:pPr>
        <w:pStyle w:val="ListwithBullets"/>
        <w:rPr>
          <w:rStyle w:val="BodyCopyText"/>
        </w:rPr>
      </w:pPr>
      <w:r w:rsidRPr="003C021B">
        <w:rPr>
          <w:rStyle w:val="BodyCopyText"/>
        </w:rPr>
        <w:t>Video 10</w:t>
      </w:r>
      <w:r w:rsidR="00D30B42" w:rsidRPr="003C021B">
        <w:rPr>
          <w:rStyle w:val="BodyCopyText"/>
        </w:rPr>
        <w:t xml:space="preserve"> </w:t>
      </w:r>
      <w:r w:rsidRPr="003C021B">
        <w:rPr>
          <w:rStyle w:val="BodyCopyText"/>
        </w:rPr>
        <w:t xml:space="preserve"> </w:t>
      </w:r>
      <w:hyperlink r:id="rId42" w:history="1">
        <w:r w:rsidRPr="003C021B">
          <w:rPr>
            <w:rStyle w:val="BodyCopyText"/>
            <w:color w:val="0000FF"/>
            <w:u w:val="single"/>
          </w:rPr>
          <w:t>Backwoods Energy Services – Indigenous Owned Oilfield Firm</w:t>
        </w:r>
      </w:hyperlink>
      <w:r w:rsidRPr="003C021B">
        <w:rPr>
          <w:rStyle w:val="BodyCopyText"/>
        </w:rPr>
        <w:t xml:space="preserve"> (04 minutes, 06 seconds</w:t>
      </w:r>
      <w:r w:rsidR="006542C7">
        <w:rPr>
          <w:rStyle w:val="BodyCopyText"/>
        </w:rPr>
        <w:t>.</w:t>
      </w:r>
    </w:p>
    <w:p w14:paraId="24274198" w14:textId="77777777" w:rsidR="009B4FB4" w:rsidRPr="00D30B42" w:rsidRDefault="009B4FB4" w:rsidP="001A4DD0">
      <w:pPr>
        <w:pStyle w:val="ListwithBullets"/>
        <w:rPr>
          <w:rStyle w:val="BodyCopyText"/>
        </w:rPr>
      </w:pPr>
      <w:r w:rsidRPr="003C021B">
        <w:rPr>
          <w:rStyle w:val="BodyCopyText"/>
        </w:rPr>
        <w:t xml:space="preserve">Videos 11 and 12 </w:t>
      </w:r>
      <w:hyperlink r:id="rId43" w:history="1">
        <w:r w:rsidRPr="002A7853">
          <w:rPr>
            <w:rStyle w:val="BodyCopyText"/>
            <w:color w:val="0000FF"/>
            <w:u w:val="single"/>
          </w:rPr>
          <w:t>Clifford White, Chief of Gitxaala Nation, which belongs to a collective of First Nations that support sustainable and responsible LNG development in BC.</w:t>
        </w:r>
      </w:hyperlink>
      <w:r w:rsidR="006542C7" w:rsidRPr="00D30B42">
        <w:rPr>
          <w:rStyle w:val="BodyCopyText"/>
        </w:rPr>
        <w:t xml:space="preserve"> </w:t>
      </w:r>
      <w:r w:rsidRPr="003C021B">
        <w:rPr>
          <w:rStyle w:val="BodyCopyText"/>
        </w:rPr>
        <w:t xml:space="preserve">(00 minutes, 58 seconds) (00 minutes, </w:t>
      </w:r>
      <w:r w:rsidR="006542C7">
        <w:rPr>
          <w:rStyle w:val="BodyCopyText"/>
        </w:rPr>
        <w:br/>
      </w:r>
      <w:r w:rsidRPr="003C021B">
        <w:rPr>
          <w:rStyle w:val="BodyCopyText"/>
        </w:rPr>
        <w:t>48 seconds)</w:t>
      </w:r>
      <w:r w:rsidR="006542C7">
        <w:rPr>
          <w:rStyle w:val="BodyCopyText"/>
        </w:rPr>
        <w:t>.</w:t>
      </w:r>
    </w:p>
    <w:p w14:paraId="110C17FF" w14:textId="77777777" w:rsidR="009B4FB4" w:rsidRPr="00D30B42" w:rsidRDefault="009B4FB4" w:rsidP="001A4DD0">
      <w:pPr>
        <w:pStyle w:val="ListwithBullets"/>
        <w:rPr>
          <w:rStyle w:val="BodyCopyText"/>
        </w:rPr>
      </w:pPr>
      <w:r w:rsidRPr="003C021B">
        <w:rPr>
          <w:rStyle w:val="BodyCopyText"/>
        </w:rPr>
        <w:t xml:space="preserve">Video 13 </w:t>
      </w:r>
      <w:hyperlink r:id="rId44" w:history="1">
        <w:r w:rsidRPr="002A7853">
          <w:rPr>
            <w:rStyle w:val="BodyCopyText"/>
            <w:color w:val="0000FF"/>
            <w:u w:val="single"/>
          </w:rPr>
          <w:t>First Nations LNG Alliance: LNG Helping to Close the Gap</w:t>
        </w:r>
      </w:hyperlink>
      <w:r w:rsidRPr="003C021B">
        <w:rPr>
          <w:rStyle w:val="BodyCopyText"/>
        </w:rPr>
        <w:t xml:space="preserve">  </w:t>
      </w:r>
      <w:r w:rsidR="00471EA6">
        <w:rPr>
          <w:rStyle w:val="BodyCopyText"/>
        </w:rPr>
        <w:br/>
      </w:r>
      <w:r w:rsidRPr="003C021B">
        <w:rPr>
          <w:rStyle w:val="BodyCopyText"/>
        </w:rPr>
        <w:t>(05 minutes, 40 seconds)</w:t>
      </w:r>
      <w:r w:rsidR="00323F5D" w:rsidRPr="003C021B">
        <w:rPr>
          <w:rStyle w:val="BodyCopyText"/>
        </w:rPr>
        <w:t>.</w:t>
      </w:r>
    </w:p>
    <w:p w14:paraId="180158D2" w14:textId="77777777" w:rsidR="00323F5D" w:rsidRPr="00D30B42" w:rsidRDefault="00F87657" w:rsidP="009A67A8">
      <w:pPr>
        <w:rPr>
          <w:rStyle w:val="BodyCopyText"/>
        </w:rPr>
      </w:pPr>
      <w:r w:rsidRPr="00D30B42">
        <w:rPr>
          <w:rStyle w:val="BodyCopyText"/>
        </w:rPr>
        <w:t xml:space="preserve">Other resources to have </w:t>
      </w:r>
      <w:r w:rsidR="001D5423" w:rsidRPr="00D30B42">
        <w:rPr>
          <w:rStyle w:val="BodyCopyText"/>
        </w:rPr>
        <w:t xml:space="preserve">the students </w:t>
      </w:r>
      <w:r w:rsidRPr="00D30B42">
        <w:rPr>
          <w:rStyle w:val="BodyCopyText"/>
        </w:rPr>
        <w:t xml:space="preserve">explore can be found by </w:t>
      </w:r>
      <w:r w:rsidR="001D5423" w:rsidRPr="00D30B42">
        <w:rPr>
          <w:rStyle w:val="BodyCopyText"/>
        </w:rPr>
        <w:t>follow</w:t>
      </w:r>
      <w:r w:rsidRPr="00D30B42">
        <w:rPr>
          <w:rStyle w:val="BodyCopyText"/>
        </w:rPr>
        <w:t>ing</w:t>
      </w:r>
      <w:r w:rsidR="001D5423" w:rsidRPr="00D30B42">
        <w:rPr>
          <w:rStyle w:val="BodyCopyText"/>
        </w:rPr>
        <w:t xml:space="preserve"> the link to Website 2</w:t>
      </w:r>
      <w:r w:rsidR="00323F5D" w:rsidRPr="00D30B42">
        <w:rPr>
          <w:rStyle w:val="BodyCopyText"/>
        </w:rPr>
        <w:t xml:space="preserve"> below</w:t>
      </w:r>
      <w:r w:rsidR="001D5423" w:rsidRPr="00D30B42">
        <w:rPr>
          <w:rStyle w:val="BodyCopyText"/>
        </w:rPr>
        <w:t xml:space="preserve">. </w:t>
      </w:r>
    </w:p>
    <w:p w14:paraId="06B93933" w14:textId="77777777" w:rsidR="00323F5D" w:rsidRPr="00D30B42" w:rsidRDefault="00323F5D" w:rsidP="001A4DD0">
      <w:pPr>
        <w:pStyle w:val="ListwithBullets"/>
        <w:rPr>
          <w:rStyle w:val="BodyCopyText"/>
        </w:rPr>
      </w:pPr>
      <w:r w:rsidRPr="003C021B">
        <w:rPr>
          <w:rStyle w:val="BodyCopyText"/>
        </w:rPr>
        <w:t xml:space="preserve">Website 2:  </w:t>
      </w:r>
      <w:hyperlink r:id="rId45" w:history="1">
        <w:r w:rsidRPr="002A7853">
          <w:rPr>
            <w:rStyle w:val="BodyCopyText"/>
            <w:color w:val="0000FF"/>
            <w:u w:val="single"/>
          </w:rPr>
          <w:t>BC Oil and Gas Commission Indigenous Partnerships and Relationship Opportunities Interactive Infographic</w:t>
        </w:r>
      </w:hyperlink>
      <w:r w:rsidRPr="006542C7">
        <w:rPr>
          <w:rStyle w:val="BodyCopyText"/>
        </w:rPr>
        <w:t>.</w:t>
      </w:r>
      <w:r w:rsidRPr="00D30B42">
        <w:rPr>
          <w:rStyle w:val="BodyCopyText"/>
        </w:rPr>
        <w:t xml:space="preserve"> </w:t>
      </w:r>
    </w:p>
    <w:p w14:paraId="0AD402E4" w14:textId="77777777" w:rsidR="00F87657" w:rsidRPr="00D30B42" w:rsidRDefault="001D5423" w:rsidP="00323F5D">
      <w:pPr>
        <w:rPr>
          <w:rStyle w:val="BodyCopyText"/>
        </w:rPr>
      </w:pPr>
      <w:r w:rsidRPr="00D30B42">
        <w:rPr>
          <w:rStyle w:val="BodyCopyText"/>
        </w:rPr>
        <w:t>The graphic contains clickable links that provide detailed information on</w:t>
      </w:r>
      <w:r w:rsidR="00F87657" w:rsidRPr="00D30B42">
        <w:rPr>
          <w:rStyle w:val="BodyCopyText"/>
        </w:rPr>
        <w:t xml:space="preserve">: </w:t>
      </w:r>
    </w:p>
    <w:p w14:paraId="027FA280" w14:textId="77777777" w:rsidR="00F87657" w:rsidRPr="003C021B" w:rsidRDefault="00A41599" w:rsidP="001A4DD0">
      <w:pPr>
        <w:pStyle w:val="ListwithBullets"/>
        <w:rPr>
          <w:rStyle w:val="BodyCopyText"/>
        </w:rPr>
      </w:pPr>
      <w:r>
        <w:rPr>
          <w:rStyle w:val="BodyCopyText"/>
        </w:rPr>
        <w:t>E</w:t>
      </w:r>
      <w:r w:rsidR="001D5423" w:rsidRPr="003C021B">
        <w:rPr>
          <w:rStyle w:val="BodyCopyText"/>
        </w:rPr>
        <w:t>ducation, training, and awards</w:t>
      </w:r>
      <w:r w:rsidR="00F87657" w:rsidRPr="003C021B">
        <w:rPr>
          <w:rStyle w:val="BodyCopyText"/>
        </w:rPr>
        <w:t>.</w:t>
      </w:r>
    </w:p>
    <w:p w14:paraId="7589A86B" w14:textId="77777777" w:rsidR="00F87657" w:rsidRPr="003C021B" w:rsidRDefault="00F87657" w:rsidP="001A4DD0">
      <w:pPr>
        <w:pStyle w:val="ListwithBullets"/>
        <w:rPr>
          <w:rStyle w:val="BodyCopyText"/>
        </w:rPr>
      </w:pPr>
      <w:r w:rsidRPr="003C021B">
        <w:rPr>
          <w:rStyle w:val="BodyCopyText"/>
        </w:rPr>
        <w:lastRenderedPageBreak/>
        <w:t>S</w:t>
      </w:r>
      <w:r w:rsidR="001D5423" w:rsidRPr="003C021B">
        <w:rPr>
          <w:rStyle w:val="BodyCopyText"/>
        </w:rPr>
        <w:t>tewardship and mentorship</w:t>
      </w:r>
      <w:r w:rsidRPr="003C021B">
        <w:rPr>
          <w:rStyle w:val="BodyCopyText"/>
        </w:rPr>
        <w:t>.</w:t>
      </w:r>
    </w:p>
    <w:p w14:paraId="3D0EF940" w14:textId="77777777" w:rsidR="00F87657" w:rsidRPr="003C021B" w:rsidRDefault="00F87657" w:rsidP="001A4DD0">
      <w:pPr>
        <w:pStyle w:val="ListwithBullets"/>
        <w:rPr>
          <w:rStyle w:val="BodyCopyText"/>
        </w:rPr>
      </w:pPr>
      <w:r w:rsidRPr="003C021B">
        <w:rPr>
          <w:rStyle w:val="BodyCopyText"/>
        </w:rPr>
        <w:t>P</w:t>
      </w:r>
      <w:r w:rsidR="001D5423" w:rsidRPr="003C021B">
        <w:rPr>
          <w:rStyle w:val="BodyCopyText"/>
        </w:rPr>
        <w:t>re-engagement, area planning, and regulatory development</w:t>
      </w:r>
      <w:r w:rsidRPr="003C021B">
        <w:rPr>
          <w:rStyle w:val="BodyCopyText"/>
        </w:rPr>
        <w:t>.</w:t>
      </w:r>
    </w:p>
    <w:p w14:paraId="027CD7B5" w14:textId="77777777" w:rsidR="00F87657" w:rsidRPr="003C021B" w:rsidRDefault="00F87657" w:rsidP="001A4DD0">
      <w:pPr>
        <w:pStyle w:val="ListwithBullets"/>
        <w:rPr>
          <w:rStyle w:val="BodyCopyText"/>
        </w:rPr>
      </w:pPr>
      <w:r w:rsidRPr="003C021B">
        <w:rPr>
          <w:rStyle w:val="BodyCopyText"/>
        </w:rPr>
        <w:t>R</w:t>
      </w:r>
      <w:r w:rsidR="001D5423" w:rsidRPr="003C021B">
        <w:rPr>
          <w:rStyle w:val="BodyCopyText"/>
        </w:rPr>
        <w:t>estoration projects and tools</w:t>
      </w:r>
      <w:r w:rsidRPr="003C021B">
        <w:rPr>
          <w:rStyle w:val="BodyCopyText"/>
        </w:rPr>
        <w:t xml:space="preserve">. </w:t>
      </w:r>
    </w:p>
    <w:p w14:paraId="0A6BEADD" w14:textId="77777777" w:rsidR="00F87657" w:rsidRPr="003C021B" w:rsidRDefault="001D5423" w:rsidP="001A4DD0">
      <w:pPr>
        <w:pStyle w:val="ListwithBullets"/>
        <w:rPr>
          <w:rStyle w:val="BodyCopyText"/>
        </w:rPr>
      </w:pPr>
      <w:r w:rsidRPr="003C021B">
        <w:rPr>
          <w:rStyle w:val="BodyCopyText"/>
        </w:rPr>
        <w:t>Aboriginal liaison program</w:t>
      </w:r>
      <w:r w:rsidR="00F87657" w:rsidRPr="003C021B">
        <w:rPr>
          <w:rStyle w:val="BodyCopyText"/>
        </w:rPr>
        <w:t>.</w:t>
      </w:r>
    </w:p>
    <w:p w14:paraId="691DC4ED" w14:textId="77777777" w:rsidR="00F87657" w:rsidRPr="003C021B" w:rsidRDefault="00F87657" w:rsidP="001A4DD0">
      <w:pPr>
        <w:pStyle w:val="ListwithBullets"/>
        <w:rPr>
          <w:rStyle w:val="BodyCopyText"/>
        </w:rPr>
      </w:pPr>
      <w:r w:rsidRPr="003C021B">
        <w:rPr>
          <w:rStyle w:val="BodyCopyText"/>
        </w:rPr>
        <w:t>E</w:t>
      </w:r>
      <w:r w:rsidR="001D5423" w:rsidRPr="003C021B">
        <w:rPr>
          <w:rStyle w:val="BodyCopyText"/>
        </w:rPr>
        <w:t>mergency management, response, and critical incident reporting</w:t>
      </w:r>
      <w:r w:rsidRPr="003C021B">
        <w:rPr>
          <w:rStyle w:val="BodyCopyText"/>
        </w:rPr>
        <w:t xml:space="preserve">. </w:t>
      </w:r>
    </w:p>
    <w:p w14:paraId="3618A21D" w14:textId="77777777" w:rsidR="00F87657" w:rsidRPr="003C021B" w:rsidRDefault="00F87657" w:rsidP="001A4DD0">
      <w:pPr>
        <w:pStyle w:val="ListwithBullets"/>
        <w:rPr>
          <w:rStyle w:val="BodyCopyText"/>
        </w:rPr>
      </w:pPr>
      <w:r w:rsidRPr="003C021B">
        <w:rPr>
          <w:rStyle w:val="BodyCopyText"/>
        </w:rPr>
        <w:t>C</w:t>
      </w:r>
      <w:r w:rsidR="001D5423" w:rsidRPr="003C021B">
        <w:rPr>
          <w:rStyle w:val="BodyCopyText"/>
        </w:rPr>
        <w:t>ompliance, enforcement, and joint inspections</w:t>
      </w:r>
      <w:r w:rsidRPr="003C021B">
        <w:rPr>
          <w:rStyle w:val="BodyCopyText"/>
        </w:rPr>
        <w:t>.</w:t>
      </w:r>
    </w:p>
    <w:p w14:paraId="6A0FFDE9" w14:textId="77777777" w:rsidR="001D5423" w:rsidRPr="003C021B" w:rsidRDefault="00F87657" w:rsidP="001A4DD0">
      <w:pPr>
        <w:pStyle w:val="ListwithBullets"/>
        <w:rPr>
          <w:rStyle w:val="BodyCopyText"/>
        </w:rPr>
      </w:pPr>
      <w:r w:rsidRPr="003C021B">
        <w:rPr>
          <w:rStyle w:val="BodyCopyText"/>
        </w:rPr>
        <w:t>C</w:t>
      </w:r>
      <w:r w:rsidR="001D5423" w:rsidRPr="003C021B">
        <w:rPr>
          <w:rStyle w:val="BodyCopyText"/>
        </w:rPr>
        <w:t>onsultation, applications, and process refinement.</w:t>
      </w:r>
    </w:p>
    <w:p w14:paraId="028CC983" w14:textId="77777777" w:rsidR="003B035B" w:rsidRPr="00640BAC" w:rsidRDefault="00B05175" w:rsidP="000B4149">
      <w:pPr>
        <w:pStyle w:val="SubHeading3"/>
      </w:pPr>
      <w:r>
        <w:t xml:space="preserve">5.4.1. </w:t>
      </w:r>
      <w:r w:rsidR="003B035B" w:rsidRPr="00640BAC">
        <w:t>Learning Activity 5</w:t>
      </w:r>
      <w:r w:rsidR="00D62634">
        <w:t xml:space="preserve"> - </w:t>
      </w:r>
      <w:r w:rsidR="003B035B" w:rsidRPr="00640BAC">
        <w:t>LNG Industry Communit</w:t>
      </w:r>
      <w:r w:rsidR="00550B68">
        <w:t>ies</w:t>
      </w:r>
    </w:p>
    <w:p w14:paraId="6E1B4F59" w14:textId="77777777" w:rsidR="003B035B" w:rsidRDefault="003B035B" w:rsidP="00294831">
      <w:pPr>
        <w:pStyle w:val="BodyCopyITALICS"/>
      </w:pPr>
      <w:r w:rsidRPr="00A1235C">
        <w:t>Instructions</w:t>
      </w:r>
    </w:p>
    <w:p w14:paraId="28C00258" w14:textId="77777777" w:rsidR="003B035B" w:rsidRPr="00D30B42" w:rsidRDefault="003B035B" w:rsidP="00E34CB4">
      <w:pPr>
        <w:numPr>
          <w:ilvl w:val="0"/>
          <w:numId w:val="44"/>
        </w:numPr>
        <w:ind w:left="924" w:hanging="357"/>
        <w:rPr>
          <w:rStyle w:val="BodyCopyText"/>
        </w:rPr>
      </w:pPr>
      <w:r w:rsidRPr="00D30B42">
        <w:rPr>
          <w:rStyle w:val="BodyCopyText"/>
        </w:rPr>
        <w:t>Have the students watch videos 10</w:t>
      </w:r>
      <w:r w:rsidR="00330DD9" w:rsidRPr="00D30B42">
        <w:rPr>
          <w:rStyle w:val="BodyCopyText"/>
        </w:rPr>
        <w:t xml:space="preserve">, 11, 12 and </w:t>
      </w:r>
      <w:r w:rsidRPr="00D30B42">
        <w:rPr>
          <w:rStyle w:val="BodyCopyText"/>
        </w:rPr>
        <w:t xml:space="preserve">13 and visit Website </w:t>
      </w:r>
      <w:r w:rsidR="00A7043C" w:rsidRPr="00D30B42">
        <w:rPr>
          <w:rStyle w:val="BodyCopyText"/>
        </w:rPr>
        <w:t>2</w:t>
      </w:r>
      <w:r w:rsidR="00A41599">
        <w:rPr>
          <w:rStyle w:val="BodyCopyText"/>
        </w:rPr>
        <w:t>.</w:t>
      </w:r>
    </w:p>
    <w:p w14:paraId="6926C1DC" w14:textId="77777777" w:rsidR="003B035B" w:rsidRPr="00D30B42" w:rsidRDefault="003B035B" w:rsidP="00E34CB4">
      <w:pPr>
        <w:numPr>
          <w:ilvl w:val="0"/>
          <w:numId w:val="44"/>
        </w:numPr>
        <w:ind w:left="924" w:hanging="357"/>
        <w:rPr>
          <w:rStyle w:val="BodyCopyText"/>
        </w:rPr>
      </w:pPr>
      <w:r w:rsidRPr="00D30B42">
        <w:rPr>
          <w:rStyle w:val="BodyCopyText"/>
        </w:rPr>
        <w:t>Break the class into small groups to discuss the following questions</w:t>
      </w:r>
      <w:r w:rsidR="00A41599">
        <w:rPr>
          <w:rStyle w:val="BodyCopyText"/>
        </w:rPr>
        <w:t>:</w:t>
      </w:r>
    </w:p>
    <w:p w14:paraId="0EE7F13D" w14:textId="77777777" w:rsidR="003B035B" w:rsidRPr="00D30B42" w:rsidRDefault="003B035B" w:rsidP="00E34CB4">
      <w:pPr>
        <w:numPr>
          <w:ilvl w:val="1"/>
          <w:numId w:val="44"/>
        </w:numPr>
        <w:ind w:left="1259" w:hanging="357"/>
        <w:rPr>
          <w:rStyle w:val="BodyCopyText"/>
        </w:rPr>
      </w:pPr>
      <w:r w:rsidRPr="00D30B42">
        <w:rPr>
          <w:rStyle w:val="BodyCopyText"/>
        </w:rPr>
        <w:t>Are you a part of the LNG community? Do you have friends, family or neighbors who work in this industry?</w:t>
      </w:r>
    </w:p>
    <w:p w14:paraId="731E5C3E" w14:textId="77777777" w:rsidR="003B035B" w:rsidRPr="00D30B42" w:rsidRDefault="003B035B" w:rsidP="00E34CB4">
      <w:pPr>
        <w:numPr>
          <w:ilvl w:val="1"/>
          <w:numId w:val="44"/>
        </w:numPr>
        <w:ind w:left="1259" w:hanging="357"/>
        <w:rPr>
          <w:rStyle w:val="BodyCopyText"/>
        </w:rPr>
      </w:pPr>
      <w:r w:rsidRPr="00D30B42">
        <w:rPr>
          <w:rStyle w:val="BodyCopyText"/>
        </w:rPr>
        <w:t>Do you live in a location or want to live in a location where the LNG industry operates?</w:t>
      </w:r>
    </w:p>
    <w:p w14:paraId="6EC5A15E" w14:textId="77777777" w:rsidR="003B035B" w:rsidRPr="00D30B42" w:rsidRDefault="003B035B" w:rsidP="00E34CB4">
      <w:pPr>
        <w:numPr>
          <w:ilvl w:val="1"/>
          <w:numId w:val="44"/>
        </w:numPr>
        <w:ind w:left="1259" w:hanging="357"/>
        <w:rPr>
          <w:rStyle w:val="BodyCopyText"/>
        </w:rPr>
      </w:pPr>
      <w:r w:rsidRPr="00D30B42">
        <w:rPr>
          <w:rStyle w:val="BodyCopyText"/>
        </w:rPr>
        <w:t>Did you know that there is a wide range of opportunities for where you want to live and work within the upstream, midstream and downstream sectors of LNG?</w:t>
      </w:r>
    </w:p>
    <w:p w14:paraId="2ECC9440" w14:textId="77777777" w:rsidR="003B035B" w:rsidRPr="00D30B42" w:rsidRDefault="003B035B" w:rsidP="00E34CB4">
      <w:pPr>
        <w:numPr>
          <w:ilvl w:val="1"/>
          <w:numId w:val="44"/>
        </w:numPr>
        <w:ind w:left="1259" w:hanging="357"/>
        <w:rPr>
          <w:rStyle w:val="BodyCopyText"/>
        </w:rPr>
      </w:pPr>
      <w:r w:rsidRPr="00D30B42">
        <w:rPr>
          <w:rStyle w:val="BodyCopyText"/>
        </w:rPr>
        <w:t>Were you aware that there are resources in place to work with families and communities within the LNG community?</w:t>
      </w:r>
    </w:p>
    <w:p w14:paraId="796033E3" w14:textId="77777777" w:rsidR="00FA6D01" w:rsidRPr="00D30B42" w:rsidRDefault="00FA6D01" w:rsidP="00E34CB4">
      <w:pPr>
        <w:numPr>
          <w:ilvl w:val="1"/>
          <w:numId w:val="44"/>
        </w:numPr>
        <w:ind w:left="1259" w:hanging="357"/>
        <w:rPr>
          <w:rStyle w:val="BodyCopyText"/>
        </w:rPr>
      </w:pPr>
      <w:r w:rsidRPr="00D30B42">
        <w:rPr>
          <w:rStyle w:val="BodyCopyText"/>
        </w:rPr>
        <w:t xml:space="preserve">Think about how you might become a part of the LNG community and the kinds of opportunities you are interested it. </w:t>
      </w:r>
    </w:p>
    <w:p w14:paraId="7AB38718" w14:textId="77777777" w:rsidR="00BB320C" w:rsidRDefault="00B05175" w:rsidP="000A5CA6">
      <w:pPr>
        <w:pStyle w:val="SubHeading1"/>
      </w:pPr>
      <w:bookmarkStart w:id="133" w:name="_Toc48915421"/>
      <w:r>
        <w:lastRenderedPageBreak/>
        <w:t xml:space="preserve">6. </w:t>
      </w:r>
      <w:r w:rsidR="00BB320C" w:rsidRPr="004A6CE0">
        <w:t>Suggested Reading</w:t>
      </w:r>
      <w:bookmarkEnd w:id="133"/>
    </w:p>
    <w:p w14:paraId="545298D5" w14:textId="77777777" w:rsidR="00EB2A02" w:rsidRPr="00D30B42" w:rsidRDefault="00EB2A02" w:rsidP="00EB2A02">
      <w:pPr>
        <w:rPr>
          <w:rStyle w:val="BodyCopyText"/>
        </w:rPr>
      </w:pPr>
      <w:bookmarkStart w:id="134" w:name="_Hlk47101907"/>
      <w:r w:rsidRPr="00D30B42">
        <w:rPr>
          <w:rStyle w:val="BodyCopyText"/>
        </w:rPr>
        <w:t xml:space="preserve">Encourage </w:t>
      </w:r>
      <w:r w:rsidR="001A746D" w:rsidRPr="00D30B42">
        <w:rPr>
          <w:rStyle w:val="BodyCopyText"/>
        </w:rPr>
        <w:t>students to review</w:t>
      </w:r>
      <w:r w:rsidRPr="00D30B42">
        <w:rPr>
          <w:rStyle w:val="BodyCopyText"/>
        </w:rPr>
        <w:t xml:space="preserve"> suggested reading on their own time, or in </w:t>
      </w:r>
      <w:bookmarkEnd w:id="134"/>
      <w:r w:rsidRPr="00D30B42">
        <w:rPr>
          <w:rStyle w:val="BodyCopyText"/>
        </w:rPr>
        <w:t xml:space="preserve">class if there is time at the end of the module. </w:t>
      </w:r>
    </w:p>
    <w:p w14:paraId="7FBDF99E" w14:textId="77777777" w:rsidR="00FA6D01" w:rsidRPr="00D30B42" w:rsidRDefault="00FA6D01" w:rsidP="001A4DD0">
      <w:pPr>
        <w:pStyle w:val="ListwithBullets"/>
        <w:rPr>
          <w:rStyle w:val="BodyCopyText"/>
        </w:rPr>
      </w:pPr>
      <w:r w:rsidRPr="00D30B42">
        <w:rPr>
          <w:rStyle w:val="BodyCopyText"/>
        </w:rPr>
        <w:t xml:space="preserve">Petroleum History Society:  </w:t>
      </w:r>
      <w:hyperlink r:id="rId46" w:history="1">
        <w:r w:rsidRPr="00320EFD">
          <w:rPr>
            <w:rStyle w:val="BodyCopyText"/>
            <w:color w:val="0000FF"/>
            <w:u w:val="single"/>
          </w:rPr>
          <w:t>A Brief History of Energy Use</w:t>
        </w:r>
      </w:hyperlink>
      <w:r w:rsidR="00576BF3" w:rsidRPr="00576BF3">
        <w:rPr>
          <w:rStyle w:val="BodyCopyText"/>
        </w:rPr>
        <w:t>.</w:t>
      </w:r>
      <w:r w:rsidRPr="00576BF3">
        <w:rPr>
          <w:rStyle w:val="BodyCopyText"/>
        </w:rPr>
        <w:t xml:space="preserve"> </w:t>
      </w:r>
    </w:p>
    <w:p w14:paraId="361E2539" w14:textId="77777777" w:rsidR="00FA6D01" w:rsidRPr="00D30B42" w:rsidRDefault="00FA6D01" w:rsidP="001A4DD0">
      <w:pPr>
        <w:pStyle w:val="ListwithBullets"/>
        <w:rPr>
          <w:rStyle w:val="Hyperlink"/>
          <w:rFonts w:asciiTheme="minorHAnsi" w:hAnsiTheme="minorHAnsi"/>
          <w:color w:val="000000" w:themeColor="text1"/>
        </w:rPr>
      </w:pPr>
      <w:bookmarkStart w:id="135" w:name="_Hlk39050587"/>
      <w:r w:rsidRPr="00D30B42">
        <w:rPr>
          <w:rStyle w:val="BodyCopyText"/>
        </w:rPr>
        <w:t xml:space="preserve">Canadian Centre for Energy Information: </w:t>
      </w:r>
      <w:hyperlink r:id="rId47" w:history="1">
        <w:r w:rsidRPr="00320EFD">
          <w:rPr>
            <w:rStyle w:val="BodyCopyText"/>
            <w:color w:val="0000FF"/>
            <w:u w:val="single"/>
          </w:rPr>
          <w:t>Online PDF: Evolution of Canada’s Oil and Gas Industry</w:t>
        </w:r>
      </w:hyperlink>
      <w:r w:rsidR="00576BF3" w:rsidRPr="00576BF3">
        <w:rPr>
          <w:rStyle w:val="BodyCopyText"/>
        </w:rPr>
        <w:t>.</w:t>
      </w:r>
    </w:p>
    <w:bookmarkEnd w:id="135"/>
    <w:p w14:paraId="3D86DB3E" w14:textId="77777777" w:rsidR="00471EA6" w:rsidRDefault="00471EA6">
      <w:pPr>
        <w:rPr>
          <w:rFonts w:eastAsiaTheme="majorEastAsia" w:cstheme="majorBidi"/>
          <w:b/>
          <w:iCs/>
          <w:sz w:val="32"/>
          <w:szCs w:val="32"/>
          <w:lang w:val="en-US" w:eastAsia="en-CA"/>
        </w:rPr>
      </w:pPr>
      <w:r>
        <w:br w:type="page"/>
      </w:r>
    </w:p>
    <w:p w14:paraId="7995A3B3" w14:textId="77777777" w:rsidR="00945F27" w:rsidRPr="00945F27" w:rsidRDefault="00B05175" w:rsidP="000A5CA6">
      <w:pPr>
        <w:pStyle w:val="SubHeading1"/>
      </w:pPr>
      <w:bookmarkStart w:id="136" w:name="_Toc48915422"/>
      <w:r>
        <w:lastRenderedPageBreak/>
        <w:t xml:space="preserve">7. </w:t>
      </w:r>
      <w:r w:rsidR="00945F27" w:rsidRPr="00945F27">
        <w:t>Notes</w:t>
      </w:r>
      <w:bookmarkEnd w:id="136"/>
    </w:p>
    <w:p w14:paraId="7CB6037C" w14:textId="77777777" w:rsidR="00FD25A8" w:rsidRPr="00A71021" w:rsidRDefault="00FD25A8" w:rsidP="00FD25A8">
      <w:pPr>
        <w:widowControl w:val="0"/>
        <w:autoSpaceDE w:val="0"/>
        <w:autoSpaceDN w:val="0"/>
        <w:adjustRightInd w:val="0"/>
        <w:spacing w:after="360"/>
        <w:ind w:right="711"/>
        <w:jc w:val="both"/>
        <w:rPr>
          <w:rFonts w:cs="Calibri"/>
          <w:szCs w:val="28"/>
        </w:rPr>
      </w:pPr>
    </w:p>
    <w:p w14:paraId="6DB096D1" w14:textId="77777777" w:rsidR="00E31A3A" w:rsidRDefault="00E31A3A">
      <w:r>
        <w:br w:type="page"/>
      </w:r>
    </w:p>
    <w:p w14:paraId="2A96C9FC" w14:textId="77777777" w:rsidR="00680706" w:rsidRDefault="00680706">
      <w:pPr>
        <w:rPr>
          <w:rFonts w:eastAsiaTheme="majorEastAsia" w:cstheme="majorBidi"/>
          <w:b/>
          <w:bCs/>
          <w:sz w:val="36"/>
          <w:szCs w:val="28"/>
        </w:rPr>
      </w:pPr>
      <w:r>
        <w:lastRenderedPageBreak/>
        <w:br w:type="page"/>
      </w:r>
    </w:p>
    <w:p w14:paraId="75CF9E56" w14:textId="77777777" w:rsidR="0096672E" w:rsidRPr="00A71021" w:rsidRDefault="00717EEF" w:rsidP="00186282">
      <w:pPr>
        <w:pStyle w:val="MainSectionHeading"/>
      </w:pPr>
      <w:bookmarkStart w:id="137" w:name="_Toc48915423"/>
      <w:bookmarkStart w:id="138" w:name="Module_22"/>
      <w:bookmarkStart w:id="139" w:name="_Toc49170776"/>
      <w:bookmarkStart w:id="140" w:name="_Toc49171338"/>
      <w:bookmarkStart w:id="141" w:name="_Toc49172230"/>
      <w:bookmarkStart w:id="142" w:name="_Toc49177362"/>
      <w:bookmarkStart w:id="143" w:name="_Toc49178946"/>
      <w:r w:rsidRPr="00A71021">
        <w:lastRenderedPageBreak/>
        <w:t xml:space="preserve">Lesson Plan: </w:t>
      </w:r>
      <w:r w:rsidR="0096672E" w:rsidRPr="00A71021">
        <w:t xml:space="preserve">Module 2.2 The Natural Gas Industry in </w:t>
      </w:r>
      <w:r w:rsidR="00A41599">
        <w:br/>
      </w:r>
      <w:r w:rsidR="005A2C69" w:rsidRPr="00A71021">
        <w:t>British Columbia</w:t>
      </w:r>
      <w:bookmarkEnd w:id="137"/>
      <w:bookmarkEnd w:id="138"/>
      <w:bookmarkEnd w:id="139"/>
      <w:bookmarkEnd w:id="140"/>
      <w:bookmarkEnd w:id="141"/>
      <w:bookmarkEnd w:id="142"/>
      <w:bookmarkEnd w:id="143"/>
    </w:p>
    <w:p w14:paraId="38FA489F" w14:textId="77777777" w:rsidR="00E52DC6" w:rsidRPr="00090BB6" w:rsidRDefault="000D7C72" w:rsidP="000A5CA6">
      <w:pPr>
        <w:pStyle w:val="SubHeading1"/>
      </w:pPr>
      <w:bookmarkStart w:id="144" w:name="_Toc48915424"/>
      <w:r w:rsidRPr="00090BB6">
        <w:rPr>
          <w:rFonts w:eastAsia="Tahoma"/>
        </w:rPr>
        <w:t xml:space="preserve">1. </w:t>
      </w:r>
      <w:r w:rsidR="00E52DC6" w:rsidRPr="00090BB6">
        <w:rPr>
          <w:rFonts w:eastAsia="Tahoma"/>
        </w:rPr>
        <w:t>O</w:t>
      </w:r>
      <w:r w:rsidR="00203B6B" w:rsidRPr="00090BB6">
        <w:rPr>
          <w:rFonts w:eastAsia="Tahoma"/>
        </w:rPr>
        <w:t>verview</w:t>
      </w:r>
      <w:bookmarkEnd w:id="144"/>
    </w:p>
    <w:p w14:paraId="74C0CD81" w14:textId="77777777" w:rsidR="00E52DC6" w:rsidRPr="00D30B42" w:rsidRDefault="00E52DC6" w:rsidP="00717EEF">
      <w:pPr>
        <w:rPr>
          <w:rStyle w:val="BodyCopyText"/>
        </w:rPr>
      </w:pPr>
      <w:r w:rsidRPr="00D30B42">
        <w:rPr>
          <w:rStyle w:val="BodyCopyText"/>
        </w:rPr>
        <w:t xml:space="preserve">This module provides information about how the natural gas industry is growing in British Columbia including the development of the </w:t>
      </w:r>
      <w:r w:rsidR="00D2706F" w:rsidRPr="00D30B42">
        <w:rPr>
          <w:rStyle w:val="BodyCopyText"/>
        </w:rPr>
        <w:t>liquefied natural gas</w:t>
      </w:r>
      <w:r w:rsidRPr="00D30B42">
        <w:rPr>
          <w:rStyle w:val="BodyCopyText"/>
        </w:rPr>
        <w:t xml:space="preserve"> (LNG) sector. </w:t>
      </w:r>
      <w:r w:rsidR="00717EEF" w:rsidRPr="00D30B42">
        <w:rPr>
          <w:rStyle w:val="BodyCopyText"/>
        </w:rPr>
        <w:t xml:space="preserve"> </w:t>
      </w:r>
      <w:r w:rsidR="003C6A58" w:rsidRPr="00D30B42">
        <w:rPr>
          <w:rStyle w:val="BodyCopyText"/>
        </w:rPr>
        <w:t xml:space="preserve">The </w:t>
      </w:r>
      <w:r w:rsidRPr="00D30B42">
        <w:rPr>
          <w:rStyle w:val="BodyCopyText"/>
        </w:rPr>
        <w:t xml:space="preserve">module will help </w:t>
      </w:r>
      <w:r w:rsidR="003C6A58" w:rsidRPr="00D30B42">
        <w:rPr>
          <w:rStyle w:val="BodyCopyText"/>
        </w:rPr>
        <w:t xml:space="preserve">students </w:t>
      </w:r>
      <w:r w:rsidRPr="00D30B42">
        <w:rPr>
          <w:rStyle w:val="BodyCopyText"/>
        </w:rPr>
        <w:t xml:space="preserve">understand the scale of some of the changes and </w:t>
      </w:r>
      <w:r w:rsidR="003C6A58" w:rsidRPr="00D30B42">
        <w:rPr>
          <w:rStyle w:val="BodyCopyText"/>
        </w:rPr>
        <w:t xml:space="preserve">the </w:t>
      </w:r>
      <w:r w:rsidRPr="00D30B42">
        <w:rPr>
          <w:rStyle w:val="BodyCopyText"/>
        </w:rPr>
        <w:t>benefits development will bring.</w:t>
      </w:r>
    </w:p>
    <w:p w14:paraId="2398D496" w14:textId="77777777" w:rsidR="00E52DC6" w:rsidRPr="00D30B42" w:rsidRDefault="000D7C72" w:rsidP="000A5CA6">
      <w:pPr>
        <w:pStyle w:val="SubHeading1"/>
      </w:pPr>
      <w:bookmarkStart w:id="145" w:name="_Toc48915425"/>
      <w:r w:rsidRPr="00D30B42">
        <w:rPr>
          <w:rFonts w:eastAsia="Tahoma"/>
        </w:rPr>
        <w:t xml:space="preserve">2. </w:t>
      </w:r>
      <w:r w:rsidR="00717EEF" w:rsidRPr="00D30B42">
        <w:rPr>
          <w:rFonts w:eastAsia="Tahoma"/>
        </w:rPr>
        <w:t>Learning Outcomes</w:t>
      </w:r>
      <w:bookmarkEnd w:id="145"/>
    </w:p>
    <w:p w14:paraId="392048BF" w14:textId="77777777" w:rsidR="00A7043C" w:rsidRPr="00D30B42" w:rsidRDefault="00A7043C" w:rsidP="00294831">
      <w:pPr>
        <w:pStyle w:val="BodyCopyITALICS"/>
        <w:rPr>
          <w:rStyle w:val="Emphasis"/>
          <w:i/>
          <w:iCs/>
        </w:rPr>
      </w:pPr>
      <w:r w:rsidRPr="00D30B42">
        <w:rPr>
          <w:rStyle w:val="Emphasis"/>
          <w:i/>
          <w:iCs/>
        </w:rPr>
        <w:t>When you complete this module, you will be able to:</w:t>
      </w:r>
    </w:p>
    <w:p w14:paraId="2693A174" w14:textId="77777777" w:rsidR="003B035B" w:rsidRPr="00D30B42" w:rsidRDefault="003B035B" w:rsidP="00E34CB4">
      <w:pPr>
        <w:numPr>
          <w:ilvl w:val="0"/>
          <w:numId w:val="45"/>
        </w:numPr>
        <w:ind w:left="924" w:hanging="357"/>
        <w:rPr>
          <w:rStyle w:val="BodyCopyText"/>
        </w:rPr>
      </w:pPr>
      <w:r w:rsidRPr="00D30B42">
        <w:rPr>
          <w:rStyle w:val="BodyCopyText"/>
        </w:rPr>
        <w:t>Describe the basic properties of natural gas</w:t>
      </w:r>
      <w:r w:rsidR="00A41599">
        <w:rPr>
          <w:rStyle w:val="BodyCopyText"/>
        </w:rPr>
        <w:t>.</w:t>
      </w:r>
    </w:p>
    <w:p w14:paraId="08A59F5C" w14:textId="77777777" w:rsidR="003B035B" w:rsidRPr="00D30B42" w:rsidRDefault="003B035B" w:rsidP="00E34CB4">
      <w:pPr>
        <w:numPr>
          <w:ilvl w:val="0"/>
          <w:numId w:val="45"/>
        </w:numPr>
        <w:ind w:left="924" w:hanging="357"/>
        <w:rPr>
          <w:rStyle w:val="BodyCopyText"/>
        </w:rPr>
      </w:pPr>
      <w:r w:rsidRPr="00D30B42">
        <w:rPr>
          <w:rStyle w:val="BodyCopyText"/>
        </w:rPr>
        <w:t>Explain why natural gas, is a preferred energy source</w:t>
      </w:r>
      <w:r w:rsidR="00A41599">
        <w:rPr>
          <w:rStyle w:val="BodyCopyText"/>
        </w:rPr>
        <w:t>.</w:t>
      </w:r>
    </w:p>
    <w:p w14:paraId="54DF3315" w14:textId="77777777" w:rsidR="003B035B" w:rsidRPr="00D30B42" w:rsidRDefault="003B035B" w:rsidP="00E34CB4">
      <w:pPr>
        <w:numPr>
          <w:ilvl w:val="0"/>
          <w:numId w:val="45"/>
        </w:numPr>
        <w:ind w:left="924" w:hanging="357"/>
        <w:rPr>
          <w:rStyle w:val="BodyCopyText"/>
        </w:rPr>
      </w:pPr>
      <w:r w:rsidRPr="00D30B42">
        <w:rPr>
          <w:rStyle w:val="BodyCopyText"/>
        </w:rPr>
        <w:t>Find current information about liquefied natural gas (LNG) projects in the province</w:t>
      </w:r>
      <w:r w:rsidR="00A41599">
        <w:rPr>
          <w:rStyle w:val="BodyCopyText"/>
        </w:rPr>
        <w:t>.</w:t>
      </w:r>
      <w:r w:rsidRPr="00D30B42">
        <w:rPr>
          <w:rStyle w:val="BodyCopyText"/>
        </w:rPr>
        <w:t xml:space="preserve"> </w:t>
      </w:r>
    </w:p>
    <w:p w14:paraId="11B7A258" w14:textId="77777777" w:rsidR="003B035B" w:rsidRPr="00D30B42" w:rsidRDefault="003B035B" w:rsidP="00E34CB4">
      <w:pPr>
        <w:numPr>
          <w:ilvl w:val="0"/>
          <w:numId w:val="45"/>
        </w:numPr>
        <w:ind w:left="924" w:hanging="357"/>
        <w:rPr>
          <w:rStyle w:val="BodyCopyText"/>
        </w:rPr>
      </w:pPr>
      <w:r w:rsidRPr="00D30B42">
        <w:rPr>
          <w:rStyle w:val="BodyCopyText"/>
        </w:rPr>
        <w:t>Describe common uses for liquified natural gas in day-to-day life</w:t>
      </w:r>
      <w:r w:rsidR="00A41599">
        <w:rPr>
          <w:rStyle w:val="BodyCopyText"/>
        </w:rPr>
        <w:t>.</w:t>
      </w:r>
    </w:p>
    <w:p w14:paraId="4CDBCB28" w14:textId="77777777" w:rsidR="003B035B" w:rsidRPr="00D30B42" w:rsidRDefault="003B035B" w:rsidP="00E34CB4">
      <w:pPr>
        <w:numPr>
          <w:ilvl w:val="0"/>
          <w:numId w:val="45"/>
        </w:numPr>
        <w:ind w:left="924" w:hanging="357"/>
        <w:rPr>
          <w:rStyle w:val="BodyCopyText"/>
        </w:rPr>
      </w:pPr>
      <w:r w:rsidRPr="00D30B42">
        <w:rPr>
          <w:rStyle w:val="BodyCopyText"/>
        </w:rPr>
        <w:t xml:space="preserve">Describe oversight of the LNG industry in B.C. </w:t>
      </w:r>
    </w:p>
    <w:p w14:paraId="270D986C" w14:textId="77777777" w:rsidR="003B035B" w:rsidRPr="00D30B42" w:rsidRDefault="003B035B" w:rsidP="00E34CB4">
      <w:pPr>
        <w:numPr>
          <w:ilvl w:val="0"/>
          <w:numId w:val="45"/>
        </w:numPr>
        <w:ind w:left="924" w:hanging="357"/>
        <w:rPr>
          <w:rStyle w:val="BodyCopyText"/>
        </w:rPr>
      </w:pPr>
      <w:r w:rsidRPr="00D30B42">
        <w:rPr>
          <w:rStyle w:val="BodyCopyText"/>
        </w:rPr>
        <w:t>Describe reasons for developing positive relationships between LNG industries and Indigenous communities</w:t>
      </w:r>
      <w:r w:rsidR="00A41599">
        <w:rPr>
          <w:rStyle w:val="BodyCopyText"/>
        </w:rPr>
        <w:t>.</w:t>
      </w:r>
    </w:p>
    <w:p w14:paraId="4F9D275F" w14:textId="77777777" w:rsidR="003B035B" w:rsidRPr="00D30B42" w:rsidRDefault="003B035B" w:rsidP="00E34CB4">
      <w:pPr>
        <w:numPr>
          <w:ilvl w:val="0"/>
          <w:numId w:val="45"/>
        </w:numPr>
        <w:ind w:left="924" w:hanging="357"/>
        <w:rPr>
          <w:rStyle w:val="BodyCopyText"/>
        </w:rPr>
      </w:pPr>
      <w:r w:rsidRPr="00D30B42">
        <w:rPr>
          <w:rStyle w:val="BodyCopyText"/>
        </w:rPr>
        <w:t>Describe the potential role of natural gas in the future</w:t>
      </w:r>
      <w:r w:rsidR="00A41599">
        <w:rPr>
          <w:rStyle w:val="BodyCopyText"/>
        </w:rPr>
        <w:t>.</w:t>
      </w:r>
    </w:p>
    <w:p w14:paraId="5AFC53EE" w14:textId="77777777" w:rsidR="00E52DC6" w:rsidRPr="00A71021" w:rsidRDefault="00D30B42" w:rsidP="000A5CA6">
      <w:pPr>
        <w:pStyle w:val="SubHeading1"/>
      </w:pPr>
      <w:bookmarkStart w:id="146" w:name="_Toc48915426"/>
      <w:r>
        <w:rPr>
          <w:rFonts w:eastAsia="Tahoma"/>
        </w:rPr>
        <w:t>3</w:t>
      </w:r>
      <w:r w:rsidRPr="00D30B42">
        <w:rPr>
          <w:rFonts w:eastAsia="Tahoma"/>
        </w:rPr>
        <w:t xml:space="preserve">. </w:t>
      </w:r>
      <w:r w:rsidR="00717EEF" w:rsidRPr="00A71021">
        <w:rPr>
          <w:rFonts w:eastAsia="Verdana"/>
        </w:rPr>
        <w:t xml:space="preserve">Required </w:t>
      </w:r>
      <w:r w:rsidR="00E52DC6" w:rsidRPr="00A71021">
        <w:rPr>
          <w:rFonts w:eastAsia="Verdana"/>
        </w:rPr>
        <w:t xml:space="preserve">Materials and </w:t>
      </w:r>
      <w:r w:rsidR="00717EEF" w:rsidRPr="00A71021">
        <w:rPr>
          <w:rFonts w:eastAsia="Verdana"/>
        </w:rPr>
        <w:t>Resources</w:t>
      </w:r>
      <w:bookmarkEnd w:id="146"/>
    </w:p>
    <w:p w14:paraId="1D2CCB4C" w14:textId="77777777" w:rsidR="00E52DC6" w:rsidRPr="00D30B42" w:rsidRDefault="00E52DC6" w:rsidP="00E34CB4">
      <w:pPr>
        <w:numPr>
          <w:ilvl w:val="0"/>
          <w:numId w:val="46"/>
        </w:numPr>
        <w:ind w:left="924" w:hanging="357"/>
        <w:rPr>
          <w:rStyle w:val="BodyCopyText"/>
        </w:rPr>
      </w:pPr>
      <w:r w:rsidRPr="00D30B42">
        <w:rPr>
          <w:rStyle w:val="BodyCopyText"/>
        </w:rPr>
        <w:t>Projector with audio</w:t>
      </w:r>
      <w:r w:rsidR="00A41599">
        <w:rPr>
          <w:rStyle w:val="BodyCopyText"/>
        </w:rPr>
        <w:t>.</w:t>
      </w:r>
    </w:p>
    <w:p w14:paraId="5A7FE36C" w14:textId="77777777" w:rsidR="001D0AA3" w:rsidRPr="00D30B42" w:rsidRDefault="001D0AA3" w:rsidP="00E34CB4">
      <w:pPr>
        <w:numPr>
          <w:ilvl w:val="0"/>
          <w:numId w:val="46"/>
        </w:numPr>
        <w:ind w:left="924" w:hanging="357"/>
        <w:rPr>
          <w:rStyle w:val="BodyCopyText"/>
        </w:rPr>
      </w:pPr>
      <w:r w:rsidRPr="00D30B42">
        <w:rPr>
          <w:rStyle w:val="BodyCopyText"/>
        </w:rPr>
        <w:t xml:space="preserve">Computers with internet connection; preferably one computer </w:t>
      </w:r>
      <w:r w:rsidR="00A41599">
        <w:rPr>
          <w:rStyle w:val="BodyCopyText"/>
        </w:rPr>
        <w:br/>
      </w:r>
      <w:r w:rsidRPr="00D30B42">
        <w:rPr>
          <w:rStyle w:val="BodyCopyText"/>
        </w:rPr>
        <w:t>per student</w:t>
      </w:r>
      <w:r w:rsidR="00A41599">
        <w:rPr>
          <w:rStyle w:val="BodyCopyText"/>
        </w:rPr>
        <w:t>.</w:t>
      </w:r>
    </w:p>
    <w:p w14:paraId="774484A4" w14:textId="77777777" w:rsidR="001D0AA3" w:rsidRPr="00D30B42" w:rsidRDefault="001D0AA3" w:rsidP="00E34CB4">
      <w:pPr>
        <w:numPr>
          <w:ilvl w:val="0"/>
          <w:numId w:val="46"/>
        </w:numPr>
        <w:ind w:left="924" w:hanging="357"/>
        <w:rPr>
          <w:rStyle w:val="BodyCopyText"/>
        </w:rPr>
      </w:pPr>
      <w:r w:rsidRPr="00D30B42">
        <w:rPr>
          <w:rStyle w:val="BodyCopyText"/>
        </w:rPr>
        <w:lastRenderedPageBreak/>
        <w:t>Lesson Plan for WING Student Module 2.2</w:t>
      </w:r>
      <w:r w:rsidR="00A41599">
        <w:rPr>
          <w:rStyle w:val="BodyCopyText"/>
        </w:rPr>
        <w:t>.</w:t>
      </w:r>
    </w:p>
    <w:p w14:paraId="1AA182B0" w14:textId="77777777" w:rsidR="00E52DC6" w:rsidRPr="00A71021" w:rsidRDefault="00D30B42" w:rsidP="000A5CA6">
      <w:pPr>
        <w:pStyle w:val="SubHeading1"/>
      </w:pPr>
      <w:bookmarkStart w:id="147" w:name="_Toc48915427"/>
      <w:r>
        <w:rPr>
          <w:rFonts w:eastAsia="Tahoma"/>
        </w:rPr>
        <w:t>4</w:t>
      </w:r>
      <w:r w:rsidRPr="00D30B42">
        <w:rPr>
          <w:rFonts w:eastAsia="Tahoma"/>
        </w:rPr>
        <w:t xml:space="preserve">. </w:t>
      </w:r>
      <w:r w:rsidR="00D11279" w:rsidRPr="00A71021">
        <w:t>Ice Breaker</w:t>
      </w:r>
      <w:bookmarkEnd w:id="147"/>
    </w:p>
    <w:p w14:paraId="411F5E33" w14:textId="77777777" w:rsidR="00003AAE" w:rsidRPr="00D30B42" w:rsidRDefault="0090575B" w:rsidP="00156456">
      <w:pPr>
        <w:rPr>
          <w:rStyle w:val="BodyCopyText"/>
        </w:rPr>
      </w:pPr>
      <w:r w:rsidRPr="00D30B42">
        <w:rPr>
          <w:rStyle w:val="BodyCopyText"/>
        </w:rPr>
        <w:t xml:space="preserve">Ask the </w:t>
      </w:r>
      <w:r w:rsidR="00003AAE" w:rsidRPr="00D30B42">
        <w:rPr>
          <w:rStyle w:val="BodyCopyText"/>
        </w:rPr>
        <w:t xml:space="preserve">students </w:t>
      </w:r>
      <w:r w:rsidRPr="00D30B42">
        <w:rPr>
          <w:rStyle w:val="BodyCopyText"/>
        </w:rPr>
        <w:t>to compete the following exercise</w:t>
      </w:r>
      <w:r w:rsidR="0028493B" w:rsidRPr="00D30B42">
        <w:rPr>
          <w:rStyle w:val="BodyCopyText"/>
        </w:rPr>
        <w:t>.</w:t>
      </w:r>
    </w:p>
    <w:p w14:paraId="6B6D9035" w14:textId="77777777" w:rsidR="00197EE2" w:rsidRPr="00A71021" w:rsidRDefault="00F35971" w:rsidP="00471EA6">
      <w:pPr>
        <w:pStyle w:val="IceBreakerQuote"/>
      </w:pPr>
      <w:r w:rsidRPr="00A71021">
        <w:t>“</w:t>
      </w:r>
      <w:r w:rsidR="00197EE2" w:rsidRPr="00197EE2">
        <w:t>Always remember that you are absolutely unique. Just like everyone else.</w:t>
      </w:r>
    </w:p>
    <w:p w14:paraId="65423E9B" w14:textId="77777777" w:rsidR="00197EE2" w:rsidRPr="00294831" w:rsidRDefault="00197EE2" w:rsidP="00E849DD">
      <w:pPr>
        <w:pStyle w:val="IcebreakerName"/>
        <w:rPr>
          <w:rFonts w:eastAsia="Tahoma"/>
        </w:rPr>
      </w:pPr>
      <w:r w:rsidRPr="00294831">
        <w:rPr>
          <w:rStyle w:val="Emphasis"/>
          <w:i/>
        </w:rPr>
        <w:t>Margaret Mead</w:t>
      </w:r>
    </w:p>
    <w:p w14:paraId="3968BC2A" w14:textId="77777777" w:rsidR="000D7C72" w:rsidRPr="00197EE2" w:rsidRDefault="00A41599" w:rsidP="000A5CA6">
      <w:pPr>
        <w:pStyle w:val="SubHeading1"/>
      </w:pPr>
      <w:bookmarkStart w:id="148" w:name="_Toc48915428"/>
      <w:r>
        <w:rPr>
          <w:rFonts w:eastAsia="Tahoma"/>
        </w:rPr>
        <w:t>5</w:t>
      </w:r>
      <w:r w:rsidR="00B2209C" w:rsidRPr="00D30B42">
        <w:rPr>
          <w:rFonts w:eastAsia="Tahoma"/>
        </w:rPr>
        <w:t xml:space="preserve">. </w:t>
      </w:r>
      <w:r w:rsidR="000D7C72" w:rsidRPr="00197EE2">
        <w:t>Summary of Sections and Learning Activities in the Module</w:t>
      </w:r>
      <w:bookmarkEnd w:id="148"/>
    </w:p>
    <w:p w14:paraId="02077AC4" w14:textId="77777777" w:rsidR="00744C6C" w:rsidRPr="001B635B" w:rsidRDefault="00A41599" w:rsidP="000B4149">
      <w:pPr>
        <w:pStyle w:val="SubHeading2"/>
      </w:pPr>
      <w:bookmarkStart w:id="149" w:name="_Toc48915429"/>
      <w:r>
        <w:t>5</w:t>
      </w:r>
      <w:r w:rsidR="00B2209C">
        <w:t xml:space="preserve">.1. </w:t>
      </w:r>
      <w:r w:rsidR="001B635B" w:rsidRPr="001B635B">
        <w:t>Natural Gas</w:t>
      </w:r>
      <w:r w:rsidR="007A52F8">
        <w:t xml:space="preserve"> Science</w:t>
      </w:r>
      <w:bookmarkEnd w:id="149"/>
    </w:p>
    <w:p w14:paraId="73FD6D11" w14:textId="77777777" w:rsidR="007B2248" w:rsidRDefault="00A41599" w:rsidP="000B4149">
      <w:pPr>
        <w:pStyle w:val="SubHeading3"/>
      </w:pPr>
      <w:r>
        <w:t>5</w:t>
      </w:r>
      <w:r w:rsidR="00B2209C">
        <w:t xml:space="preserve">.1.1. </w:t>
      </w:r>
      <w:r w:rsidR="00CE3C34">
        <w:t>Natural Gas – The</w:t>
      </w:r>
      <w:r w:rsidR="007274EC">
        <w:t xml:space="preserve"> Simple Version</w:t>
      </w:r>
    </w:p>
    <w:p w14:paraId="5C4E2A66" w14:textId="77777777" w:rsidR="004F4231" w:rsidRPr="00B2209C" w:rsidRDefault="00244DDC" w:rsidP="00837F68">
      <w:pPr>
        <w:rPr>
          <w:rStyle w:val="BodyCopyText"/>
        </w:rPr>
      </w:pPr>
      <w:r w:rsidRPr="00B2209C">
        <w:rPr>
          <w:rStyle w:val="BodyCopyText"/>
        </w:rPr>
        <w:t xml:space="preserve">An introductory explanation of the </w:t>
      </w:r>
      <w:r w:rsidR="007274EC" w:rsidRPr="00B2209C">
        <w:rPr>
          <w:rStyle w:val="BodyCopyText"/>
        </w:rPr>
        <w:t xml:space="preserve">basic properties </w:t>
      </w:r>
      <w:r w:rsidRPr="00B2209C">
        <w:rPr>
          <w:rStyle w:val="BodyCopyText"/>
        </w:rPr>
        <w:t>of natural gas</w:t>
      </w:r>
      <w:r w:rsidR="003A4D74" w:rsidRPr="00B2209C">
        <w:rPr>
          <w:rStyle w:val="BodyCopyText"/>
        </w:rPr>
        <w:t>.</w:t>
      </w:r>
      <w:r w:rsidR="004F4231" w:rsidRPr="00B2209C">
        <w:rPr>
          <w:rStyle w:val="BodyCopyText"/>
        </w:rPr>
        <w:t xml:space="preserve">  Explains how natural gas</w:t>
      </w:r>
      <w:r w:rsidR="007A52F8" w:rsidRPr="00B2209C">
        <w:rPr>
          <w:rStyle w:val="BodyCopyText"/>
        </w:rPr>
        <w:t>, is</w:t>
      </w:r>
      <w:r w:rsidR="004F4231" w:rsidRPr="00B2209C">
        <w:rPr>
          <w:rStyle w:val="BodyCopyText"/>
        </w:rPr>
        <w:t xml:space="preserve"> </w:t>
      </w:r>
      <w:r w:rsidR="007A52F8" w:rsidRPr="00B2209C">
        <w:rPr>
          <w:rStyle w:val="BodyCopyText"/>
        </w:rPr>
        <w:t>a mixture of many other compounds</w:t>
      </w:r>
      <w:r w:rsidR="004F4231" w:rsidRPr="00B2209C">
        <w:rPr>
          <w:rStyle w:val="BodyCopyText"/>
        </w:rPr>
        <w:t>.</w:t>
      </w:r>
    </w:p>
    <w:p w14:paraId="3DBD7A53" w14:textId="77777777" w:rsidR="00BD49E5" w:rsidRDefault="00A41599" w:rsidP="000B4149">
      <w:pPr>
        <w:pStyle w:val="SubHeading3"/>
      </w:pPr>
      <w:r>
        <w:t>5</w:t>
      </w:r>
      <w:r w:rsidR="00B2209C">
        <w:t xml:space="preserve">.1.2. </w:t>
      </w:r>
      <w:r w:rsidR="00BD49E5">
        <w:t>Natural Gas – Chemistry</w:t>
      </w:r>
    </w:p>
    <w:p w14:paraId="290A91E1" w14:textId="77777777" w:rsidR="00BD49E5" w:rsidRPr="00B2209C" w:rsidRDefault="00BD49E5" w:rsidP="00837F68">
      <w:pPr>
        <w:rPr>
          <w:rStyle w:val="BodyCopyText"/>
        </w:rPr>
      </w:pPr>
      <w:r w:rsidRPr="00B2209C">
        <w:rPr>
          <w:rStyle w:val="BodyCopyText"/>
        </w:rPr>
        <w:t xml:space="preserve">This section provides a basic understanding of chemical make-up of natural gas.  The information provided for </w:t>
      </w:r>
      <w:r w:rsidR="00430208" w:rsidRPr="00B2209C">
        <w:rPr>
          <w:rStyle w:val="BodyCopyText"/>
        </w:rPr>
        <w:t xml:space="preserve">is </w:t>
      </w:r>
      <w:r w:rsidRPr="00B2209C">
        <w:rPr>
          <w:rStyle w:val="BodyCopyText"/>
        </w:rPr>
        <w:t xml:space="preserve">not intended to be a highly scientific descriptions or definitions, but rather serve as an introduction to the subject matter.  </w:t>
      </w:r>
      <w:r w:rsidR="00430208" w:rsidRPr="00B2209C">
        <w:rPr>
          <w:rStyle w:val="BodyCopyText"/>
        </w:rPr>
        <w:t>No advanced or high-level knowledge of chemistry is required of the students.</w:t>
      </w:r>
    </w:p>
    <w:p w14:paraId="158B2268" w14:textId="77777777" w:rsidR="00606442" w:rsidRDefault="00A41599" w:rsidP="00F5470E">
      <w:pPr>
        <w:pStyle w:val="SubHeading4"/>
      </w:pPr>
      <w:r>
        <w:t>5</w:t>
      </w:r>
      <w:r w:rsidR="00B2209C">
        <w:t xml:space="preserve">.1.1.1. </w:t>
      </w:r>
      <w:r w:rsidR="00606442" w:rsidRPr="00D25127">
        <w:t>Matter and substance</w:t>
      </w:r>
    </w:p>
    <w:p w14:paraId="15B3B611" w14:textId="77777777" w:rsidR="00430208" w:rsidRPr="00B2209C" w:rsidRDefault="00430208" w:rsidP="00837F68">
      <w:pPr>
        <w:rPr>
          <w:rStyle w:val="BodyCopyText"/>
        </w:rPr>
      </w:pPr>
      <w:r w:rsidRPr="00B2209C">
        <w:rPr>
          <w:rStyle w:val="BodyCopyText"/>
        </w:rPr>
        <w:t>The section explains the three states natural gas is found in on earth; and provides a introductory level explanation of the make-up of natural gas; its atoms</w:t>
      </w:r>
      <w:r w:rsidR="00E03E5A" w:rsidRPr="00B2209C">
        <w:rPr>
          <w:rStyle w:val="BodyCopyText"/>
        </w:rPr>
        <w:t xml:space="preserve"> and </w:t>
      </w:r>
      <w:r w:rsidRPr="00B2209C">
        <w:rPr>
          <w:rStyle w:val="BodyCopyText"/>
        </w:rPr>
        <w:t>molecules</w:t>
      </w:r>
      <w:r w:rsidR="00E03E5A" w:rsidRPr="00B2209C">
        <w:rPr>
          <w:rStyle w:val="BodyCopyText"/>
        </w:rPr>
        <w:t xml:space="preserve">.  It also highlights how natural gas is a compound hydrocarbon, made up of many types of </w:t>
      </w:r>
      <w:r w:rsidR="00A37166" w:rsidRPr="00B2209C">
        <w:rPr>
          <w:rStyle w:val="BodyCopyText"/>
        </w:rPr>
        <w:t xml:space="preserve">alkanes. </w:t>
      </w:r>
      <w:r w:rsidR="00E03E5A" w:rsidRPr="00B2209C">
        <w:rPr>
          <w:rStyle w:val="BodyCopyText"/>
        </w:rPr>
        <w:t xml:space="preserve"> </w:t>
      </w:r>
      <w:r w:rsidR="00A37166" w:rsidRPr="00B2209C">
        <w:rPr>
          <w:rStyle w:val="BodyCopyText"/>
        </w:rPr>
        <w:t xml:space="preserve">A simple chart of the basic </w:t>
      </w:r>
      <w:r w:rsidR="00294831">
        <w:rPr>
          <w:rStyle w:val="BodyCopyText"/>
        </w:rPr>
        <w:br/>
      </w:r>
      <w:r w:rsidR="00A37166" w:rsidRPr="00B2209C">
        <w:rPr>
          <w:rStyle w:val="BodyCopyText"/>
        </w:rPr>
        <w:t>the hydrocarbons</w:t>
      </w:r>
      <w:r w:rsidR="009A7F58" w:rsidRPr="00B2209C">
        <w:rPr>
          <w:rStyle w:val="BodyCopyText"/>
        </w:rPr>
        <w:t xml:space="preserve"> and alkanes found in natural gas.</w:t>
      </w:r>
    </w:p>
    <w:p w14:paraId="2A5C6C30" w14:textId="77777777" w:rsidR="00740836" w:rsidRDefault="00A41599" w:rsidP="00F5470E">
      <w:pPr>
        <w:pStyle w:val="SubHeading4"/>
      </w:pPr>
      <w:r>
        <w:lastRenderedPageBreak/>
        <w:t>5</w:t>
      </w:r>
      <w:r w:rsidR="00B2209C">
        <w:t xml:space="preserve">.1.1.2. </w:t>
      </w:r>
      <w:r w:rsidR="00740836" w:rsidRPr="00D25127">
        <w:t>Atoms and molecules</w:t>
      </w:r>
    </w:p>
    <w:p w14:paraId="36AF4840" w14:textId="77777777" w:rsidR="00740836" w:rsidRDefault="00740836" w:rsidP="00837F68">
      <w:r>
        <w:t>Explains that a</w:t>
      </w:r>
      <w:r w:rsidRPr="00273A3B">
        <w:t>n atom</w:t>
      </w:r>
      <w:r>
        <w:t xml:space="preserve"> </w:t>
      </w:r>
      <w:r w:rsidRPr="00273A3B">
        <w:t xml:space="preserve">is </w:t>
      </w:r>
      <w:r>
        <w:t>the smallest particle into which a substance can be physically separated, and that m</w:t>
      </w:r>
      <w:r w:rsidRPr="00273A3B">
        <w:t>olecule</w:t>
      </w:r>
      <w:r>
        <w:t>s</w:t>
      </w:r>
      <w:r w:rsidRPr="00273A3B">
        <w:t xml:space="preserve"> </w:t>
      </w:r>
      <w:r>
        <w:t xml:space="preserve">are formed when </w:t>
      </w:r>
      <w:r w:rsidRPr="00273A3B">
        <w:t xml:space="preserve">two or more atoms </w:t>
      </w:r>
      <w:r>
        <w:t>chemically bind together</w:t>
      </w:r>
      <w:r w:rsidRPr="00273A3B">
        <w:t>.</w:t>
      </w:r>
    </w:p>
    <w:p w14:paraId="7D739EC8" w14:textId="77777777" w:rsidR="00740836" w:rsidRDefault="00A41599" w:rsidP="00F5470E">
      <w:pPr>
        <w:pStyle w:val="SubHeading4"/>
      </w:pPr>
      <w:r>
        <w:t>5</w:t>
      </w:r>
      <w:r w:rsidR="00B2209C">
        <w:t xml:space="preserve">.1.1.3. </w:t>
      </w:r>
      <w:r w:rsidR="00740836" w:rsidRPr="00E647A1">
        <w:t>Elements and compounds</w:t>
      </w:r>
    </w:p>
    <w:p w14:paraId="579F4F33" w14:textId="77777777" w:rsidR="00606442" w:rsidRPr="00B2209C" w:rsidRDefault="000E24C6" w:rsidP="00837F68">
      <w:pPr>
        <w:rPr>
          <w:rStyle w:val="BodyCopyText"/>
        </w:rPr>
      </w:pPr>
      <w:r w:rsidRPr="00B2209C">
        <w:rPr>
          <w:rStyle w:val="BodyCopyText"/>
        </w:rPr>
        <w:t xml:space="preserve">Defines elements as substances which contain only one kind of atom.  There are three types of elements:  metals, non-metals, and semimetals; and that most elements are metals.  </w:t>
      </w:r>
    </w:p>
    <w:p w14:paraId="15AE2AC7" w14:textId="77777777" w:rsidR="00CE3C34" w:rsidRDefault="00A41599" w:rsidP="000B4149">
      <w:pPr>
        <w:pStyle w:val="SubHeading3"/>
      </w:pPr>
      <w:r>
        <w:t>5</w:t>
      </w:r>
      <w:r w:rsidR="00B2209C">
        <w:t xml:space="preserve">.1.3. </w:t>
      </w:r>
      <w:r w:rsidR="00CE3C34">
        <w:t xml:space="preserve">Natural Gas – </w:t>
      </w:r>
      <w:r w:rsidR="002A3F52">
        <w:t>The Physics</w:t>
      </w:r>
    </w:p>
    <w:p w14:paraId="55ABC033" w14:textId="77777777" w:rsidR="009A7F58" w:rsidRPr="00B2209C" w:rsidRDefault="003A4D74" w:rsidP="00837F68">
      <w:pPr>
        <w:rPr>
          <w:rStyle w:val="BodyCopyText"/>
        </w:rPr>
      </w:pPr>
      <w:r w:rsidRPr="00B2209C">
        <w:rPr>
          <w:rStyle w:val="BodyCopyText"/>
        </w:rPr>
        <w:t xml:space="preserve">This section provides a basic understanding of four key concepts that are important terms for students to know and to understand the differences between them.  The information provided </w:t>
      </w:r>
      <w:r w:rsidR="00D00072" w:rsidRPr="00B2209C">
        <w:rPr>
          <w:rStyle w:val="BodyCopyText"/>
        </w:rPr>
        <w:t xml:space="preserve">for the terms are </w:t>
      </w:r>
      <w:r w:rsidRPr="00B2209C">
        <w:rPr>
          <w:rStyle w:val="BodyCopyText"/>
        </w:rPr>
        <w:t xml:space="preserve">not intended to be a highly scientific descriptions or definitions, but rather serve as an introduction to the subject matter.  </w:t>
      </w:r>
      <w:r w:rsidR="009A7F58" w:rsidRPr="00B2209C">
        <w:rPr>
          <w:rStyle w:val="BodyCopyText"/>
        </w:rPr>
        <w:t>No advanced or high-level knowledge of chemistry is required of the students.</w:t>
      </w:r>
    </w:p>
    <w:p w14:paraId="38F94F4D" w14:textId="77777777" w:rsidR="003A4D74" w:rsidRPr="00B2209C" w:rsidRDefault="0088161D" w:rsidP="00837F68">
      <w:pPr>
        <w:rPr>
          <w:rStyle w:val="BodyCopyText"/>
        </w:rPr>
      </w:pPr>
      <w:r w:rsidRPr="00B2209C">
        <w:rPr>
          <w:rStyle w:val="BodyCopyText"/>
        </w:rPr>
        <w:t xml:space="preserve">The section also explains the basic units of energy used in Canada by industry and consumers joules, gigajoules, and MMBTU (One Million British Thermal Units).  </w:t>
      </w:r>
      <w:r w:rsidR="003A4D74" w:rsidRPr="00B2209C">
        <w:rPr>
          <w:rStyle w:val="BodyCopyText"/>
        </w:rPr>
        <w:t xml:space="preserve">More detailed information can be found on any number of </w:t>
      </w:r>
      <w:r w:rsidR="000139FE" w:rsidRPr="00B2209C">
        <w:rPr>
          <w:rStyle w:val="BodyCopyText"/>
        </w:rPr>
        <w:t>science-based</w:t>
      </w:r>
      <w:r w:rsidR="003A4D74" w:rsidRPr="00B2209C">
        <w:rPr>
          <w:rStyle w:val="BodyCopyText"/>
        </w:rPr>
        <w:t xml:space="preserve"> websites. </w:t>
      </w:r>
    </w:p>
    <w:p w14:paraId="4F641098" w14:textId="77777777" w:rsidR="000E24C6" w:rsidRDefault="00A41599" w:rsidP="00F5470E">
      <w:pPr>
        <w:pStyle w:val="SubHeading4"/>
      </w:pPr>
      <w:r>
        <w:t>5</w:t>
      </w:r>
      <w:r w:rsidR="00B2209C">
        <w:t xml:space="preserve">.1.1.1. </w:t>
      </w:r>
      <w:r w:rsidR="000E24C6" w:rsidRPr="001C6CD7">
        <w:t>Work</w:t>
      </w:r>
    </w:p>
    <w:p w14:paraId="4CDD65F8" w14:textId="77777777" w:rsidR="008A260A" w:rsidRPr="00B2209C" w:rsidRDefault="00476611" w:rsidP="00837F68">
      <w:pPr>
        <w:rPr>
          <w:rStyle w:val="BodyCopyText"/>
        </w:rPr>
      </w:pPr>
      <w:r w:rsidRPr="00B2209C">
        <w:rPr>
          <w:rStyle w:val="BodyCopyText"/>
        </w:rPr>
        <w:t xml:space="preserve">Defines ‘work.’  Work is done when a force that is applied to an object, moves that object. </w:t>
      </w:r>
    </w:p>
    <w:p w14:paraId="649DB142" w14:textId="77777777" w:rsidR="000E24C6" w:rsidRDefault="00A41599" w:rsidP="00F5470E">
      <w:pPr>
        <w:pStyle w:val="SubHeading4"/>
      </w:pPr>
      <w:r>
        <w:lastRenderedPageBreak/>
        <w:t>5</w:t>
      </w:r>
      <w:r w:rsidR="00B2209C">
        <w:t xml:space="preserve">.1.1.2. </w:t>
      </w:r>
      <w:r w:rsidR="000E24C6" w:rsidRPr="001C6CD7">
        <w:t>Power</w:t>
      </w:r>
    </w:p>
    <w:p w14:paraId="10A62CD6" w14:textId="77777777" w:rsidR="008A260A" w:rsidRPr="00B2209C" w:rsidRDefault="00476611" w:rsidP="00837F68">
      <w:pPr>
        <w:rPr>
          <w:rStyle w:val="BodyCopyText"/>
        </w:rPr>
      </w:pPr>
      <w:r w:rsidRPr="00B2209C">
        <w:rPr>
          <w:rStyle w:val="BodyCopyText"/>
        </w:rPr>
        <w:t>Defines ‘power.’  Power is the rate at which work is accomplished over time.</w:t>
      </w:r>
    </w:p>
    <w:p w14:paraId="5212CAE2" w14:textId="77777777" w:rsidR="000E24C6" w:rsidRDefault="00A41599" w:rsidP="00F5470E">
      <w:pPr>
        <w:pStyle w:val="SubHeading4"/>
      </w:pPr>
      <w:r>
        <w:t>5</w:t>
      </w:r>
      <w:r w:rsidR="00B2209C">
        <w:t xml:space="preserve">.1.1.3. </w:t>
      </w:r>
      <w:r w:rsidR="000E24C6" w:rsidRPr="000F48A7">
        <w:t>Energy</w:t>
      </w:r>
    </w:p>
    <w:p w14:paraId="35FE2255" w14:textId="77777777" w:rsidR="008A260A" w:rsidRPr="00B2209C" w:rsidRDefault="00476611" w:rsidP="00837F68">
      <w:pPr>
        <w:rPr>
          <w:rStyle w:val="BodyCopyText"/>
        </w:rPr>
      </w:pPr>
      <w:r w:rsidRPr="00B2209C">
        <w:rPr>
          <w:rStyle w:val="BodyCopyText"/>
        </w:rPr>
        <w:t>Defines ‘energy.’  Energy is the ability to do work</w:t>
      </w:r>
      <w:r w:rsidR="00B2209C">
        <w:rPr>
          <w:rStyle w:val="BodyCopyText"/>
        </w:rPr>
        <w:t>.</w:t>
      </w:r>
      <w:r w:rsidRPr="00B2209C">
        <w:rPr>
          <w:rStyle w:val="BodyCopyText"/>
        </w:rPr>
        <w:t xml:space="preserve"> </w:t>
      </w:r>
    </w:p>
    <w:p w14:paraId="7177F5BC" w14:textId="77777777" w:rsidR="000E24C6" w:rsidRDefault="00A41599" w:rsidP="00F5470E">
      <w:pPr>
        <w:pStyle w:val="SubHeading4"/>
      </w:pPr>
      <w:r>
        <w:t>5</w:t>
      </w:r>
      <w:r w:rsidR="00B2209C">
        <w:t xml:space="preserve">.1.1.4. </w:t>
      </w:r>
      <w:r w:rsidR="000E24C6" w:rsidRPr="000F48A7">
        <w:t>Pressure</w:t>
      </w:r>
    </w:p>
    <w:p w14:paraId="221B2BDA" w14:textId="77777777" w:rsidR="00476611" w:rsidRDefault="00476611" w:rsidP="00837F68">
      <w:pPr>
        <w:rPr>
          <w:rFonts w:eastAsiaTheme="majorEastAsia" w:cstheme="majorBidi"/>
          <w:bCs/>
          <w:szCs w:val="28"/>
        </w:rPr>
      </w:pPr>
      <w:r>
        <w:rPr>
          <w:lang w:val="en-US"/>
        </w:rPr>
        <w:t xml:space="preserve">Defines ‘pressure.’  </w:t>
      </w:r>
      <w:r>
        <w:rPr>
          <w:rFonts w:eastAsiaTheme="majorEastAsia" w:cstheme="majorBidi"/>
          <w:bCs/>
          <w:szCs w:val="28"/>
        </w:rPr>
        <w:t>Pressure is t</w:t>
      </w:r>
      <w:r w:rsidRPr="002D0A50">
        <w:rPr>
          <w:rFonts w:eastAsiaTheme="majorEastAsia" w:cstheme="majorBidi"/>
          <w:bCs/>
          <w:szCs w:val="28"/>
        </w:rPr>
        <w:t>he amount of force exerted per u</w:t>
      </w:r>
      <w:r>
        <w:rPr>
          <w:rFonts w:eastAsiaTheme="majorEastAsia" w:cstheme="majorBidi"/>
          <w:bCs/>
          <w:szCs w:val="28"/>
        </w:rPr>
        <w:t>nit area (on a given surface).</w:t>
      </w:r>
    </w:p>
    <w:p w14:paraId="076E1C19" w14:textId="77777777" w:rsidR="004F4231" w:rsidRPr="004F4231" w:rsidRDefault="00A41599" w:rsidP="000B4149">
      <w:pPr>
        <w:pStyle w:val="SubHeading3"/>
      </w:pPr>
      <w:r>
        <w:t>5</w:t>
      </w:r>
      <w:r w:rsidR="00B2209C">
        <w:t xml:space="preserve">.1.4. </w:t>
      </w:r>
      <w:r w:rsidR="004F4231" w:rsidRPr="004F4231">
        <w:t>Natural Gas – Units of Measurement</w:t>
      </w:r>
    </w:p>
    <w:p w14:paraId="26388CA7" w14:textId="77777777" w:rsidR="007F3C14" w:rsidRDefault="007F3C14" w:rsidP="00837F68">
      <w:r w:rsidRPr="007F3C14">
        <w:t>This section describes some of the most common measurement units for the natural gas, LNG, and oil industries.  These include barrels, cubic meters, litres, cubic metres, cubic feet, and metric tonne.</w:t>
      </w:r>
      <w:r>
        <w:t xml:space="preserve">  </w:t>
      </w:r>
    </w:p>
    <w:p w14:paraId="6278A487" w14:textId="77777777" w:rsidR="00500020" w:rsidRDefault="00A41599" w:rsidP="00F5470E">
      <w:pPr>
        <w:pStyle w:val="SubHeading4"/>
      </w:pPr>
      <w:r>
        <w:t>5</w:t>
      </w:r>
      <w:r w:rsidR="00B2209C">
        <w:t xml:space="preserve">.1.1.1. </w:t>
      </w:r>
      <w:r w:rsidR="00500020">
        <w:t>Volume</w:t>
      </w:r>
    </w:p>
    <w:p w14:paraId="494CC248" w14:textId="77777777" w:rsidR="00500020" w:rsidRPr="00B2209C" w:rsidRDefault="00500020" w:rsidP="00837F68">
      <w:pPr>
        <w:rPr>
          <w:rStyle w:val="BodyCopyText"/>
        </w:rPr>
      </w:pPr>
      <w:r w:rsidRPr="00B2209C">
        <w:rPr>
          <w:rStyle w:val="BodyCopyText"/>
        </w:rPr>
        <w:t>This section outlines that natural gas is typically measured by volume, and that the amount of energy in natural gas is proportional to the number of molecules in the gas, and the number of molecules in the gas changes under different temperatures and pressures; hence, the amount of energy in natural gas varies by volume depending on the temperature and level of pressure the gas is stored under.</w:t>
      </w:r>
    </w:p>
    <w:p w14:paraId="20C62BEF" w14:textId="77777777" w:rsidR="00500020" w:rsidRDefault="00A41599" w:rsidP="00F5470E">
      <w:pPr>
        <w:pStyle w:val="SubHeading4"/>
      </w:pPr>
      <w:r>
        <w:t>5</w:t>
      </w:r>
      <w:r w:rsidR="00B2209C">
        <w:t xml:space="preserve">.1.1.2. </w:t>
      </w:r>
      <w:r w:rsidR="00500020">
        <w:t>Measuring volume</w:t>
      </w:r>
    </w:p>
    <w:p w14:paraId="6D903940" w14:textId="77777777" w:rsidR="00476611" w:rsidRPr="00B2209C" w:rsidRDefault="00E47A0E" w:rsidP="00837F68">
      <w:pPr>
        <w:rPr>
          <w:rStyle w:val="BodyCopyText"/>
        </w:rPr>
      </w:pPr>
      <w:r w:rsidRPr="00B2209C">
        <w:rPr>
          <w:rStyle w:val="BodyCopyText"/>
        </w:rPr>
        <w:t>Describes</w:t>
      </w:r>
      <w:r w:rsidR="00500020" w:rsidRPr="00B2209C">
        <w:rPr>
          <w:rStyle w:val="BodyCopyText"/>
        </w:rPr>
        <w:t xml:space="preserve"> the most common terms used for meas</w:t>
      </w:r>
      <w:r w:rsidRPr="00B2209C">
        <w:rPr>
          <w:rStyle w:val="BodyCopyText"/>
        </w:rPr>
        <w:t>ur</w:t>
      </w:r>
      <w:r w:rsidR="00500020" w:rsidRPr="00B2209C">
        <w:rPr>
          <w:rStyle w:val="BodyCopyText"/>
        </w:rPr>
        <w:t>ing</w:t>
      </w:r>
      <w:r w:rsidRPr="00B2209C">
        <w:rPr>
          <w:rStyle w:val="BodyCopyText"/>
        </w:rPr>
        <w:t xml:space="preserve"> </w:t>
      </w:r>
      <w:r w:rsidR="00500020" w:rsidRPr="00B2209C">
        <w:rPr>
          <w:rStyle w:val="BodyCopyText"/>
        </w:rPr>
        <w:t>volume</w:t>
      </w:r>
      <w:r w:rsidRPr="00B2209C">
        <w:rPr>
          <w:rStyle w:val="BodyCopyText"/>
        </w:rPr>
        <w:t xml:space="preserve">, and that </w:t>
      </w:r>
      <w:r w:rsidR="00500020" w:rsidRPr="00B2209C">
        <w:rPr>
          <w:rStyle w:val="BodyCopyText"/>
        </w:rPr>
        <w:t xml:space="preserve">the standards for measurement are set by </w:t>
      </w:r>
      <w:r w:rsidRPr="00B2209C">
        <w:rPr>
          <w:rStyle w:val="BodyCopyText"/>
        </w:rPr>
        <w:t xml:space="preserve">the </w:t>
      </w:r>
      <w:r w:rsidR="00500020" w:rsidRPr="00B2209C">
        <w:rPr>
          <w:rStyle w:val="BodyCopyText"/>
        </w:rPr>
        <w:t>government</w:t>
      </w:r>
      <w:r w:rsidRPr="00B2209C">
        <w:rPr>
          <w:rStyle w:val="BodyCopyText"/>
        </w:rPr>
        <w:t xml:space="preserve"> of</w:t>
      </w:r>
      <w:r w:rsidR="00500020" w:rsidRPr="00B2209C">
        <w:rPr>
          <w:rStyle w:val="BodyCopyText"/>
        </w:rPr>
        <w:t xml:space="preserve"> Canada.</w:t>
      </w:r>
    </w:p>
    <w:p w14:paraId="50F14CC0" w14:textId="77777777" w:rsidR="00E47A0E" w:rsidRPr="00705809" w:rsidRDefault="00E47A0E" w:rsidP="001A4DD0">
      <w:pPr>
        <w:pStyle w:val="ListwithBullets"/>
        <w:rPr>
          <w:rStyle w:val="BodyCopyText"/>
          <w:iCs w:val="0"/>
        </w:rPr>
      </w:pPr>
      <w:r w:rsidRPr="00705809">
        <w:rPr>
          <w:rStyle w:val="BodyCopyText"/>
          <w:iCs w:val="0"/>
        </w:rPr>
        <w:t xml:space="preserve">Video 1:  </w:t>
      </w:r>
      <w:hyperlink r:id="rId48" w:history="1">
        <w:r w:rsidRPr="00705809">
          <w:rPr>
            <w:rStyle w:val="BodyCopyText"/>
            <w:iCs w:val="0"/>
            <w:color w:val="0000FF"/>
            <w:u w:val="single"/>
          </w:rPr>
          <w:t>Exploding Water Heater</w:t>
        </w:r>
      </w:hyperlink>
      <w:r w:rsidRPr="00705809">
        <w:rPr>
          <w:rStyle w:val="BodyCopyText"/>
          <w:iCs w:val="0"/>
        </w:rPr>
        <w:t xml:space="preserve"> (4 minutes 12 seconds)</w:t>
      </w:r>
      <w:r w:rsidR="00576BF3" w:rsidRPr="00705809">
        <w:rPr>
          <w:rStyle w:val="BodyCopyText"/>
          <w:iCs w:val="0"/>
        </w:rPr>
        <w:t>.</w:t>
      </w:r>
    </w:p>
    <w:p w14:paraId="541A4F5F" w14:textId="77777777" w:rsidR="00E47A0E" w:rsidRPr="00570BD9" w:rsidRDefault="00A41599" w:rsidP="00F5470E">
      <w:pPr>
        <w:pStyle w:val="SubHeading4"/>
      </w:pPr>
      <w:r>
        <w:lastRenderedPageBreak/>
        <w:t>5</w:t>
      </w:r>
      <w:r w:rsidR="00B2209C">
        <w:t xml:space="preserve">.1.1.3. </w:t>
      </w:r>
      <w:r w:rsidR="00E47A0E" w:rsidRPr="00570BD9">
        <w:t>Learning Activity 1</w:t>
      </w:r>
      <w:r w:rsidR="00731E8D">
        <w:t xml:space="preserve"> </w:t>
      </w:r>
      <w:r w:rsidR="00E47A0E" w:rsidRPr="00570BD9">
        <w:t xml:space="preserve">Water and </w:t>
      </w:r>
      <w:r w:rsidR="00857F95">
        <w:t>P</w:t>
      </w:r>
      <w:r w:rsidR="00E47A0E" w:rsidRPr="00570BD9">
        <w:t>ressure</w:t>
      </w:r>
    </w:p>
    <w:p w14:paraId="1063BF63" w14:textId="77777777" w:rsidR="00A329C2" w:rsidRPr="00B2209C" w:rsidRDefault="00A329C2" w:rsidP="00837F68">
      <w:pPr>
        <w:rPr>
          <w:rStyle w:val="BodyCopyText"/>
        </w:rPr>
      </w:pPr>
      <w:r w:rsidRPr="00B2209C">
        <w:rPr>
          <w:rStyle w:val="BodyCopyText"/>
        </w:rPr>
        <w:t xml:space="preserve">This activity is based on the information in </w:t>
      </w:r>
      <w:r w:rsidR="006E56CC" w:rsidRPr="00B2209C">
        <w:rPr>
          <w:rStyle w:val="BodyCopyText"/>
        </w:rPr>
        <w:t>V</w:t>
      </w:r>
      <w:r w:rsidRPr="00B2209C">
        <w:rPr>
          <w:rStyle w:val="BodyCopyText"/>
        </w:rPr>
        <w:t xml:space="preserve">ideo </w:t>
      </w:r>
      <w:r w:rsidR="006E56CC" w:rsidRPr="00B2209C">
        <w:rPr>
          <w:rStyle w:val="BodyCopyText"/>
        </w:rPr>
        <w:t>1</w:t>
      </w:r>
      <w:r w:rsidRPr="00B2209C">
        <w:rPr>
          <w:rStyle w:val="BodyCopyText"/>
        </w:rPr>
        <w:t xml:space="preserve">. </w:t>
      </w:r>
    </w:p>
    <w:p w14:paraId="5DB20491" w14:textId="77777777" w:rsidR="00AC3DE2" w:rsidRPr="00A71021" w:rsidRDefault="00AC3DE2" w:rsidP="00294831">
      <w:pPr>
        <w:pStyle w:val="BodyCopyITALICS"/>
      </w:pPr>
      <w:r w:rsidRPr="00A71021">
        <w:t>Instructions</w:t>
      </w:r>
    </w:p>
    <w:p w14:paraId="11661315" w14:textId="77777777" w:rsidR="00A329C2" w:rsidRPr="00B2209C" w:rsidRDefault="006E56CC" w:rsidP="00E34CB4">
      <w:pPr>
        <w:numPr>
          <w:ilvl w:val="0"/>
          <w:numId w:val="47"/>
        </w:numPr>
        <w:ind w:left="924" w:hanging="357"/>
        <w:rPr>
          <w:rStyle w:val="BodyCopyText"/>
        </w:rPr>
      </w:pPr>
      <w:r w:rsidRPr="00B2209C">
        <w:rPr>
          <w:rStyle w:val="BodyCopyText"/>
        </w:rPr>
        <w:t xml:space="preserve">Hold a class discussion using the </w:t>
      </w:r>
      <w:r w:rsidR="005D6E2A" w:rsidRPr="00B2209C">
        <w:rPr>
          <w:rStyle w:val="BodyCopyText"/>
        </w:rPr>
        <w:t xml:space="preserve">following </w:t>
      </w:r>
      <w:r w:rsidRPr="00B2209C">
        <w:rPr>
          <w:rStyle w:val="BodyCopyText"/>
        </w:rPr>
        <w:t>Discussion Questions</w:t>
      </w:r>
      <w:r w:rsidR="00A41599">
        <w:rPr>
          <w:rStyle w:val="BodyCopyText"/>
        </w:rPr>
        <w:t>:</w:t>
      </w:r>
    </w:p>
    <w:p w14:paraId="13F6CF65" w14:textId="77777777" w:rsidR="005D6E2A" w:rsidRPr="00B2209C" w:rsidRDefault="00A329C2" w:rsidP="00E34CB4">
      <w:pPr>
        <w:numPr>
          <w:ilvl w:val="1"/>
          <w:numId w:val="47"/>
        </w:numPr>
        <w:ind w:left="1259" w:hanging="357"/>
        <w:rPr>
          <w:rStyle w:val="BodyCopyText"/>
        </w:rPr>
      </w:pPr>
      <w:r w:rsidRPr="00B2209C">
        <w:rPr>
          <w:rStyle w:val="BodyCopyText"/>
        </w:rPr>
        <w:t>What was the water heater operating pressure?</w:t>
      </w:r>
      <w:r w:rsidR="00F90816" w:rsidRPr="00B2209C">
        <w:rPr>
          <w:rStyle w:val="BodyCopyText"/>
        </w:rPr>
        <w:t xml:space="preserve"> </w:t>
      </w:r>
    </w:p>
    <w:p w14:paraId="7E7F0318" w14:textId="77777777" w:rsidR="00A329C2" w:rsidRPr="00B2209C" w:rsidRDefault="00F90816" w:rsidP="00E34CB4">
      <w:pPr>
        <w:numPr>
          <w:ilvl w:val="0"/>
          <w:numId w:val="41"/>
        </w:numPr>
        <w:ind w:left="1604" w:hanging="357"/>
        <w:rPr>
          <w:rStyle w:val="BodyCopyText"/>
        </w:rPr>
      </w:pPr>
      <w:r w:rsidRPr="00B2209C">
        <w:rPr>
          <w:rStyle w:val="BodyCopyText"/>
        </w:rPr>
        <w:t>300 psi</w:t>
      </w:r>
      <w:r w:rsidR="00576BF3">
        <w:rPr>
          <w:rStyle w:val="BodyCopyText"/>
        </w:rPr>
        <w:t>.</w:t>
      </w:r>
    </w:p>
    <w:p w14:paraId="69A6B2C4" w14:textId="77777777" w:rsidR="005D6E2A" w:rsidRPr="00B2209C" w:rsidRDefault="00A329C2" w:rsidP="00E34CB4">
      <w:pPr>
        <w:numPr>
          <w:ilvl w:val="1"/>
          <w:numId w:val="47"/>
        </w:numPr>
        <w:ind w:left="1259" w:hanging="357"/>
        <w:rPr>
          <w:rStyle w:val="BodyCopyText"/>
        </w:rPr>
      </w:pPr>
      <w:r w:rsidRPr="00B2209C">
        <w:rPr>
          <w:rStyle w:val="BodyCopyText"/>
        </w:rPr>
        <w:t>What was the pressure at the explosion time?</w:t>
      </w:r>
      <w:r w:rsidR="00F90816" w:rsidRPr="00B2209C">
        <w:rPr>
          <w:rStyle w:val="BodyCopyText"/>
        </w:rPr>
        <w:t xml:space="preserve"> </w:t>
      </w:r>
    </w:p>
    <w:p w14:paraId="3B24FD91" w14:textId="77777777" w:rsidR="00A329C2" w:rsidRPr="00B2209C" w:rsidRDefault="00F90816" w:rsidP="00E34CB4">
      <w:pPr>
        <w:numPr>
          <w:ilvl w:val="0"/>
          <w:numId w:val="41"/>
        </w:numPr>
        <w:ind w:left="1604" w:hanging="357"/>
        <w:rPr>
          <w:rStyle w:val="BodyCopyText"/>
        </w:rPr>
      </w:pPr>
      <w:r w:rsidRPr="00B2209C">
        <w:rPr>
          <w:rStyle w:val="BodyCopyText"/>
        </w:rPr>
        <w:t>350 psi</w:t>
      </w:r>
      <w:r w:rsidR="00576BF3">
        <w:rPr>
          <w:rStyle w:val="BodyCopyText"/>
        </w:rPr>
        <w:t>.</w:t>
      </w:r>
    </w:p>
    <w:p w14:paraId="152080E4" w14:textId="77777777" w:rsidR="00D8204B" w:rsidRPr="00B2209C" w:rsidRDefault="00A329C2" w:rsidP="00E34CB4">
      <w:pPr>
        <w:numPr>
          <w:ilvl w:val="1"/>
          <w:numId w:val="47"/>
        </w:numPr>
        <w:ind w:left="1259" w:hanging="357"/>
        <w:rPr>
          <w:rStyle w:val="BodyCopyText"/>
        </w:rPr>
      </w:pPr>
      <w:r w:rsidRPr="00B2209C">
        <w:rPr>
          <w:rStyle w:val="BodyCopyText"/>
        </w:rPr>
        <w:t>What</w:t>
      </w:r>
      <w:r w:rsidR="00D8204B" w:rsidRPr="00B2209C">
        <w:rPr>
          <w:rStyle w:val="BodyCopyText"/>
        </w:rPr>
        <w:t xml:space="preserve"> will happen if pressure escapes the well</w:t>
      </w:r>
      <w:r w:rsidRPr="00B2209C">
        <w:rPr>
          <w:rStyle w:val="BodyCopyText"/>
        </w:rPr>
        <w:t>?</w:t>
      </w:r>
    </w:p>
    <w:p w14:paraId="1AFD5CCF" w14:textId="77777777" w:rsidR="00A329C2" w:rsidRPr="00B2209C" w:rsidRDefault="0091583E" w:rsidP="00E34CB4">
      <w:pPr>
        <w:numPr>
          <w:ilvl w:val="0"/>
          <w:numId w:val="41"/>
        </w:numPr>
        <w:ind w:left="1604" w:hanging="357"/>
        <w:rPr>
          <w:rStyle w:val="BodyCopyText"/>
        </w:rPr>
      </w:pPr>
      <w:r w:rsidRPr="00B2209C">
        <w:rPr>
          <w:rStyle w:val="BodyCopyText"/>
        </w:rPr>
        <w:t>Drilling fluid which is used to keep the gas in the formation will escape, blowing the fluid from the well</w:t>
      </w:r>
      <w:r w:rsidR="006F309A">
        <w:rPr>
          <w:rStyle w:val="BodyCopyText"/>
        </w:rPr>
        <w:t>.</w:t>
      </w:r>
    </w:p>
    <w:p w14:paraId="04DE2A99" w14:textId="77777777" w:rsidR="00D15AE2" w:rsidRPr="00B2209C" w:rsidRDefault="00D15AE2" w:rsidP="00E34CB4">
      <w:pPr>
        <w:numPr>
          <w:ilvl w:val="0"/>
          <w:numId w:val="47"/>
        </w:numPr>
        <w:ind w:left="924" w:hanging="357"/>
        <w:rPr>
          <w:rStyle w:val="BodyCopyText"/>
        </w:rPr>
      </w:pPr>
      <w:r w:rsidRPr="00B2209C">
        <w:rPr>
          <w:rStyle w:val="BodyCopyText"/>
        </w:rPr>
        <w:t>Remind students that all water heaters have a factory installed, pressure relief valve which prevents over pressuring of the water heater and subsequent explosions.</w:t>
      </w:r>
    </w:p>
    <w:p w14:paraId="5A14E84D" w14:textId="77777777" w:rsidR="00D76A23" w:rsidRDefault="00A41599" w:rsidP="000B4149">
      <w:pPr>
        <w:pStyle w:val="SubHeading3"/>
      </w:pPr>
      <w:r>
        <w:t>5</w:t>
      </w:r>
      <w:r w:rsidR="00B2209C">
        <w:t xml:space="preserve">.1.5. </w:t>
      </w:r>
      <w:r w:rsidR="00D76A23" w:rsidRPr="00935A79">
        <w:t>Natural Gas Geology</w:t>
      </w:r>
    </w:p>
    <w:p w14:paraId="6F20BF11" w14:textId="77777777" w:rsidR="00D438C8" w:rsidRPr="00B2209C" w:rsidRDefault="00D438C8" w:rsidP="00837F68">
      <w:pPr>
        <w:rPr>
          <w:rStyle w:val="BodyCopyText"/>
        </w:rPr>
      </w:pPr>
      <w:r w:rsidRPr="00B2209C">
        <w:rPr>
          <w:rStyle w:val="BodyCopyText"/>
        </w:rPr>
        <w:t>The section provides an overview of how natural gas was formed over the millennia.</w:t>
      </w:r>
    </w:p>
    <w:p w14:paraId="564EDAFF" w14:textId="77777777" w:rsidR="00D95F8B" w:rsidRDefault="00A41599" w:rsidP="00F5470E">
      <w:pPr>
        <w:pStyle w:val="SubHeading4"/>
      </w:pPr>
      <w:r>
        <w:t>5</w:t>
      </w:r>
      <w:r w:rsidR="00B2209C">
        <w:t xml:space="preserve">.1.1.1. </w:t>
      </w:r>
      <w:r w:rsidR="00D95F8B">
        <w:t>Primary and Secondary Natural Gas</w:t>
      </w:r>
    </w:p>
    <w:p w14:paraId="2A34512A" w14:textId="77777777" w:rsidR="00D95F8B" w:rsidRPr="00B2209C" w:rsidRDefault="00D95F8B" w:rsidP="00837F68">
      <w:pPr>
        <w:rPr>
          <w:rStyle w:val="BodyCopyText"/>
        </w:rPr>
      </w:pPr>
      <w:r w:rsidRPr="00B2209C">
        <w:rPr>
          <w:rStyle w:val="BodyCopyText"/>
        </w:rPr>
        <w:t xml:space="preserve">The section explains </w:t>
      </w:r>
      <w:r w:rsidR="00BF5DAE" w:rsidRPr="00B2209C">
        <w:rPr>
          <w:rStyle w:val="BodyCopyText"/>
        </w:rPr>
        <w:t xml:space="preserve">the two types of ways natural gas is formed. </w:t>
      </w:r>
    </w:p>
    <w:p w14:paraId="341A7AA5" w14:textId="77777777" w:rsidR="00D438C8" w:rsidRDefault="00A41599" w:rsidP="00F5470E">
      <w:pPr>
        <w:pStyle w:val="SubHeading4"/>
      </w:pPr>
      <w:r>
        <w:t>5</w:t>
      </w:r>
      <w:r w:rsidR="00B2209C">
        <w:t xml:space="preserve">.1.1.2. </w:t>
      </w:r>
      <w:r w:rsidR="00D438C8">
        <w:t>Sedimentary Basins</w:t>
      </w:r>
    </w:p>
    <w:p w14:paraId="76DFE33B" w14:textId="77777777" w:rsidR="00D76A23" w:rsidRPr="00B2209C" w:rsidRDefault="00C30261" w:rsidP="00837F68">
      <w:pPr>
        <w:rPr>
          <w:rStyle w:val="BodyCopyText"/>
        </w:rPr>
      </w:pPr>
      <w:r w:rsidRPr="00B2209C">
        <w:rPr>
          <w:rStyle w:val="BodyCopyText"/>
        </w:rPr>
        <w:t>The section explains w</w:t>
      </w:r>
      <w:r w:rsidR="00D438C8" w:rsidRPr="00B2209C">
        <w:rPr>
          <w:rStyle w:val="BodyCopyText"/>
        </w:rPr>
        <w:t xml:space="preserve">here petroleum and natural gas </w:t>
      </w:r>
      <w:r w:rsidRPr="00B2209C">
        <w:rPr>
          <w:rStyle w:val="BodyCopyText"/>
        </w:rPr>
        <w:t xml:space="preserve">are general </w:t>
      </w:r>
      <w:r w:rsidR="00D438C8" w:rsidRPr="00B2209C">
        <w:rPr>
          <w:rStyle w:val="BodyCopyText"/>
        </w:rPr>
        <w:t xml:space="preserve">found under the earth’s crust. </w:t>
      </w:r>
    </w:p>
    <w:p w14:paraId="061D3FBB" w14:textId="77777777" w:rsidR="00D76A23" w:rsidRDefault="00A41599" w:rsidP="00F5470E">
      <w:pPr>
        <w:pStyle w:val="SubHeading4"/>
      </w:pPr>
      <w:r>
        <w:lastRenderedPageBreak/>
        <w:t>5</w:t>
      </w:r>
      <w:r w:rsidR="00B2209C">
        <w:t xml:space="preserve">.1.1.3. </w:t>
      </w:r>
      <w:r w:rsidR="00D438C8" w:rsidRPr="000C7C31">
        <w:t>Convent</w:t>
      </w:r>
      <w:r w:rsidR="00D438C8">
        <w:t>ion</w:t>
      </w:r>
      <w:r w:rsidR="00D438C8" w:rsidRPr="000C7C31">
        <w:t>al v</w:t>
      </w:r>
      <w:r w:rsidR="00BF5DAE">
        <w:t>er</w:t>
      </w:r>
      <w:r w:rsidR="00D438C8" w:rsidRPr="000C7C31">
        <w:t>s</w:t>
      </w:r>
      <w:r w:rsidR="00BF5DAE">
        <w:t>us</w:t>
      </w:r>
      <w:r w:rsidR="00D438C8" w:rsidRPr="000C7C31">
        <w:t xml:space="preserve"> Unconventi</w:t>
      </w:r>
      <w:r w:rsidR="00D438C8">
        <w:t>on</w:t>
      </w:r>
      <w:r w:rsidR="00D438C8" w:rsidRPr="000C7C31">
        <w:t xml:space="preserve">al Gas </w:t>
      </w:r>
    </w:p>
    <w:p w14:paraId="2B228EA0" w14:textId="77777777" w:rsidR="00FE7C6F" w:rsidRPr="00B2209C" w:rsidRDefault="00C30261" w:rsidP="00837F68">
      <w:pPr>
        <w:widowControl w:val="0"/>
        <w:autoSpaceDE w:val="0"/>
        <w:autoSpaceDN w:val="0"/>
        <w:adjustRightInd w:val="0"/>
        <w:rPr>
          <w:rStyle w:val="BodyCopyText"/>
        </w:rPr>
      </w:pPr>
      <w:r w:rsidRPr="00B2209C">
        <w:rPr>
          <w:rStyle w:val="BodyCopyText"/>
        </w:rPr>
        <w:t xml:space="preserve">Explanation </w:t>
      </w:r>
      <w:r w:rsidR="00FE7C6F" w:rsidRPr="00B2209C">
        <w:rPr>
          <w:rStyle w:val="BodyCopyText"/>
        </w:rPr>
        <w:t>of where natural gas is found and the two main extraction approaches.  Conventional oil and gas pools are developed using vertical or horizontal well bores and using minimal stimulation.  Unconventional resources are oil or gas-bearing units, such as shales, where the permeability and porosity are so low that the resource cannot be extracted economically through a vertical well bore and instead requires a horizontal well bore followed by multistage hydraulic fracturing (“fracking”) to achieve economic recovery and production.</w:t>
      </w:r>
    </w:p>
    <w:p w14:paraId="67C6519C" w14:textId="77777777" w:rsidR="00D76A23" w:rsidRDefault="00A41599" w:rsidP="00661D7B">
      <w:pPr>
        <w:pStyle w:val="SubHeading5"/>
      </w:pPr>
      <w:r>
        <w:t xml:space="preserve">5.1.1.3.1. </w:t>
      </w:r>
      <w:r w:rsidR="00E83EEB">
        <w:t>Shale Gas</w:t>
      </w:r>
    </w:p>
    <w:p w14:paraId="3E35C46F" w14:textId="77777777" w:rsidR="00E83EEB" w:rsidRDefault="00E83EEB" w:rsidP="00837F68">
      <w:r>
        <w:t xml:space="preserve">Explanation of the term </w:t>
      </w:r>
      <w:r w:rsidR="00DD05C7">
        <w:t xml:space="preserve">Shale Gas - </w:t>
      </w:r>
      <w:r>
        <w:t xml:space="preserve">natural gas </w:t>
      </w:r>
      <w:r w:rsidRPr="00E83EEB">
        <w:t>produced from the fractures, pore spaces, and physical matrix of shales.</w:t>
      </w:r>
    </w:p>
    <w:p w14:paraId="2FBDAC58" w14:textId="77777777" w:rsidR="00E83EEB" w:rsidRPr="00D76A23" w:rsidRDefault="00A41599" w:rsidP="00661D7B">
      <w:pPr>
        <w:pStyle w:val="SubHeading5"/>
      </w:pPr>
      <w:r>
        <w:t xml:space="preserve">5.1.1.3.2. </w:t>
      </w:r>
      <w:r w:rsidR="00E83EEB">
        <w:t>Tight Gas</w:t>
      </w:r>
    </w:p>
    <w:p w14:paraId="1A897387" w14:textId="77777777" w:rsidR="00D76A23" w:rsidRDefault="00E83EEB" w:rsidP="00837F68">
      <w:r w:rsidRPr="00DD05C7">
        <w:rPr>
          <w:bCs/>
        </w:rPr>
        <w:t xml:space="preserve">Explanation of the term </w:t>
      </w:r>
      <w:r w:rsidR="00DD05C7" w:rsidRPr="00DD05C7">
        <w:t>Tight Gas - natural gas produced from reservoir rocks with such low permeability that massive hydraulic fracturing is necessary to produce the well at economic rates.</w:t>
      </w:r>
    </w:p>
    <w:p w14:paraId="2621C76E" w14:textId="77777777" w:rsidR="00260737" w:rsidRPr="00705809" w:rsidRDefault="00260737" w:rsidP="001A4DD0">
      <w:pPr>
        <w:pStyle w:val="ListwithBullets"/>
        <w:rPr>
          <w:rStyle w:val="BodyCopyText"/>
          <w:iCs w:val="0"/>
        </w:rPr>
      </w:pPr>
      <w:bookmarkStart w:id="150" w:name="_Hlk48343117"/>
      <w:bookmarkStart w:id="151" w:name="_Hlk48342983"/>
      <w:r w:rsidRPr="00705809">
        <w:rPr>
          <w:rStyle w:val="BodyCopyText"/>
          <w:iCs w:val="0"/>
        </w:rPr>
        <w:t xml:space="preserve">Video 2: </w:t>
      </w:r>
      <w:r w:rsidR="007549D4" w:rsidRPr="00705809">
        <w:rPr>
          <w:rStyle w:val="BodyCopyText"/>
          <w:iCs w:val="0"/>
        </w:rPr>
        <w:t xml:space="preserve"> </w:t>
      </w:r>
      <w:hyperlink r:id="rId49" w:history="1">
        <w:r w:rsidRPr="00705809">
          <w:rPr>
            <w:rStyle w:val="BodyCopyText"/>
            <w:iCs w:val="0"/>
            <w:color w:val="0000FF"/>
            <w:u w:val="single"/>
          </w:rPr>
          <w:t>Unlocking Tightly Trapped Gas</w:t>
        </w:r>
      </w:hyperlink>
      <w:r w:rsidRPr="00705809">
        <w:rPr>
          <w:rStyle w:val="BodyCopyText"/>
          <w:iCs w:val="0"/>
        </w:rPr>
        <w:t xml:space="preserve"> (5 minutes, 54 seconds)</w:t>
      </w:r>
      <w:r w:rsidR="00576BF3" w:rsidRPr="00705809">
        <w:rPr>
          <w:rStyle w:val="BodyCopyText"/>
          <w:iCs w:val="0"/>
        </w:rPr>
        <w:t>.</w:t>
      </w:r>
    </w:p>
    <w:bookmarkEnd w:id="150"/>
    <w:p w14:paraId="78EC8214" w14:textId="77777777" w:rsidR="00260737" w:rsidRPr="00705809" w:rsidRDefault="00260737" w:rsidP="001A4DD0">
      <w:pPr>
        <w:pStyle w:val="ListwithBullets"/>
        <w:rPr>
          <w:rStyle w:val="BodyCopyText"/>
          <w:iCs w:val="0"/>
        </w:rPr>
      </w:pPr>
      <w:r w:rsidRPr="00705809">
        <w:rPr>
          <w:rStyle w:val="BodyCopyText"/>
          <w:iCs w:val="0"/>
        </w:rPr>
        <w:t>Video 3</w:t>
      </w:r>
      <w:r w:rsidR="007549D4" w:rsidRPr="00705809">
        <w:rPr>
          <w:rStyle w:val="BodyCopyText"/>
          <w:iCs w:val="0"/>
        </w:rPr>
        <w:t>:</w:t>
      </w:r>
      <w:r w:rsidRPr="00705809">
        <w:rPr>
          <w:rStyle w:val="BodyCopyText"/>
          <w:iCs w:val="0"/>
        </w:rPr>
        <w:t xml:space="preserve"> </w:t>
      </w:r>
      <w:r w:rsidR="007549D4" w:rsidRPr="00705809">
        <w:rPr>
          <w:rStyle w:val="BodyCopyText"/>
          <w:iCs w:val="0"/>
        </w:rPr>
        <w:t xml:space="preserve"> </w:t>
      </w:r>
      <w:hyperlink r:id="rId50" w:history="1">
        <w:r w:rsidRPr="00705809">
          <w:rPr>
            <w:rStyle w:val="BodyCopyText"/>
            <w:iCs w:val="0"/>
            <w:color w:val="0000FF"/>
            <w:u w:val="single"/>
          </w:rPr>
          <w:t>Lifecycle of an Onshore Well</w:t>
        </w:r>
      </w:hyperlink>
      <w:r w:rsidRPr="00705809">
        <w:rPr>
          <w:rStyle w:val="BodyCopyText"/>
          <w:iCs w:val="0"/>
        </w:rPr>
        <w:t xml:space="preserve"> (5 minutes 52 seconds)</w:t>
      </w:r>
      <w:r w:rsidR="00576BF3" w:rsidRPr="00705809">
        <w:rPr>
          <w:rStyle w:val="BodyCopyText"/>
          <w:iCs w:val="0"/>
        </w:rPr>
        <w:t>.</w:t>
      </w:r>
    </w:p>
    <w:bookmarkEnd w:id="151"/>
    <w:p w14:paraId="24471F2C" w14:textId="77777777" w:rsidR="00260737" w:rsidRPr="00E97B2D" w:rsidRDefault="005C7A43" w:rsidP="00661D7B">
      <w:pPr>
        <w:pStyle w:val="SubHeading5"/>
      </w:pPr>
      <w:r>
        <w:t xml:space="preserve">5.1.1.3.3. </w:t>
      </w:r>
      <w:r w:rsidR="00260737" w:rsidRPr="00E97B2D">
        <w:t>Learning Activity 2</w:t>
      </w:r>
      <w:r w:rsidR="00731E8D">
        <w:t xml:space="preserve"> </w:t>
      </w:r>
      <w:r w:rsidR="00260737" w:rsidRPr="00E97B2D">
        <w:t>Unconventional</w:t>
      </w:r>
      <w:r w:rsidR="00260737">
        <w:t xml:space="preserve"> O</w:t>
      </w:r>
      <w:r w:rsidR="00260737" w:rsidRPr="00E97B2D">
        <w:t>pportunities</w:t>
      </w:r>
    </w:p>
    <w:p w14:paraId="57838FA8" w14:textId="77777777" w:rsidR="0007547D" w:rsidRPr="00171278" w:rsidRDefault="0007547D" w:rsidP="000D7C72">
      <w:pPr>
        <w:keepNext/>
        <w:rPr>
          <w:rStyle w:val="BodyCopyText"/>
        </w:rPr>
      </w:pPr>
      <w:r w:rsidRPr="00171278">
        <w:rPr>
          <w:rStyle w:val="BodyCopyText"/>
        </w:rPr>
        <w:t xml:space="preserve">These videos will help </w:t>
      </w:r>
      <w:r w:rsidR="00D00072" w:rsidRPr="00171278">
        <w:rPr>
          <w:rStyle w:val="BodyCopyText"/>
        </w:rPr>
        <w:t xml:space="preserve">students to </w:t>
      </w:r>
      <w:r w:rsidRPr="00171278">
        <w:rPr>
          <w:rStyle w:val="BodyCopyText"/>
        </w:rPr>
        <w:t>understand the challenges and technologies used to extract gas from tight gas formations.</w:t>
      </w:r>
    </w:p>
    <w:p w14:paraId="6D2B1478" w14:textId="77777777" w:rsidR="00576BF3" w:rsidRDefault="00576BF3">
      <w:pPr>
        <w:rPr>
          <w:rFonts w:cs="Calibri"/>
          <w:i/>
          <w:iCs/>
          <w:szCs w:val="28"/>
          <w:lang w:val="en-US"/>
        </w:rPr>
      </w:pPr>
      <w:r>
        <w:rPr>
          <w:lang w:val="en-US"/>
        </w:rPr>
        <w:br w:type="page"/>
      </w:r>
    </w:p>
    <w:p w14:paraId="28BD23C6" w14:textId="77777777" w:rsidR="008D3E8C" w:rsidRPr="007E15BC" w:rsidRDefault="008D3E8C" w:rsidP="00294831">
      <w:pPr>
        <w:pStyle w:val="BodyCopyITALICS"/>
        <w:rPr>
          <w:lang w:val="en-US"/>
        </w:rPr>
      </w:pPr>
      <w:r w:rsidRPr="007E15BC">
        <w:rPr>
          <w:lang w:val="en-US"/>
        </w:rPr>
        <w:lastRenderedPageBreak/>
        <w:t>Instructions</w:t>
      </w:r>
    </w:p>
    <w:p w14:paraId="7B123739" w14:textId="77777777" w:rsidR="0007547D" w:rsidRPr="00171278" w:rsidRDefault="00D00072" w:rsidP="00E34CB4">
      <w:pPr>
        <w:numPr>
          <w:ilvl w:val="0"/>
          <w:numId w:val="48"/>
        </w:numPr>
        <w:ind w:left="924" w:hanging="357"/>
        <w:rPr>
          <w:rStyle w:val="BodyCopyText"/>
        </w:rPr>
      </w:pPr>
      <w:r w:rsidRPr="00171278">
        <w:rPr>
          <w:rStyle w:val="BodyCopyText"/>
        </w:rPr>
        <w:t>Have the students w</w:t>
      </w:r>
      <w:r w:rsidR="0007547D" w:rsidRPr="00171278">
        <w:rPr>
          <w:rStyle w:val="BodyCopyText"/>
        </w:rPr>
        <w:t xml:space="preserve">atch Videos </w:t>
      </w:r>
      <w:r w:rsidR="00492215" w:rsidRPr="00171278">
        <w:rPr>
          <w:rStyle w:val="BodyCopyText"/>
        </w:rPr>
        <w:t>2</w:t>
      </w:r>
      <w:r w:rsidR="0007547D" w:rsidRPr="00171278">
        <w:rPr>
          <w:rStyle w:val="BodyCopyText"/>
        </w:rPr>
        <w:t xml:space="preserve"> and </w:t>
      </w:r>
      <w:r w:rsidR="00492215" w:rsidRPr="00171278">
        <w:rPr>
          <w:rStyle w:val="BodyCopyText"/>
        </w:rPr>
        <w:t>3</w:t>
      </w:r>
      <w:r w:rsidR="0007547D" w:rsidRPr="00171278">
        <w:rPr>
          <w:rStyle w:val="BodyCopyText"/>
        </w:rPr>
        <w:t xml:space="preserve"> </w:t>
      </w:r>
      <w:r w:rsidR="008D3E8C" w:rsidRPr="00171278">
        <w:rPr>
          <w:rStyle w:val="BodyCopyText"/>
        </w:rPr>
        <w:t xml:space="preserve">to </w:t>
      </w:r>
      <w:r w:rsidR="0007547D" w:rsidRPr="00171278">
        <w:rPr>
          <w:rStyle w:val="BodyCopyText"/>
        </w:rPr>
        <w:t>answer the following questions</w:t>
      </w:r>
      <w:r w:rsidR="005C7A43">
        <w:rPr>
          <w:rStyle w:val="BodyCopyText"/>
        </w:rPr>
        <w:t>.</w:t>
      </w:r>
    </w:p>
    <w:p w14:paraId="04DD6CD0" w14:textId="77777777" w:rsidR="00D00072" w:rsidRPr="00171278" w:rsidRDefault="00D00072" w:rsidP="00E34CB4">
      <w:pPr>
        <w:numPr>
          <w:ilvl w:val="0"/>
          <w:numId w:val="48"/>
        </w:numPr>
        <w:ind w:left="924" w:hanging="357"/>
        <w:rPr>
          <w:rStyle w:val="BodyCopyText"/>
        </w:rPr>
      </w:pPr>
      <w:r w:rsidRPr="00171278">
        <w:rPr>
          <w:rStyle w:val="BodyCopyText"/>
        </w:rPr>
        <w:t xml:space="preserve">Hold a class discussion </w:t>
      </w:r>
      <w:r w:rsidR="005B205C" w:rsidRPr="00171278">
        <w:rPr>
          <w:rStyle w:val="BodyCopyText"/>
        </w:rPr>
        <w:t>to review their responses</w:t>
      </w:r>
      <w:r w:rsidR="005C7A43">
        <w:rPr>
          <w:rStyle w:val="BodyCopyText"/>
        </w:rPr>
        <w:t>.</w:t>
      </w:r>
    </w:p>
    <w:p w14:paraId="3DA418A4" w14:textId="77777777" w:rsidR="0007547D" w:rsidRPr="00171278" w:rsidRDefault="0007547D" w:rsidP="00E34CB4">
      <w:pPr>
        <w:numPr>
          <w:ilvl w:val="1"/>
          <w:numId w:val="48"/>
        </w:numPr>
        <w:ind w:left="1259" w:hanging="357"/>
        <w:rPr>
          <w:rStyle w:val="BodyCopyText"/>
        </w:rPr>
      </w:pPr>
      <w:r w:rsidRPr="00171278">
        <w:rPr>
          <w:rStyle w:val="BodyCopyText"/>
        </w:rPr>
        <w:t>What is the clearest part of these videos?</w:t>
      </w:r>
    </w:p>
    <w:p w14:paraId="5B522471" w14:textId="77777777" w:rsidR="0007547D" w:rsidRPr="00171278" w:rsidRDefault="0007547D" w:rsidP="00E34CB4">
      <w:pPr>
        <w:numPr>
          <w:ilvl w:val="2"/>
          <w:numId w:val="48"/>
        </w:numPr>
        <w:ind w:left="1655" w:hanging="181"/>
        <w:rPr>
          <w:rStyle w:val="BodyCopyText"/>
        </w:rPr>
      </w:pPr>
      <w:r w:rsidRPr="00171278">
        <w:rPr>
          <w:rStyle w:val="BodyCopyText"/>
        </w:rPr>
        <w:t xml:space="preserve">From a jobs or careers perspective? </w:t>
      </w:r>
    </w:p>
    <w:p w14:paraId="794CED39" w14:textId="77777777" w:rsidR="0007547D" w:rsidRPr="00171278" w:rsidRDefault="0007547D" w:rsidP="00E34CB4">
      <w:pPr>
        <w:numPr>
          <w:ilvl w:val="2"/>
          <w:numId w:val="48"/>
        </w:numPr>
        <w:ind w:left="1655" w:hanging="181"/>
        <w:rPr>
          <w:rStyle w:val="BodyCopyText"/>
        </w:rPr>
      </w:pPr>
      <w:r w:rsidRPr="00171278">
        <w:rPr>
          <w:rStyle w:val="BodyCopyText"/>
        </w:rPr>
        <w:t>From an environmental perspective?</w:t>
      </w:r>
    </w:p>
    <w:p w14:paraId="17358C4F" w14:textId="77777777" w:rsidR="0007547D" w:rsidRPr="00171278" w:rsidRDefault="0007547D" w:rsidP="00E34CB4">
      <w:pPr>
        <w:numPr>
          <w:ilvl w:val="2"/>
          <w:numId w:val="48"/>
        </w:numPr>
        <w:ind w:left="1655" w:hanging="181"/>
        <w:rPr>
          <w:rStyle w:val="BodyCopyText"/>
        </w:rPr>
      </w:pPr>
      <w:r w:rsidRPr="00171278">
        <w:rPr>
          <w:rStyle w:val="BodyCopyText"/>
        </w:rPr>
        <w:t>From a business perspective?</w:t>
      </w:r>
    </w:p>
    <w:p w14:paraId="7C547C0D" w14:textId="77777777" w:rsidR="005B205C" w:rsidRPr="00171278" w:rsidRDefault="0007547D" w:rsidP="00E34CB4">
      <w:pPr>
        <w:numPr>
          <w:ilvl w:val="2"/>
          <w:numId w:val="48"/>
        </w:numPr>
        <w:ind w:left="1655" w:hanging="181"/>
        <w:rPr>
          <w:rStyle w:val="BodyCopyText"/>
        </w:rPr>
      </w:pPr>
      <w:r w:rsidRPr="00171278">
        <w:rPr>
          <w:rStyle w:val="BodyCopyText"/>
        </w:rPr>
        <w:t>From a community perspective?</w:t>
      </w:r>
    </w:p>
    <w:p w14:paraId="5027F841" w14:textId="77777777" w:rsidR="005B205C" w:rsidRPr="00171278" w:rsidRDefault="0007547D" w:rsidP="00E34CB4">
      <w:pPr>
        <w:numPr>
          <w:ilvl w:val="1"/>
          <w:numId w:val="48"/>
        </w:numPr>
        <w:ind w:left="1259" w:hanging="357"/>
        <w:rPr>
          <w:rStyle w:val="BodyCopyText"/>
        </w:rPr>
      </w:pPr>
      <w:r w:rsidRPr="00171278">
        <w:rPr>
          <w:rStyle w:val="BodyCopyText"/>
        </w:rPr>
        <w:t>What is the most confusing part of these videos?</w:t>
      </w:r>
    </w:p>
    <w:p w14:paraId="286BC76E" w14:textId="77777777" w:rsidR="005B205C" w:rsidRPr="00171278" w:rsidRDefault="0007547D" w:rsidP="00E34CB4">
      <w:pPr>
        <w:numPr>
          <w:ilvl w:val="2"/>
          <w:numId w:val="48"/>
        </w:numPr>
        <w:ind w:left="1655" w:hanging="181"/>
        <w:rPr>
          <w:rStyle w:val="BodyCopyText"/>
        </w:rPr>
      </w:pPr>
      <w:r w:rsidRPr="00171278">
        <w:rPr>
          <w:rStyle w:val="BodyCopyText"/>
        </w:rPr>
        <w:t>From a jobs or careers perspective?</w:t>
      </w:r>
    </w:p>
    <w:p w14:paraId="49CE9D6E" w14:textId="77777777" w:rsidR="005B205C" w:rsidRPr="00171278" w:rsidRDefault="0007547D" w:rsidP="00E34CB4">
      <w:pPr>
        <w:numPr>
          <w:ilvl w:val="2"/>
          <w:numId w:val="48"/>
        </w:numPr>
        <w:ind w:left="1655" w:hanging="181"/>
        <w:rPr>
          <w:rStyle w:val="BodyCopyText"/>
        </w:rPr>
      </w:pPr>
      <w:r w:rsidRPr="00171278">
        <w:rPr>
          <w:rStyle w:val="BodyCopyText"/>
        </w:rPr>
        <w:t>From an environmental perspective?</w:t>
      </w:r>
    </w:p>
    <w:p w14:paraId="167A4FF8" w14:textId="77777777" w:rsidR="0007547D" w:rsidRPr="00171278" w:rsidRDefault="0007547D" w:rsidP="00E34CB4">
      <w:pPr>
        <w:numPr>
          <w:ilvl w:val="2"/>
          <w:numId w:val="48"/>
        </w:numPr>
        <w:ind w:left="1655" w:hanging="181"/>
        <w:rPr>
          <w:rStyle w:val="BodyCopyText"/>
        </w:rPr>
      </w:pPr>
      <w:r w:rsidRPr="00171278">
        <w:rPr>
          <w:rStyle w:val="BodyCopyText"/>
        </w:rPr>
        <w:t>From a business perspective?</w:t>
      </w:r>
    </w:p>
    <w:p w14:paraId="6D5A89C0" w14:textId="77777777" w:rsidR="0007547D" w:rsidRPr="00171278" w:rsidRDefault="0007547D" w:rsidP="00E34CB4">
      <w:pPr>
        <w:numPr>
          <w:ilvl w:val="2"/>
          <w:numId w:val="48"/>
        </w:numPr>
        <w:ind w:left="1655" w:hanging="181"/>
        <w:rPr>
          <w:rStyle w:val="BodyCopyText"/>
        </w:rPr>
      </w:pPr>
      <w:r w:rsidRPr="00171278">
        <w:rPr>
          <w:rStyle w:val="BodyCopyText"/>
        </w:rPr>
        <w:t>From a community perspective?</w:t>
      </w:r>
    </w:p>
    <w:p w14:paraId="45636E7B" w14:textId="77777777" w:rsidR="0007547D" w:rsidRPr="00171278" w:rsidRDefault="008D6B2F" w:rsidP="000B4149">
      <w:pPr>
        <w:pStyle w:val="SubHeading2"/>
      </w:pPr>
      <w:bookmarkStart w:id="152" w:name="_Toc48915430"/>
      <w:r w:rsidRPr="00171278">
        <w:t xml:space="preserve">5.2. </w:t>
      </w:r>
      <w:r w:rsidR="00C7073E" w:rsidRPr="00171278">
        <w:t>Natural Gas Resources and Uses</w:t>
      </w:r>
      <w:bookmarkEnd w:id="152"/>
    </w:p>
    <w:p w14:paraId="12923589" w14:textId="77777777" w:rsidR="00C7073E" w:rsidRDefault="00964051" w:rsidP="000B4149">
      <w:pPr>
        <w:pStyle w:val="SubHeading3"/>
      </w:pPr>
      <w:r>
        <w:t xml:space="preserve">5.2.1 </w:t>
      </w:r>
      <w:r w:rsidR="00C7073E" w:rsidRPr="00C7073E">
        <w:t>Energy Sources</w:t>
      </w:r>
      <w:r w:rsidR="00935A79">
        <w:t xml:space="preserve"> in Canada</w:t>
      </w:r>
    </w:p>
    <w:p w14:paraId="0E1C7BE0" w14:textId="77777777" w:rsidR="0007547D" w:rsidRPr="00171278" w:rsidRDefault="00C7073E" w:rsidP="008D6B2F">
      <w:pPr>
        <w:rPr>
          <w:rStyle w:val="BodyCopyText"/>
        </w:rPr>
      </w:pPr>
      <w:r w:rsidRPr="00171278">
        <w:rPr>
          <w:rStyle w:val="BodyCopyText"/>
        </w:rPr>
        <w:t>Outlines the major energy sources (oil, natural ga</w:t>
      </w:r>
      <w:r w:rsidR="006E56D5" w:rsidRPr="00171278">
        <w:rPr>
          <w:rStyle w:val="BodyCopyText"/>
        </w:rPr>
        <w:t>s</w:t>
      </w:r>
      <w:r w:rsidRPr="00171278">
        <w:rPr>
          <w:rStyle w:val="BodyCopyText"/>
        </w:rPr>
        <w:t xml:space="preserve">, coal, hydroelectric, </w:t>
      </w:r>
      <w:r w:rsidR="006E56D5" w:rsidRPr="00171278">
        <w:rPr>
          <w:rStyle w:val="BodyCopyText"/>
        </w:rPr>
        <w:t>biomass, nuclear, solar, wind and tidal</w:t>
      </w:r>
      <w:r w:rsidRPr="00171278">
        <w:rPr>
          <w:rStyle w:val="BodyCopyText"/>
        </w:rPr>
        <w:t>) in Canada and their current importance</w:t>
      </w:r>
      <w:r w:rsidR="006E56D5" w:rsidRPr="00171278">
        <w:rPr>
          <w:rStyle w:val="BodyCopyText"/>
        </w:rPr>
        <w:t>.</w:t>
      </w:r>
    </w:p>
    <w:p w14:paraId="75C8EF34" w14:textId="77777777" w:rsidR="005B205C" w:rsidRPr="00947227" w:rsidRDefault="00964051" w:rsidP="00F5470E">
      <w:pPr>
        <w:pStyle w:val="SubHeading4"/>
      </w:pPr>
      <w:r>
        <w:t xml:space="preserve">5.2.1.1. </w:t>
      </w:r>
      <w:r w:rsidR="005B205C" w:rsidRPr="00947227">
        <w:t>Canada’s Energy Pie</w:t>
      </w:r>
    </w:p>
    <w:p w14:paraId="388D8BE3" w14:textId="77777777" w:rsidR="00B62C43" w:rsidRPr="00171278" w:rsidRDefault="00B62C43" w:rsidP="008D6B2F">
      <w:pPr>
        <w:rPr>
          <w:rStyle w:val="BodyCopyText"/>
        </w:rPr>
      </w:pPr>
      <w:r w:rsidRPr="00171278">
        <w:rPr>
          <w:rStyle w:val="BodyCopyText"/>
        </w:rPr>
        <w:t>Provides a (2019) graphic showing the percentage share of the various energies produced in Canada.</w:t>
      </w:r>
    </w:p>
    <w:p w14:paraId="293C4FD2" w14:textId="77777777" w:rsidR="00817887" w:rsidRDefault="00964051" w:rsidP="000B4149">
      <w:pPr>
        <w:pStyle w:val="SubHeading3"/>
      </w:pPr>
      <w:r>
        <w:lastRenderedPageBreak/>
        <w:t xml:space="preserve">5.2.2. </w:t>
      </w:r>
      <w:r w:rsidR="00817887">
        <w:t>Versatility &amp; Benefits of Natural Gas</w:t>
      </w:r>
    </w:p>
    <w:p w14:paraId="09CEE24A" w14:textId="77777777" w:rsidR="00817887" w:rsidRPr="00171278" w:rsidRDefault="00817887" w:rsidP="008D6B2F">
      <w:pPr>
        <w:rPr>
          <w:rStyle w:val="BodyCopyText"/>
        </w:rPr>
      </w:pPr>
      <w:r w:rsidRPr="00171278">
        <w:rPr>
          <w:rStyle w:val="BodyCopyText"/>
        </w:rPr>
        <w:t xml:space="preserve">This section </w:t>
      </w:r>
      <w:r w:rsidR="002A242D" w:rsidRPr="00171278">
        <w:rPr>
          <w:rStyle w:val="BodyCopyText"/>
        </w:rPr>
        <w:t>compares</w:t>
      </w:r>
      <w:r w:rsidRPr="00171278">
        <w:rPr>
          <w:rStyle w:val="BodyCopyText"/>
        </w:rPr>
        <w:t xml:space="preserve"> natural gas </w:t>
      </w:r>
      <w:r w:rsidR="002A242D" w:rsidRPr="00171278">
        <w:rPr>
          <w:rStyle w:val="BodyCopyText"/>
        </w:rPr>
        <w:t>benefits to other fossil fuels and renewable energy technologies.</w:t>
      </w:r>
    </w:p>
    <w:p w14:paraId="60CBF0CC" w14:textId="77777777" w:rsidR="0007547D" w:rsidRDefault="00964051" w:rsidP="000B4149">
      <w:pPr>
        <w:pStyle w:val="SubHeading3"/>
      </w:pPr>
      <w:r>
        <w:t xml:space="preserve">5.2.3. </w:t>
      </w:r>
      <w:r w:rsidR="006E56D5">
        <w:t>Natural Gas Use</w:t>
      </w:r>
    </w:p>
    <w:p w14:paraId="0AE199A1" w14:textId="77777777" w:rsidR="0007547D" w:rsidRPr="00171278" w:rsidRDefault="006E56D5" w:rsidP="008D6B2F">
      <w:pPr>
        <w:rPr>
          <w:rStyle w:val="BodyCopyText"/>
        </w:rPr>
      </w:pPr>
      <w:r w:rsidRPr="00171278">
        <w:rPr>
          <w:rStyle w:val="BodyCopyText"/>
        </w:rPr>
        <w:t xml:space="preserve">This section outlines the various uses of natural gas by the </w:t>
      </w:r>
      <w:r w:rsidR="00DE1533" w:rsidRPr="00171278">
        <w:rPr>
          <w:rStyle w:val="BodyCopyText"/>
        </w:rPr>
        <w:t>four-key</w:t>
      </w:r>
      <w:r w:rsidRPr="00171278">
        <w:rPr>
          <w:rStyle w:val="BodyCopyText"/>
        </w:rPr>
        <w:t xml:space="preserve"> market</w:t>
      </w:r>
      <w:r w:rsidR="009C201D" w:rsidRPr="00171278">
        <w:rPr>
          <w:rStyle w:val="BodyCopyText"/>
        </w:rPr>
        <w:t xml:space="preserve"> </w:t>
      </w:r>
      <w:r w:rsidR="00DE1533" w:rsidRPr="00171278">
        <w:rPr>
          <w:rStyle w:val="BodyCopyText"/>
        </w:rPr>
        <w:t>segments</w:t>
      </w:r>
      <w:r w:rsidRPr="00171278">
        <w:rPr>
          <w:rStyle w:val="BodyCopyText"/>
        </w:rPr>
        <w:t>.</w:t>
      </w:r>
    </w:p>
    <w:p w14:paraId="0BCF6EF6" w14:textId="77777777" w:rsidR="006E56D5" w:rsidRDefault="00964051" w:rsidP="00F5470E">
      <w:pPr>
        <w:pStyle w:val="SubHeading4"/>
      </w:pPr>
      <w:r>
        <w:t xml:space="preserve">5.2.3.1. </w:t>
      </w:r>
      <w:r w:rsidR="006E56D5">
        <w:t>Residential Uses</w:t>
      </w:r>
    </w:p>
    <w:p w14:paraId="2FE0930F" w14:textId="77777777" w:rsidR="006E56D5" w:rsidRDefault="00964051" w:rsidP="00F5470E">
      <w:pPr>
        <w:pStyle w:val="SubHeading4"/>
      </w:pPr>
      <w:r>
        <w:t xml:space="preserve">5.2.3.2. </w:t>
      </w:r>
      <w:r w:rsidR="006E56D5">
        <w:t>Commercial Uses</w:t>
      </w:r>
    </w:p>
    <w:p w14:paraId="5576690F" w14:textId="77777777" w:rsidR="006E56D5" w:rsidRDefault="00964051" w:rsidP="00F5470E">
      <w:pPr>
        <w:pStyle w:val="SubHeading4"/>
      </w:pPr>
      <w:r>
        <w:t xml:space="preserve">5.2.3.3. </w:t>
      </w:r>
      <w:r w:rsidR="006E56D5">
        <w:t>Industrial Uses</w:t>
      </w:r>
    </w:p>
    <w:p w14:paraId="3AA950A5" w14:textId="77777777" w:rsidR="00B051D5" w:rsidRDefault="00964051" w:rsidP="00F5470E">
      <w:pPr>
        <w:pStyle w:val="SubHeading4"/>
      </w:pPr>
      <w:r>
        <w:t xml:space="preserve">5.2.3.4. </w:t>
      </w:r>
      <w:r w:rsidR="00B051D5">
        <w:t>Transportation Uses</w:t>
      </w:r>
    </w:p>
    <w:p w14:paraId="0C87AEE0" w14:textId="77777777" w:rsidR="009C201D" w:rsidRPr="00C946AC" w:rsidRDefault="00964051" w:rsidP="00F5470E">
      <w:pPr>
        <w:pStyle w:val="SubHeading4"/>
        <w:rPr>
          <w:u w:val="single"/>
        </w:rPr>
      </w:pPr>
      <w:r>
        <w:t xml:space="preserve">5.2.3.5. </w:t>
      </w:r>
      <w:r w:rsidR="009C201D" w:rsidRPr="00724F76">
        <w:t>Video 4:</w:t>
      </w:r>
      <w:r w:rsidR="009C201D">
        <w:rPr>
          <w:sz w:val="32"/>
          <w:szCs w:val="26"/>
        </w:rPr>
        <w:t xml:space="preserve"> </w:t>
      </w:r>
      <w:r w:rsidR="00705809">
        <w:rPr>
          <w:sz w:val="32"/>
          <w:szCs w:val="26"/>
        </w:rPr>
        <w:t xml:space="preserve"> </w:t>
      </w:r>
      <w:hyperlink r:id="rId51" w:history="1">
        <w:r w:rsidR="009C201D" w:rsidRPr="00705809">
          <w:rPr>
            <w:rStyle w:val="Hyperlink"/>
            <w:rFonts w:cs="Times New Roman (Headings CS)"/>
            <w:color w:val="0000FF"/>
          </w:rPr>
          <w:t>Natural Gas 101</w:t>
        </w:r>
      </w:hyperlink>
      <w:r w:rsidR="009C201D" w:rsidRPr="00C946AC">
        <w:t xml:space="preserve"> (03 minutes, 39 seconds)</w:t>
      </w:r>
      <w:r w:rsidR="00705809">
        <w:t>.</w:t>
      </w:r>
      <w:r w:rsidR="009C201D">
        <w:t xml:space="preserve">  </w:t>
      </w:r>
    </w:p>
    <w:p w14:paraId="4C4C6E30" w14:textId="77777777" w:rsidR="009C201D" w:rsidRPr="00724F76" w:rsidRDefault="00964051" w:rsidP="00F5470E">
      <w:pPr>
        <w:pStyle w:val="SubHeading4"/>
      </w:pPr>
      <w:r>
        <w:t xml:space="preserve">5.2.3.6. </w:t>
      </w:r>
      <w:r w:rsidR="009C201D" w:rsidRPr="00724F76">
        <w:t>Learning Activity 3</w:t>
      </w:r>
      <w:bookmarkStart w:id="153" w:name="_Hlk47269548"/>
      <w:r w:rsidR="00731E8D">
        <w:t xml:space="preserve"> </w:t>
      </w:r>
      <w:r w:rsidR="009C201D" w:rsidRPr="00724F76">
        <w:t>Find Out About Natural Gas Components, Sources, and Uses</w:t>
      </w:r>
    </w:p>
    <w:bookmarkEnd w:id="153"/>
    <w:p w14:paraId="2B2C04BA" w14:textId="77777777" w:rsidR="002A242D" w:rsidRDefault="002A242D" w:rsidP="00294831">
      <w:pPr>
        <w:pStyle w:val="BodyCopyITALICS"/>
      </w:pPr>
      <w:r>
        <w:t>Instructions</w:t>
      </w:r>
    </w:p>
    <w:p w14:paraId="52BE0C84" w14:textId="77777777" w:rsidR="002A242D" w:rsidRPr="00171278" w:rsidRDefault="00D647DB" w:rsidP="00E34CB4">
      <w:pPr>
        <w:numPr>
          <w:ilvl w:val="0"/>
          <w:numId w:val="49"/>
        </w:numPr>
        <w:ind w:left="924" w:hanging="357"/>
        <w:rPr>
          <w:rStyle w:val="BodyCopyText"/>
        </w:rPr>
      </w:pPr>
      <w:r w:rsidRPr="00171278">
        <w:rPr>
          <w:rStyle w:val="BodyCopyText"/>
        </w:rPr>
        <w:t>Ask the students to a</w:t>
      </w:r>
      <w:r w:rsidR="002A242D" w:rsidRPr="00171278">
        <w:rPr>
          <w:rStyle w:val="BodyCopyText"/>
        </w:rPr>
        <w:t xml:space="preserve">nswer the following questions and then discuss </w:t>
      </w:r>
      <w:r w:rsidR="00576BF3" w:rsidRPr="00576BF3">
        <w:rPr>
          <w:lang w:val="en-US"/>
        </w:rPr>
        <w:t>the questions</w:t>
      </w:r>
      <w:r w:rsidR="002A242D" w:rsidRPr="00171278">
        <w:rPr>
          <w:rStyle w:val="BodyCopyText"/>
        </w:rPr>
        <w:t xml:space="preserve"> as a class</w:t>
      </w:r>
      <w:r w:rsidR="005C7A43">
        <w:rPr>
          <w:rStyle w:val="BodyCopyText"/>
        </w:rPr>
        <w:t>.</w:t>
      </w:r>
    </w:p>
    <w:p w14:paraId="5FF2FF97" w14:textId="77777777" w:rsidR="006E56D5" w:rsidRPr="00171278" w:rsidRDefault="006E56D5" w:rsidP="00E34CB4">
      <w:pPr>
        <w:numPr>
          <w:ilvl w:val="1"/>
          <w:numId w:val="49"/>
        </w:numPr>
        <w:ind w:left="1259" w:hanging="357"/>
        <w:rPr>
          <w:rStyle w:val="BodyCopyText"/>
        </w:rPr>
      </w:pPr>
      <w:r w:rsidRPr="00171278">
        <w:rPr>
          <w:rStyle w:val="BodyCopyText"/>
        </w:rPr>
        <w:t>What are the components of natural gas when it comes out of the ground?</w:t>
      </w:r>
    </w:p>
    <w:p w14:paraId="08442351" w14:textId="77777777" w:rsidR="00A5067F" w:rsidRPr="00171278" w:rsidRDefault="00A5067F" w:rsidP="00E34CB4">
      <w:pPr>
        <w:numPr>
          <w:ilvl w:val="2"/>
          <w:numId w:val="49"/>
        </w:numPr>
        <w:ind w:left="1604" w:hanging="357"/>
        <w:rPr>
          <w:rStyle w:val="BodyCopyText"/>
        </w:rPr>
      </w:pPr>
      <w:r w:rsidRPr="00171278">
        <w:rPr>
          <w:rStyle w:val="BodyCopyText"/>
        </w:rPr>
        <w:t>Methane, ethane, propane, butane, and pentane. carbon dioxide, nitrogen, hydrogen sulfide, oxygen and helium</w:t>
      </w:r>
      <w:r w:rsidR="005C7A43">
        <w:rPr>
          <w:rStyle w:val="BodyCopyText"/>
        </w:rPr>
        <w:t>.</w:t>
      </w:r>
    </w:p>
    <w:p w14:paraId="390B9DA3" w14:textId="77777777" w:rsidR="006E56D5" w:rsidRPr="00171278" w:rsidRDefault="006E56D5" w:rsidP="00E34CB4">
      <w:pPr>
        <w:numPr>
          <w:ilvl w:val="1"/>
          <w:numId w:val="49"/>
        </w:numPr>
        <w:ind w:left="1259" w:hanging="357"/>
        <w:rPr>
          <w:rStyle w:val="BodyCopyText"/>
        </w:rPr>
      </w:pPr>
      <w:r w:rsidRPr="00171278">
        <w:rPr>
          <w:rStyle w:val="BodyCopyText"/>
        </w:rPr>
        <w:t>Where are the sources of natural gas in British Columbia?</w:t>
      </w:r>
    </w:p>
    <w:p w14:paraId="0DAB4D6F" w14:textId="77777777" w:rsidR="00F90816" w:rsidRPr="00171278" w:rsidRDefault="00F90816" w:rsidP="00E34CB4">
      <w:pPr>
        <w:numPr>
          <w:ilvl w:val="2"/>
          <w:numId w:val="49"/>
        </w:numPr>
        <w:ind w:left="1604" w:hanging="357"/>
        <w:rPr>
          <w:rStyle w:val="BodyCopyText"/>
        </w:rPr>
      </w:pPr>
      <w:r w:rsidRPr="00171278">
        <w:rPr>
          <w:rStyle w:val="BodyCopyText"/>
        </w:rPr>
        <w:lastRenderedPageBreak/>
        <w:t>Western Canada Sedimentary Basin</w:t>
      </w:r>
      <w:r w:rsidR="00A5067F" w:rsidRPr="00171278">
        <w:rPr>
          <w:rStyle w:val="BodyCopyText"/>
        </w:rPr>
        <w:t xml:space="preserve"> – Montney, Horn River, Duvernay and Liard formations</w:t>
      </w:r>
      <w:r w:rsidR="005C7A43">
        <w:rPr>
          <w:rStyle w:val="BodyCopyText"/>
        </w:rPr>
        <w:t>.</w:t>
      </w:r>
    </w:p>
    <w:p w14:paraId="7FC65F48" w14:textId="77777777" w:rsidR="00A5067F" w:rsidRPr="00171278" w:rsidRDefault="00A5067F" w:rsidP="00E34CB4">
      <w:pPr>
        <w:numPr>
          <w:ilvl w:val="2"/>
          <w:numId w:val="49"/>
        </w:numPr>
        <w:ind w:left="1604" w:hanging="357"/>
        <w:rPr>
          <w:rStyle w:val="BodyCopyText"/>
        </w:rPr>
      </w:pPr>
      <w:r w:rsidRPr="00171278">
        <w:rPr>
          <w:rStyle w:val="BodyCopyText"/>
        </w:rPr>
        <w:t>There are other Basins and Troughs in BC, however, there are no known future exploration plans outside of the Western Canada Sedimentary Basin.</w:t>
      </w:r>
    </w:p>
    <w:p w14:paraId="784243B1" w14:textId="77777777" w:rsidR="006E56D5" w:rsidRPr="00171278" w:rsidRDefault="006E56D5" w:rsidP="00E34CB4">
      <w:pPr>
        <w:numPr>
          <w:ilvl w:val="1"/>
          <w:numId w:val="49"/>
        </w:numPr>
        <w:ind w:left="1259" w:hanging="357"/>
        <w:rPr>
          <w:rStyle w:val="BodyCopyText"/>
        </w:rPr>
      </w:pPr>
      <w:r w:rsidRPr="00171278">
        <w:rPr>
          <w:rStyle w:val="BodyCopyText"/>
        </w:rPr>
        <w:t xml:space="preserve">What </w:t>
      </w:r>
      <w:r w:rsidR="006C1246" w:rsidRPr="00171278">
        <w:rPr>
          <w:rStyle w:val="BodyCopyText"/>
        </w:rPr>
        <w:t xml:space="preserve">are the uses of </w:t>
      </w:r>
      <w:r w:rsidRPr="00171278">
        <w:rPr>
          <w:rStyle w:val="BodyCopyText"/>
        </w:rPr>
        <w:t>natural gas?</w:t>
      </w:r>
    </w:p>
    <w:p w14:paraId="212BC4EE" w14:textId="77777777" w:rsidR="00A5067F" w:rsidRPr="00171278" w:rsidRDefault="643E20A9" w:rsidP="00E34CB4">
      <w:pPr>
        <w:numPr>
          <w:ilvl w:val="2"/>
          <w:numId w:val="49"/>
        </w:numPr>
        <w:ind w:left="1604" w:hanging="357"/>
        <w:rPr>
          <w:rStyle w:val="BodyCopyText"/>
        </w:rPr>
      </w:pPr>
      <w:r w:rsidRPr="00171278">
        <w:rPr>
          <w:rStyle w:val="BodyCopyText"/>
        </w:rPr>
        <w:t>Source</w:t>
      </w:r>
      <w:r w:rsidR="00A5067F" w:rsidRPr="00171278">
        <w:rPr>
          <w:rStyle w:val="BodyCopyText"/>
        </w:rPr>
        <w:t xml:space="preserve"> of energy for heating, cooking, and electricity generation. It is also used as a fuel for vehicles and as a chemical feedstock in the manufacture of plastics and other commercially important organic chemicals</w:t>
      </w:r>
      <w:r w:rsidR="005C7A43">
        <w:rPr>
          <w:rStyle w:val="BodyCopyText"/>
        </w:rPr>
        <w:t>.</w:t>
      </w:r>
    </w:p>
    <w:p w14:paraId="272E9A08" w14:textId="77777777" w:rsidR="00AF47BC" w:rsidRPr="004A6CE0" w:rsidRDefault="008D6B2F" w:rsidP="000B4149">
      <w:pPr>
        <w:pStyle w:val="SubHeading2"/>
      </w:pPr>
      <w:bookmarkStart w:id="154" w:name="_Toc48915431"/>
      <w:r>
        <w:t xml:space="preserve">5.3. </w:t>
      </w:r>
      <w:r w:rsidR="00AF47BC">
        <w:t>Oversight of the Natural Gas Industry</w:t>
      </w:r>
      <w:bookmarkEnd w:id="154"/>
    </w:p>
    <w:p w14:paraId="41D7E7E4" w14:textId="77777777" w:rsidR="00AF47BC" w:rsidRPr="004A6CE0" w:rsidRDefault="008D6B2F" w:rsidP="000B4149">
      <w:pPr>
        <w:pStyle w:val="SubHeading3"/>
      </w:pPr>
      <w:r>
        <w:t xml:space="preserve">5.3.1. </w:t>
      </w:r>
      <w:r w:rsidR="00AF47BC">
        <w:t xml:space="preserve">BC Oil and </w:t>
      </w:r>
      <w:r w:rsidR="00AF47BC" w:rsidRPr="004A6CE0">
        <w:t xml:space="preserve">Gas </w:t>
      </w:r>
      <w:r w:rsidR="00AF47BC">
        <w:t>Commission</w:t>
      </w:r>
    </w:p>
    <w:p w14:paraId="12E7FE82" w14:textId="77777777" w:rsidR="0007547D" w:rsidRPr="00171278" w:rsidRDefault="00AF47BC" w:rsidP="008D6B2F">
      <w:pPr>
        <w:rPr>
          <w:rStyle w:val="BodyCopyText"/>
        </w:rPr>
      </w:pPr>
      <w:r w:rsidRPr="00171278">
        <w:rPr>
          <w:rStyle w:val="BodyCopyText"/>
        </w:rPr>
        <w:t>Brief description of the BC Oil and Gas Commission and its role and responsibilities in overseeing the industry’s activities in British Columbia.</w:t>
      </w:r>
    </w:p>
    <w:p w14:paraId="691B6B2F" w14:textId="77777777" w:rsidR="00A421C7" w:rsidRDefault="008D6B2F" w:rsidP="000B4149">
      <w:pPr>
        <w:pStyle w:val="SubHeading3"/>
      </w:pPr>
      <w:r>
        <w:t xml:space="preserve">5.3.2. </w:t>
      </w:r>
      <w:r w:rsidR="00262117" w:rsidRPr="001778C8">
        <w:t>Term Definitions</w:t>
      </w:r>
    </w:p>
    <w:p w14:paraId="5BEBDF7C" w14:textId="77777777" w:rsidR="008505EF" w:rsidRPr="00171278" w:rsidRDefault="00A63048" w:rsidP="00A421C7">
      <w:pPr>
        <w:rPr>
          <w:rStyle w:val="BodyCopyText"/>
        </w:rPr>
      </w:pPr>
      <w:r w:rsidRPr="00171278">
        <w:rPr>
          <w:rStyle w:val="BodyCopyText"/>
        </w:rPr>
        <w:t xml:space="preserve">Definitions </w:t>
      </w:r>
      <w:r w:rsidR="00262117" w:rsidRPr="00171278">
        <w:rPr>
          <w:rStyle w:val="BodyCopyText"/>
        </w:rPr>
        <w:t xml:space="preserve">of the various </w:t>
      </w:r>
      <w:r w:rsidRPr="00171278">
        <w:rPr>
          <w:rStyle w:val="BodyCopyText"/>
        </w:rPr>
        <w:t xml:space="preserve">terms and Acts </w:t>
      </w:r>
      <w:r w:rsidR="00262117" w:rsidRPr="00171278">
        <w:rPr>
          <w:rStyle w:val="BodyCopyText"/>
        </w:rPr>
        <w:t xml:space="preserve">that </w:t>
      </w:r>
      <w:r w:rsidR="00AA6F7B" w:rsidRPr="00171278">
        <w:rPr>
          <w:rStyle w:val="BodyCopyText"/>
        </w:rPr>
        <w:t xml:space="preserve">regulate the natural gas and </w:t>
      </w:r>
      <w:r w:rsidR="00262117" w:rsidRPr="00171278">
        <w:rPr>
          <w:rStyle w:val="BodyCopyText"/>
        </w:rPr>
        <w:t>LNG</w:t>
      </w:r>
      <w:r w:rsidR="00AA6F7B" w:rsidRPr="00171278">
        <w:rPr>
          <w:rStyle w:val="BodyCopyText"/>
        </w:rPr>
        <w:t xml:space="preserve"> industry</w:t>
      </w:r>
      <w:r w:rsidR="008505EF" w:rsidRPr="00171278">
        <w:rPr>
          <w:rStyle w:val="BodyCopyText"/>
        </w:rPr>
        <w:t>.</w:t>
      </w:r>
    </w:p>
    <w:p w14:paraId="02E98A17" w14:textId="77777777" w:rsidR="00AA6F7B" w:rsidRPr="00171278" w:rsidRDefault="00AA6F7B" w:rsidP="001A4DD0">
      <w:pPr>
        <w:pStyle w:val="ListwithBullets"/>
        <w:rPr>
          <w:rStyle w:val="BodyCopyText"/>
        </w:rPr>
      </w:pPr>
      <w:r w:rsidRPr="00171278">
        <w:rPr>
          <w:rStyle w:val="BodyCopyText"/>
        </w:rPr>
        <w:t>Crown Corporation</w:t>
      </w:r>
      <w:r w:rsidR="005C7A43">
        <w:rPr>
          <w:rStyle w:val="BodyCopyText"/>
        </w:rPr>
        <w:t>.</w:t>
      </w:r>
    </w:p>
    <w:p w14:paraId="5463595D" w14:textId="77777777" w:rsidR="00AA6F7B" w:rsidRPr="00171278" w:rsidRDefault="00AA6F7B" w:rsidP="001A4DD0">
      <w:pPr>
        <w:pStyle w:val="ListwithBullets"/>
        <w:rPr>
          <w:rStyle w:val="BodyCopyText"/>
        </w:rPr>
      </w:pPr>
      <w:r w:rsidRPr="00171278">
        <w:rPr>
          <w:rStyle w:val="BodyCopyText"/>
        </w:rPr>
        <w:t>The Canada Oil &amp; Gas Act</w:t>
      </w:r>
      <w:r w:rsidR="005C7A43">
        <w:rPr>
          <w:rStyle w:val="BodyCopyText"/>
        </w:rPr>
        <w:t>.</w:t>
      </w:r>
    </w:p>
    <w:p w14:paraId="026829CB" w14:textId="77777777" w:rsidR="00AA6F7B" w:rsidRPr="00171278" w:rsidRDefault="00AA6F7B" w:rsidP="001A4DD0">
      <w:pPr>
        <w:pStyle w:val="ListwithBullets"/>
        <w:rPr>
          <w:rStyle w:val="BodyCopyText"/>
        </w:rPr>
      </w:pPr>
      <w:r w:rsidRPr="00171278">
        <w:rPr>
          <w:rStyle w:val="BodyCopyText"/>
        </w:rPr>
        <w:t>The Forest Act</w:t>
      </w:r>
      <w:r w:rsidR="005C7A43">
        <w:rPr>
          <w:rStyle w:val="BodyCopyText"/>
        </w:rPr>
        <w:t>.</w:t>
      </w:r>
    </w:p>
    <w:p w14:paraId="71181587" w14:textId="77777777" w:rsidR="00AA6F7B" w:rsidRPr="00171278" w:rsidRDefault="00AA6F7B" w:rsidP="001A4DD0">
      <w:pPr>
        <w:pStyle w:val="ListwithBullets"/>
        <w:rPr>
          <w:rStyle w:val="BodyCopyText"/>
        </w:rPr>
      </w:pPr>
      <w:r w:rsidRPr="00171278">
        <w:rPr>
          <w:rStyle w:val="BodyCopyText"/>
        </w:rPr>
        <w:t>The Heritage Conservation Act</w:t>
      </w:r>
      <w:r w:rsidR="005C7A43">
        <w:rPr>
          <w:rStyle w:val="BodyCopyText"/>
        </w:rPr>
        <w:t>.</w:t>
      </w:r>
    </w:p>
    <w:p w14:paraId="43FED282" w14:textId="77777777" w:rsidR="00AA6F7B" w:rsidRPr="00171278" w:rsidRDefault="00AA6F7B" w:rsidP="001A4DD0">
      <w:pPr>
        <w:pStyle w:val="ListwithBullets"/>
        <w:rPr>
          <w:rStyle w:val="BodyCopyText"/>
        </w:rPr>
      </w:pPr>
      <w:r w:rsidRPr="00171278">
        <w:rPr>
          <w:rStyle w:val="BodyCopyText"/>
        </w:rPr>
        <w:t>Land Act</w:t>
      </w:r>
      <w:r w:rsidR="005C7A43">
        <w:rPr>
          <w:rStyle w:val="BodyCopyText"/>
        </w:rPr>
        <w:t>.</w:t>
      </w:r>
    </w:p>
    <w:p w14:paraId="21DE9660" w14:textId="77777777" w:rsidR="00AA6F7B" w:rsidRPr="00171278" w:rsidRDefault="00AA6F7B" w:rsidP="001A4DD0">
      <w:pPr>
        <w:pStyle w:val="ListwithBullets"/>
        <w:rPr>
          <w:rStyle w:val="BodyCopyText"/>
        </w:rPr>
      </w:pPr>
      <w:r w:rsidRPr="00171278">
        <w:rPr>
          <w:rStyle w:val="BodyCopyText"/>
        </w:rPr>
        <w:lastRenderedPageBreak/>
        <w:t>Environmental Management Act (EMA)</w:t>
      </w:r>
      <w:r w:rsidR="005C7A43">
        <w:rPr>
          <w:rStyle w:val="BodyCopyText"/>
        </w:rPr>
        <w:t>.</w:t>
      </w:r>
    </w:p>
    <w:p w14:paraId="733BAFD9" w14:textId="77777777" w:rsidR="00313414" w:rsidRPr="00171278" w:rsidRDefault="00AA6F7B" w:rsidP="001A4DD0">
      <w:pPr>
        <w:pStyle w:val="ListwithBullets"/>
        <w:rPr>
          <w:rStyle w:val="BodyCopyText"/>
        </w:rPr>
      </w:pPr>
      <w:r w:rsidRPr="00171278">
        <w:rPr>
          <w:rStyle w:val="BodyCopyText"/>
        </w:rPr>
        <w:t>The Canada Water Ac</w:t>
      </w:r>
      <w:r w:rsidR="00576BF3">
        <w:rPr>
          <w:rStyle w:val="BodyCopyText"/>
        </w:rPr>
        <w:t>t</w:t>
      </w:r>
      <w:r w:rsidR="005C7A43">
        <w:rPr>
          <w:rStyle w:val="BodyCopyText"/>
        </w:rPr>
        <w:t>.</w:t>
      </w:r>
    </w:p>
    <w:p w14:paraId="53D602E7" w14:textId="77777777" w:rsidR="00262117" w:rsidRDefault="008D6B2F" w:rsidP="000B4149">
      <w:pPr>
        <w:pStyle w:val="SubHeading2"/>
      </w:pPr>
      <w:bookmarkStart w:id="155" w:name="_Toc48915432"/>
      <w:r>
        <w:t xml:space="preserve">5.4. </w:t>
      </w:r>
      <w:r w:rsidR="008505EF">
        <w:t xml:space="preserve">Understanding </w:t>
      </w:r>
      <w:r w:rsidR="00262117">
        <w:t xml:space="preserve">Land Rights and </w:t>
      </w:r>
      <w:r w:rsidR="003C3B65">
        <w:t>N</w:t>
      </w:r>
      <w:r w:rsidR="008505EF">
        <w:t>atural Gas</w:t>
      </w:r>
      <w:bookmarkEnd w:id="155"/>
    </w:p>
    <w:p w14:paraId="543A477C" w14:textId="77777777" w:rsidR="00262117" w:rsidRPr="00171278" w:rsidRDefault="00262117" w:rsidP="00DB2FA2">
      <w:pPr>
        <w:rPr>
          <w:rStyle w:val="BodyCopyText"/>
        </w:rPr>
      </w:pPr>
      <w:r w:rsidRPr="00171278">
        <w:rPr>
          <w:rStyle w:val="BodyCopyText"/>
        </w:rPr>
        <w:t xml:space="preserve">Brief explanations of </w:t>
      </w:r>
      <w:r w:rsidR="003C3B65" w:rsidRPr="00171278">
        <w:rPr>
          <w:rStyle w:val="BodyCopyText"/>
        </w:rPr>
        <w:t xml:space="preserve">crown land, treaty land, </w:t>
      </w:r>
      <w:r w:rsidRPr="00171278">
        <w:rPr>
          <w:rStyle w:val="BodyCopyText"/>
        </w:rPr>
        <w:t>treaties</w:t>
      </w:r>
      <w:r w:rsidR="003C3B65" w:rsidRPr="00171278">
        <w:rPr>
          <w:rStyle w:val="BodyCopyText"/>
        </w:rPr>
        <w:t>, ceded and unceded land,</w:t>
      </w:r>
      <w:r w:rsidRPr="00171278">
        <w:rPr>
          <w:rStyle w:val="BodyCopyText"/>
        </w:rPr>
        <w:t xml:space="preserve"> and</w:t>
      </w:r>
      <w:r w:rsidR="003C3B65" w:rsidRPr="00171278">
        <w:rPr>
          <w:rStyle w:val="BodyCopyText"/>
        </w:rPr>
        <w:t xml:space="preserve"> pre-engagement</w:t>
      </w:r>
      <w:r w:rsidRPr="00171278">
        <w:rPr>
          <w:rStyle w:val="BodyCopyText"/>
        </w:rPr>
        <w:t>.</w:t>
      </w:r>
    </w:p>
    <w:p w14:paraId="5AD54BA5" w14:textId="77777777" w:rsidR="003C3B65" w:rsidRDefault="008D6B2F" w:rsidP="000B4149">
      <w:pPr>
        <w:pStyle w:val="SubHeading3"/>
      </w:pPr>
      <w:r>
        <w:t xml:space="preserve">5.4.1. </w:t>
      </w:r>
      <w:r w:rsidR="003C3B65">
        <w:t xml:space="preserve">Crown </w:t>
      </w:r>
      <w:r w:rsidR="000C44AB">
        <w:t>L</w:t>
      </w:r>
      <w:r w:rsidR="003C3B65">
        <w:t>and</w:t>
      </w:r>
    </w:p>
    <w:p w14:paraId="43C3CC7D" w14:textId="77777777" w:rsidR="003C3B65" w:rsidRPr="00171278" w:rsidRDefault="003C3B65" w:rsidP="00DB2FA2">
      <w:pPr>
        <w:rPr>
          <w:rStyle w:val="BodyCopyText"/>
        </w:rPr>
      </w:pPr>
      <w:r w:rsidRPr="00171278">
        <w:rPr>
          <w:rStyle w:val="BodyCopyText"/>
        </w:rPr>
        <w:t>Crown land is the term used to describe land owned by the federal or provincial governments.</w:t>
      </w:r>
    </w:p>
    <w:p w14:paraId="49889F31" w14:textId="77777777" w:rsidR="003C3B65" w:rsidRDefault="008D6B2F" w:rsidP="000B4149">
      <w:pPr>
        <w:pStyle w:val="SubHeading3"/>
      </w:pPr>
      <w:r>
        <w:t xml:space="preserve">5.4.2. </w:t>
      </w:r>
      <w:r w:rsidR="003C3B65">
        <w:t xml:space="preserve">Treaty Land </w:t>
      </w:r>
    </w:p>
    <w:p w14:paraId="194FF518" w14:textId="77777777" w:rsidR="003C3B65" w:rsidRPr="00171278" w:rsidRDefault="003C3B65" w:rsidP="00DB2FA2">
      <w:pPr>
        <w:rPr>
          <w:rStyle w:val="BodyCopyText"/>
        </w:rPr>
      </w:pPr>
      <w:r w:rsidRPr="00171278">
        <w:rPr>
          <w:rStyle w:val="BodyCopyText"/>
        </w:rPr>
        <w:t>Treaties constitutionally entrench reconciliation between: First Nations, Canada, and British Columbia.</w:t>
      </w:r>
    </w:p>
    <w:p w14:paraId="2B7A487A" w14:textId="77777777" w:rsidR="0092789C" w:rsidRDefault="008D6B2F" w:rsidP="000B4149">
      <w:pPr>
        <w:pStyle w:val="SubHeading3"/>
      </w:pPr>
      <w:r>
        <w:t xml:space="preserve">5.4.3. </w:t>
      </w:r>
      <w:r w:rsidR="0092789C">
        <w:t>Unfinished Business</w:t>
      </w:r>
    </w:p>
    <w:p w14:paraId="0D3B30FD" w14:textId="77777777" w:rsidR="003C3B65" w:rsidRPr="00171278" w:rsidRDefault="0092789C" w:rsidP="00DB2FA2">
      <w:pPr>
        <w:rPr>
          <w:rStyle w:val="BodyCopyText"/>
        </w:rPr>
      </w:pPr>
      <w:r w:rsidRPr="00171278">
        <w:rPr>
          <w:rStyle w:val="BodyCopyText"/>
        </w:rPr>
        <w:t xml:space="preserve">Brief overview of </w:t>
      </w:r>
      <w:r w:rsidR="000C44AB" w:rsidRPr="00171278">
        <w:rPr>
          <w:rStyle w:val="BodyCopyText"/>
        </w:rPr>
        <w:t xml:space="preserve">history of </w:t>
      </w:r>
      <w:r w:rsidRPr="00171278">
        <w:rPr>
          <w:rStyle w:val="BodyCopyText"/>
        </w:rPr>
        <w:t xml:space="preserve">treaty </w:t>
      </w:r>
      <w:r w:rsidR="000C44AB" w:rsidRPr="00171278">
        <w:rPr>
          <w:rStyle w:val="BodyCopyText"/>
        </w:rPr>
        <w:t xml:space="preserve">negotiations </w:t>
      </w:r>
      <w:r w:rsidRPr="00171278">
        <w:rPr>
          <w:rStyle w:val="BodyCopyText"/>
        </w:rPr>
        <w:t>with the Indigenous peoples of Canada and British Columbia</w:t>
      </w:r>
      <w:r w:rsidR="00A373F8" w:rsidRPr="00171278">
        <w:rPr>
          <w:rStyle w:val="BodyCopyText"/>
        </w:rPr>
        <w:t xml:space="preserve"> leading up to the 1973 Supreme Court ruling.  Notes how the provinces joined the negotiation process in 1990.</w:t>
      </w:r>
    </w:p>
    <w:p w14:paraId="32D30405" w14:textId="77777777" w:rsidR="00A373F8" w:rsidRDefault="008D6B2F" w:rsidP="000B4149">
      <w:pPr>
        <w:pStyle w:val="SubHeading3"/>
      </w:pPr>
      <w:r>
        <w:t xml:space="preserve">5.4.4. </w:t>
      </w:r>
      <w:r w:rsidR="00A373F8">
        <w:t>Ceded and Unceded Land</w:t>
      </w:r>
    </w:p>
    <w:p w14:paraId="644E10CD" w14:textId="77777777" w:rsidR="00A373F8" w:rsidRPr="00171278" w:rsidRDefault="00A373F8" w:rsidP="00DB2FA2">
      <w:pPr>
        <w:rPr>
          <w:rStyle w:val="BodyCopyText"/>
        </w:rPr>
      </w:pPr>
      <w:r w:rsidRPr="00171278">
        <w:rPr>
          <w:rStyle w:val="BodyCopyText"/>
        </w:rPr>
        <w:t>‘Unceded’ means that the First Nations people never ‘ceded’ or legally signed over their lands to the Crown or Canada. Ninety-five percent of British Columbia, including Vancouver sits on traditional First Nations territory. A traditional territory is the geographic area identified by a First Nation as the land they and/or their ancestors traditionally occupied, lived on or used.</w:t>
      </w:r>
    </w:p>
    <w:p w14:paraId="21E77246" w14:textId="77777777" w:rsidR="00576BF3" w:rsidRDefault="00576BF3">
      <w:pPr>
        <w:rPr>
          <w:b/>
          <w:bCs/>
        </w:rPr>
      </w:pPr>
      <w:r>
        <w:br w:type="page"/>
      </w:r>
    </w:p>
    <w:p w14:paraId="4717AD30" w14:textId="77777777" w:rsidR="00CF18D8" w:rsidRPr="00A421C7" w:rsidRDefault="008D6B2F" w:rsidP="000B4149">
      <w:pPr>
        <w:pStyle w:val="SubHeading2"/>
      </w:pPr>
      <w:bookmarkStart w:id="156" w:name="_Toc48915433"/>
      <w:r>
        <w:lastRenderedPageBreak/>
        <w:t xml:space="preserve">5.5. </w:t>
      </w:r>
      <w:r w:rsidR="00CF18D8" w:rsidRPr="00A421C7">
        <w:t>Pre-engagement</w:t>
      </w:r>
      <w:bookmarkEnd w:id="156"/>
    </w:p>
    <w:p w14:paraId="725BE865" w14:textId="77777777" w:rsidR="00CF18D8" w:rsidRPr="00171278" w:rsidRDefault="00CF18D8" w:rsidP="005877E7">
      <w:pPr>
        <w:rPr>
          <w:rStyle w:val="BodyCopyText"/>
        </w:rPr>
      </w:pPr>
      <w:r w:rsidRPr="00171278">
        <w:rPr>
          <w:rStyle w:val="BodyCopyText"/>
        </w:rPr>
        <w:t>This section briefly outlines the considerations and planning required for new energy projects, that impact Indigenous people and communities.  Notes that companies must undertake to understand the rights of Indigenous peoples, document and address their particular needs and concerns, as well as understand Indigenous values, practices, activities, customs or traditions that are connected and undertaken in relation to their identified rights.</w:t>
      </w:r>
    </w:p>
    <w:p w14:paraId="4AEF625A" w14:textId="77777777" w:rsidR="00CF18D8" w:rsidRPr="00CF18D8" w:rsidRDefault="008D6B2F" w:rsidP="000B4149">
      <w:pPr>
        <w:pStyle w:val="SubHeading3"/>
      </w:pPr>
      <w:r>
        <w:t xml:space="preserve">5.5.1. </w:t>
      </w:r>
      <w:r w:rsidR="00CF18D8" w:rsidRPr="00CF18D8">
        <w:t>Canadian Energy Regulator (CER) Act &amp; Early/Pre-engagement</w:t>
      </w:r>
    </w:p>
    <w:p w14:paraId="5C9CF3AE" w14:textId="77777777" w:rsidR="00CF18D8" w:rsidRPr="00171278" w:rsidRDefault="001778C8" w:rsidP="005877E7">
      <w:pPr>
        <w:rPr>
          <w:rStyle w:val="BodyCopyText"/>
        </w:rPr>
      </w:pPr>
      <w:r w:rsidRPr="00171278">
        <w:rPr>
          <w:rStyle w:val="BodyCopyText"/>
        </w:rPr>
        <w:t>Highlights t</w:t>
      </w:r>
      <w:r w:rsidR="00CF18D8" w:rsidRPr="00171278">
        <w:rPr>
          <w:rStyle w:val="BodyCopyText"/>
        </w:rPr>
        <w:t>he Government of Canada</w:t>
      </w:r>
      <w:r w:rsidRPr="00171278">
        <w:rPr>
          <w:rStyle w:val="BodyCopyText"/>
        </w:rPr>
        <w:t>’s</w:t>
      </w:r>
      <w:r w:rsidR="00CF18D8" w:rsidRPr="00171278">
        <w:rPr>
          <w:rStyle w:val="BodyCopyText"/>
        </w:rPr>
        <w:t xml:space="preserve"> commit</w:t>
      </w:r>
      <w:r w:rsidRPr="00171278">
        <w:rPr>
          <w:rStyle w:val="BodyCopyText"/>
        </w:rPr>
        <w:t>ment</w:t>
      </w:r>
      <w:r w:rsidR="00CF18D8" w:rsidRPr="00171278">
        <w:rPr>
          <w:rStyle w:val="BodyCopyText"/>
        </w:rPr>
        <w:t xml:space="preserve"> to using transparent processes that buil</w:t>
      </w:r>
      <w:r w:rsidRPr="00171278">
        <w:rPr>
          <w:rStyle w:val="BodyCopyText"/>
        </w:rPr>
        <w:t>d</w:t>
      </w:r>
      <w:r w:rsidR="00CF18D8" w:rsidRPr="00171278">
        <w:rPr>
          <w:rStyle w:val="BodyCopyText"/>
        </w:rPr>
        <w:t xml:space="preserve"> on early engagement and inclusive participation</w:t>
      </w:r>
      <w:r w:rsidRPr="00171278">
        <w:rPr>
          <w:rStyle w:val="BodyCopyText"/>
        </w:rPr>
        <w:t>,</w:t>
      </w:r>
      <w:r w:rsidR="00CF18D8" w:rsidRPr="00171278">
        <w:rPr>
          <w:rStyle w:val="BodyCopyText"/>
        </w:rPr>
        <w:t xml:space="preserve"> and under which the best available scientific information and data as well as Indigenous knowledge are taken into account in the decision-making on new energy projects.</w:t>
      </w:r>
    </w:p>
    <w:p w14:paraId="0C3D4403" w14:textId="77777777" w:rsidR="00DE1533" w:rsidRPr="00AB75CC" w:rsidRDefault="008D6B2F" w:rsidP="000B4149">
      <w:pPr>
        <w:pStyle w:val="SubHeading3"/>
        <w:rPr>
          <w:rStyle w:val="Hyperlink"/>
        </w:rPr>
      </w:pPr>
      <w:r>
        <w:t>5.5.2.</w:t>
      </w:r>
      <w:r w:rsidR="005877E7">
        <w:t xml:space="preserve"> </w:t>
      </w:r>
      <w:r w:rsidR="00DE1533" w:rsidRPr="00AB75CC">
        <w:t xml:space="preserve">Website 1:  </w:t>
      </w:r>
      <w:hyperlink r:id="rId52" w:history="1">
        <w:r w:rsidR="00DE1533" w:rsidRPr="00AB75CC">
          <w:rPr>
            <w:rStyle w:val="Hyperlink"/>
          </w:rPr>
          <w:t>BC Oil &amp; Commission</w:t>
        </w:r>
      </w:hyperlink>
    </w:p>
    <w:p w14:paraId="2566ECDA" w14:textId="77777777" w:rsidR="00DB2FA2" w:rsidRPr="00405C24" w:rsidRDefault="008D6B2F" w:rsidP="000B4149">
      <w:pPr>
        <w:pStyle w:val="SubHeading3"/>
      </w:pPr>
      <w:r>
        <w:t xml:space="preserve">5.5.3. </w:t>
      </w:r>
      <w:r w:rsidR="00DB2FA2">
        <w:t>Acknowledging Traditional Ways of Being</w:t>
      </w:r>
    </w:p>
    <w:p w14:paraId="78991ECA" w14:textId="77777777" w:rsidR="00DB2FA2" w:rsidRPr="00171278" w:rsidRDefault="00DB2FA2" w:rsidP="005877E7">
      <w:pPr>
        <w:rPr>
          <w:rStyle w:val="BodyCopyText"/>
        </w:rPr>
      </w:pPr>
      <w:r w:rsidRPr="00171278">
        <w:rPr>
          <w:rStyle w:val="BodyCopyText"/>
        </w:rPr>
        <w:t xml:space="preserve">An introductory discussion regarding protocols </w:t>
      </w:r>
      <w:r w:rsidR="004B5621" w:rsidRPr="00171278">
        <w:rPr>
          <w:rStyle w:val="BodyCopyText"/>
        </w:rPr>
        <w:t xml:space="preserve">(‘rules or manners’) that are recommended when interacting with </w:t>
      </w:r>
      <w:r w:rsidRPr="00171278">
        <w:rPr>
          <w:rStyle w:val="BodyCopyText"/>
        </w:rPr>
        <w:t>Indigenous people</w:t>
      </w:r>
      <w:r w:rsidR="004B5621" w:rsidRPr="00171278">
        <w:rPr>
          <w:rStyle w:val="BodyCopyText"/>
        </w:rPr>
        <w:t>.  Also provides an overview and some recommendations to use land acknowledgements</w:t>
      </w:r>
      <w:r w:rsidR="00DE1533" w:rsidRPr="00171278">
        <w:rPr>
          <w:rStyle w:val="BodyCopyText"/>
        </w:rPr>
        <w:t xml:space="preserve"> prior to the start of any meetings</w:t>
      </w:r>
      <w:r w:rsidR="004B5621" w:rsidRPr="00171278">
        <w:rPr>
          <w:rStyle w:val="BodyCopyText"/>
        </w:rPr>
        <w:t xml:space="preserve"> </w:t>
      </w:r>
      <w:r w:rsidR="00DE1533" w:rsidRPr="00171278">
        <w:rPr>
          <w:rStyle w:val="BodyCopyText"/>
        </w:rPr>
        <w:t>or events.</w:t>
      </w:r>
    </w:p>
    <w:p w14:paraId="253F230C" w14:textId="77777777" w:rsidR="00DE1533" w:rsidRPr="00057356" w:rsidRDefault="005877E7" w:rsidP="00F5470E">
      <w:pPr>
        <w:pStyle w:val="SubHeading4"/>
      </w:pPr>
      <w:bookmarkStart w:id="157" w:name="_Toc48915184"/>
      <w:bookmarkStart w:id="158" w:name="_Toc49170777"/>
      <w:r>
        <w:rPr>
          <w:rStyle w:val="Heading3Char"/>
          <w:b/>
          <w:bCs/>
        </w:rPr>
        <w:lastRenderedPageBreak/>
        <w:t>5.5.</w:t>
      </w:r>
      <w:r w:rsidR="008D6B2F">
        <w:rPr>
          <w:rStyle w:val="Heading3Char"/>
          <w:b/>
          <w:bCs/>
        </w:rPr>
        <w:t>3</w:t>
      </w:r>
      <w:r>
        <w:rPr>
          <w:rStyle w:val="Heading3Char"/>
          <w:b/>
          <w:bCs/>
        </w:rPr>
        <w:t>.</w:t>
      </w:r>
      <w:r w:rsidR="008D6B2F">
        <w:rPr>
          <w:rStyle w:val="Heading3Char"/>
          <w:b/>
          <w:bCs/>
        </w:rPr>
        <w:t>1.</w:t>
      </w:r>
      <w:r>
        <w:rPr>
          <w:rStyle w:val="Heading3Char"/>
          <w:b/>
          <w:bCs/>
        </w:rPr>
        <w:t xml:space="preserve"> </w:t>
      </w:r>
      <w:r w:rsidR="00DE1533" w:rsidRPr="00057356">
        <w:rPr>
          <w:rStyle w:val="Heading3Char"/>
          <w:b/>
          <w:bCs/>
        </w:rPr>
        <w:t>Learning Activity 4</w:t>
      </w:r>
      <w:bookmarkEnd w:id="157"/>
      <w:bookmarkEnd w:id="158"/>
      <w:r w:rsidR="00DE1533" w:rsidRPr="00F241BF">
        <w:rPr>
          <w:rStyle w:val="FootnoteReference"/>
          <w:b/>
          <w:bCs/>
        </w:rPr>
        <w:footnoteReference w:id="2"/>
      </w:r>
      <w:r w:rsidR="00DE1533" w:rsidRPr="00F241BF">
        <w:t xml:space="preserve"> </w:t>
      </w:r>
      <w:r w:rsidR="00DE1533" w:rsidRPr="00731E8D">
        <w:rPr>
          <w:b/>
          <w:bCs/>
        </w:rPr>
        <w:t xml:space="preserve">Practicing </w:t>
      </w:r>
      <w:r w:rsidR="00FF4663" w:rsidRPr="00731E8D">
        <w:rPr>
          <w:b/>
          <w:bCs/>
        </w:rPr>
        <w:t>L</w:t>
      </w:r>
      <w:r w:rsidR="00DE1533" w:rsidRPr="00731E8D">
        <w:rPr>
          <w:b/>
          <w:bCs/>
        </w:rPr>
        <w:t xml:space="preserve">and </w:t>
      </w:r>
      <w:r w:rsidR="00FF4663" w:rsidRPr="00731E8D">
        <w:rPr>
          <w:b/>
          <w:bCs/>
        </w:rPr>
        <w:t>A</w:t>
      </w:r>
      <w:r w:rsidR="00DE1533" w:rsidRPr="00731E8D">
        <w:rPr>
          <w:b/>
          <w:bCs/>
        </w:rPr>
        <w:t>cknowledgement</w:t>
      </w:r>
      <w:r w:rsidR="00DE1533" w:rsidRPr="00057356">
        <w:t xml:space="preserve"> </w:t>
      </w:r>
    </w:p>
    <w:p w14:paraId="023039FC" w14:textId="77777777" w:rsidR="00262117" w:rsidRPr="00F241BF" w:rsidRDefault="00262117" w:rsidP="0007547D">
      <w:pPr>
        <w:rPr>
          <w:rStyle w:val="BodyCopyText"/>
        </w:rPr>
      </w:pPr>
      <w:r w:rsidRPr="00F241BF">
        <w:rPr>
          <w:rStyle w:val="BodyCopyText"/>
        </w:rPr>
        <w:t xml:space="preserve">Drawing on the information in the above section, </w:t>
      </w:r>
      <w:r w:rsidR="000C44AB" w:rsidRPr="00F241BF">
        <w:rPr>
          <w:rStyle w:val="BodyCopyText"/>
        </w:rPr>
        <w:t xml:space="preserve">ask the students </w:t>
      </w:r>
      <w:r w:rsidR="00150681" w:rsidRPr="00F241BF">
        <w:rPr>
          <w:rStyle w:val="BodyCopyText"/>
        </w:rPr>
        <w:t>to</w:t>
      </w:r>
      <w:r w:rsidRPr="00F241BF">
        <w:rPr>
          <w:rStyle w:val="BodyCopyText"/>
        </w:rPr>
        <w:t xml:space="preserve"> practice </w:t>
      </w:r>
      <w:r w:rsidR="00FF4663" w:rsidRPr="00F241BF">
        <w:rPr>
          <w:rStyle w:val="BodyCopyText"/>
        </w:rPr>
        <w:t xml:space="preserve">a </w:t>
      </w:r>
      <w:r w:rsidRPr="00F241BF">
        <w:rPr>
          <w:rStyle w:val="BodyCopyText"/>
        </w:rPr>
        <w:t>version of their own</w:t>
      </w:r>
      <w:r w:rsidR="00FF4663" w:rsidRPr="00F241BF">
        <w:rPr>
          <w:rStyle w:val="BodyCopyText"/>
        </w:rPr>
        <w:t xml:space="preserve"> land acknowledgement</w:t>
      </w:r>
      <w:r w:rsidRPr="00F241BF">
        <w:rPr>
          <w:rStyle w:val="BodyCopyText"/>
        </w:rPr>
        <w:t>.</w:t>
      </w:r>
    </w:p>
    <w:p w14:paraId="0F2D3BFC" w14:textId="77777777" w:rsidR="000C44AB" w:rsidRDefault="000C44AB" w:rsidP="00294831">
      <w:pPr>
        <w:pStyle w:val="BodyCopyITALICS"/>
      </w:pPr>
      <w:r>
        <w:t>Instructions</w:t>
      </w:r>
    </w:p>
    <w:p w14:paraId="5562F84E" w14:textId="77777777" w:rsidR="00150681" w:rsidRDefault="00150681" w:rsidP="00E34CB4">
      <w:pPr>
        <w:pStyle w:val="ListwithNumbers"/>
        <w:numPr>
          <w:ilvl w:val="0"/>
          <w:numId w:val="93"/>
        </w:numPr>
        <w:ind w:left="924" w:hanging="357"/>
        <w:rPr>
          <w:rStyle w:val="BodyCopyText"/>
        </w:rPr>
      </w:pPr>
      <w:r w:rsidRPr="00F241BF">
        <w:rPr>
          <w:rStyle w:val="BodyCopyText"/>
        </w:rPr>
        <w:t>Ask student</w:t>
      </w:r>
      <w:r w:rsidR="00576BF3">
        <w:rPr>
          <w:rStyle w:val="BodyCopyText"/>
        </w:rPr>
        <w:t>s</w:t>
      </w:r>
      <w:r w:rsidRPr="00F241BF">
        <w:rPr>
          <w:rStyle w:val="BodyCopyText"/>
        </w:rPr>
        <w:t xml:space="preserve"> to pair up with another student</w:t>
      </w:r>
      <w:r w:rsidR="005C7A43">
        <w:rPr>
          <w:rStyle w:val="BodyCopyText"/>
        </w:rPr>
        <w:t>.</w:t>
      </w:r>
    </w:p>
    <w:p w14:paraId="50DCBD4C" w14:textId="77777777" w:rsidR="006D1DD9" w:rsidRPr="00F241BF" w:rsidRDefault="006D1DD9" w:rsidP="00E34CB4">
      <w:pPr>
        <w:pStyle w:val="ListwithNumbers"/>
        <w:numPr>
          <w:ilvl w:val="0"/>
          <w:numId w:val="93"/>
        </w:numPr>
        <w:ind w:left="924" w:hanging="357"/>
        <w:rPr>
          <w:rStyle w:val="BodyCopyText"/>
        </w:rPr>
      </w:pPr>
      <w:r w:rsidRPr="00576BF3">
        <w:rPr>
          <w:lang w:val="en-US"/>
        </w:rPr>
        <w:t>Instruct students to</w:t>
      </w:r>
      <w:r w:rsidRPr="00F241BF">
        <w:rPr>
          <w:rStyle w:val="BodyCopyText"/>
        </w:rPr>
        <w:t xml:space="preserve"> take turns practicing the land acknowledgement exercise with classmate. </w:t>
      </w:r>
    </w:p>
    <w:p w14:paraId="3F56FB34" w14:textId="77777777" w:rsidR="00FF4663" w:rsidRPr="00F241BF" w:rsidRDefault="00FF4663" w:rsidP="00E34CB4">
      <w:pPr>
        <w:pStyle w:val="ListwithNumbers"/>
        <w:numPr>
          <w:ilvl w:val="0"/>
          <w:numId w:val="93"/>
        </w:numPr>
        <w:ind w:left="924" w:hanging="357"/>
        <w:rPr>
          <w:rStyle w:val="BodyCopyText"/>
        </w:rPr>
      </w:pPr>
      <w:r w:rsidRPr="00F241BF">
        <w:rPr>
          <w:rStyle w:val="BodyCopyText"/>
        </w:rPr>
        <w:t xml:space="preserve">Refer </w:t>
      </w:r>
      <w:r w:rsidR="00576BF3" w:rsidRPr="00576BF3">
        <w:rPr>
          <w:lang w:val="en-US"/>
        </w:rPr>
        <w:t>students</w:t>
      </w:r>
      <w:r w:rsidRPr="00F241BF">
        <w:rPr>
          <w:rStyle w:val="BodyCopyText"/>
        </w:rPr>
        <w:t xml:space="preserve"> to the land acknowledgement examples shown in the student module, which they may want to use</w:t>
      </w:r>
      <w:r w:rsidR="005C7A43">
        <w:rPr>
          <w:rStyle w:val="BodyCopyText"/>
        </w:rPr>
        <w:t>.</w:t>
      </w:r>
    </w:p>
    <w:p w14:paraId="06EFD7A1" w14:textId="77777777" w:rsidR="007449A1" w:rsidRPr="00057356" w:rsidRDefault="008D6B2F" w:rsidP="000B4149">
      <w:pPr>
        <w:pStyle w:val="SubHeading2"/>
      </w:pPr>
      <w:bookmarkStart w:id="159" w:name="_Toc48915434"/>
      <w:r>
        <w:t xml:space="preserve">5.6. </w:t>
      </w:r>
      <w:r w:rsidR="007449A1" w:rsidRPr="00057356">
        <w:t>Royalties and Investment in the Future</w:t>
      </w:r>
      <w:bookmarkEnd w:id="159"/>
    </w:p>
    <w:p w14:paraId="3A2FF7E2" w14:textId="77777777" w:rsidR="00262117" w:rsidRDefault="008D6B2F" w:rsidP="000B4149">
      <w:pPr>
        <w:pStyle w:val="SubHeading3"/>
      </w:pPr>
      <w:r>
        <w:t xml:space="preserve">5.6.1. </w:t>
      </w:r>
      <w:r w:rsidR="00262117">
        <w:t>Natural Gas Royalties</w:t>
      </w:r>
    </w:p>
    <w:p w14:paraId="5D455C03" w14:textId="77777777" w:rsidR="00262117" w:rsidRPr="00F241BF" w:rsidRDefault="00262117" w:rsidP="005877E7">
      <w:pPr>
        <w:rPr>
          <w:rStyle w:val="BodyCopyText"/>
        </w:rPr>
      </w:pPr>
      <w:r w:rsidRPr="00F241BF">
        <w:rPr>
          <w:rStyle w:val="BodyCopyText"/>
        </w:rPr>
        <w:t>Brief description of what natural gas royalties are and their purpose.</w:t>
      </w:r>
    </w:p>
    <w:p w14:paraId="48E7C0CC" w14:textId="77777777" w:rsidR="00262117" w:rsidRPr="00000328" w:rsidRDefault="008D6B2F" w:rsidP="000B4149">
      <w:pPr>
        <w:pStyle w:val="SubHeading3"/>
      </w:pPr>
      <w:r>
        <w:t xml:space="preserve">5.6.2. </w:t>
      </w:r>
      <w:r w:rsidR="00262117" w:rsidRPr="00000328">
        <w:t>British Columbia Prosperity Fund</w:t>
      </w:r>
    </w:p>
    <w:p w14:paraId="7DDC268D" w14:textId="77777777" w:rsidR="00262117" w:rsidRPr="00F241BF" w:rsidRDefault="00262117" w:rsidP="00262117">
      <w:pPr>
        <w:rPr>
          <w:rStyle w:val="BodyCopyText"/>
        </w:rPr>
      </w:pPr>
      <w:r w:rsidRPr="00F241BF">
        <w:rPr>
          <w:rStyle w:val="BodyCopyText"/>
        </w:rPr>
        <w:t>Brief description of the BC Prosperity Fund and its purpose.</w:t>
      </w:r>
    </w:p>
    <w:p w14:paraId="01BFE444" w14:textId="77777777" w:rsidR="006D1DD9" w:rsidRDefault="006D1DD9">
      <w:pPr>
        <w:rPr>
          <w:b/>
          <w:bCs/>
        </w:rPr>
      </w:pPr>
      <w:r>
        <w:br w:type="page"/>
      </w:r>
    </w:p>
    <w:p w14:paraId="39A4ADB1" w14:textId="77777777" w:rsidR="00A822CF" w:rsidRPr="004A6CE0" w:rsidRDefault="008D6B2F" w:rsidP="000B4149">
      <w:pPr>
        <w:pStyle w:val="SubHeading2"/>
      </w:pPr>
      <w:bookmarkStart w:id="160" w:name="_Toc48915435"/>
      <w:r>
        <w:lastRenderedPageBreak/>
        <w:t xml:space="preserve">5.7. </w:t>
      </w:r>
      <w:r w:rsidR="00A822CF">
        <w:t>Energy and the Future</w:t>
      </w:r>
      <w:bookmarkEnd w:id="160"/>
    </w:p>
    <w:p w14:paraId="7DA8207D" w14:textId="77777777" w:rsidR="00141C4E" w:rsidRPr="00F241BF" w:rsidRDefault="00141C4E" w:rsidP="00141C4E">
      <w:pPr>
        <w:rPr>
          <w:rStyle w:val="BodyCopyText"/>
        </w:rPr>
      </w:pPr>
      <w:r w:rsidRPr="00F241BF">
        <w:rPr>
          <w:rStyle w:val="BodyCopyText"/>
        </w:rPr>
        <w:t xml:space="preserve">In March 2014, National Geographic and Shell convened a group of experts in Vancouver to discuss the role of natural gas in our energy future.  Video </w:t>
      </w:r>
      <w:r w:rsidR="00B724CF" w:rsidRPr="00F241BF">
        <w:rPr>
          <w:rStyle w:val="BodyCopyText"/>
        </w:rPr>
        <w:t>5</w:t>
      </w:r>
      <w:r w:rsidRPr="00F241BF">
        <w:rPr>
          <w:rStyle w:val="BodyCopyText"/>
        </w:rPr>
        <w:t xml:space="preserve"> shows the discussion which focused on two questions</w:t>
      </w:r>
      <w:r w:rsidR="006D1DD9">
        <w:rPr>
          <w:rStyle w:val="BodyCopyText"/>
        </w:rPr>
        <w:t xml:space="preserve">. </w:t>
      </w:r>
      <w:r w:rsidR="006D1DD9" w:rsidRPr="006D1DD9">
        <w:rPr>
          <w:lang w:val="en-US"/>
        </w:rPr>
        <w:t>Answers are noted below with a check mark</w:t>
      </w:r>
      <w:r w:rsidR="006D1DD9">
        <w:rPr>
          <w:rStyle w:val="BodyCopyText"/>
        </w:rPr>
        <w:t>.</w:t>
      </w:r>
    </w:p>
    <w:p w14:paraId="35F34D4D" w14:textId="77777777" w:rsidR="00141C4E" w:rsidRPr="00F241BF" w:rsidRDefault="00141C4E" w:rsidP="00E34CB4">
      <w:pPr>
        <w:numPr>
          <w:ilvl w:val="0"/>
          <w:numId w:val="50"/>
        </w:numPr>
        <w:ind w:left="924" w:hanging="357"/>
        <w:rPr>
          <w:rStyle w:val="BodyCopyText"/>
        </w:rPr>
      </w:pPr>
      <w:r w:rsidRPr="00F241BF">
        <w:rPr>
          <w:rStyle w:val="BodyCopyText"/>
        </w:rPr>
        <w:t>Which three words come to mind when you think about natural gas as part of the energy mix?</w:t>
      </w:r>
    </w:p>
    <w:p w14:paraId="51E96068" w14:textId="77777777" w:rsidR="00387AB9" w:rsidRPr="00F241BF" w:rsidRDefault="00387AB9" w:rsidP="00E34CB4">
      <w:pPr>
        <w:numPr>
          <w:ilvl w:val="1"/>
          <w:numId w:val="50"/>
        </w:numPr>
        <w:ind w:left="1259" w:hanging="357"/>
        <w:rPr>
          <w:rStyle w:val="BodyCopyText"/>
        </w:rPr>
      </w:pPr>
      <w:r w:rsidRPr="00F241BF">
        <w:rPr>
          <w:rStyle w:val="BodyCopyText"/>
        </w:rPr>
        <w:t>Abundant, reliable, affordable, versatile, clean</w:t>
      </w:r>
      <w:r w:rsidR="00121694" w:rsidRPr="00F241BF">
        <w:rPr>
          <w:rStyle w:val="BodyCopyText"/>
        </w:rPr>
        <w:t>est fossil fuel</w:t>
      </w:r>
      <w:r w:rsidRPr="00F241BF">
        <w:rPr>
          <w:rStyle w:val="BodyCopyText"/>
        </w:rPr>
        <w:t>, economic opportunity</w:t>
      </w:r>
      <w:r w:rsidR="005C7A43">
        <w:rPr>
          <w:rStyle w:val="BodyCopyText"/>
        </w:rPr>
        <w:t>.</w:t>
      </w:r>
    </w:p>
    <w:p w14:paraId="01246308" w14:textId="77777777" w:rsidR="00141C4E" w:rsidRPr="00F241BF" w:rsidRDefault="00141C4E" w:rsidP="00E34CB4">
      <w:pPr>
        <w:numPr>
          <w:ilvl w:val="0"/>
          <w:numId w:val="50"/>
        </w:numPr>
        <w:ind w:left="924" w:hanging="357"/>
        <w:rPr>
          <w:rStyle w:val="BodyCopyText"/>
        </w:rPr>
      </w:pPr>
      <w:r w:rsidRPr="00F241BF">
        <w:rPr>
          <w:rStyle w:val="BodyCopyText"/>
        </w:rPr>
        <w:t xml:space="preserve">Are we entering a global age of gas and if </w:t>
      </w:r>
      <w:r w:rsidR="10B0A37D" w:rsidRPr="00F241BF">
        <w:rPr>
          <w:rStyle w:val="BodyCopyText"/>
        </w:rPr>
        <w:t>so,</w:t>
      </w:r>
      <w:r w:rsidRPr="00F241BF">
        <w:rPr>
          <w:rStyle w:val="BodyCopyText"/>
        </w:rPr>
        <w:t xml:space="preserve"> what will we see change and when?</w:t>
      </w:r>
    </w:p>
    <w:p w14:paraId="6BF7D6F0" w14:textId="77777777" w:rsidR="00387AB9" w:rsidRPr="00F241BF" w:rsidRDefault="00387AB9" w:rsidP="00E34CB4">
      <w:pPr>
        <w:numPr>
          <w:ilvl w:val="1"/>
          <w:numId w:val="50"/>
        </w:numPr>
        <w:ind w:left="1259" w:hanging="357"/>
        <w:rPr>
          <w:rStyle w:val="BodyCopyText"/>
        </w:rPr>
      </w:pPr>
      <w:r w:rsidRPr="00F241BF">
        <w:rPr>
          <w:rStyle w:val="BodyCopyText"/>
        </w:rPr>
        <w:t xml:space="preserve">Sourcing lower carbon emitting sources of energy to </w:t>
      </w:r>
      <w:r w:rsidR="006F309A">
        <w:rPr>
          <w:rStyle w:val="BodyCopyText"/>
        </w:rPr>
        <w:br/>
      </w:r>
      <w:r w:rsidRPr="00F241BF">
        <w:rPr>
          <w:rStyle w:val="BodyCopyText"/>
        </w:rPr>
        <w:t>replace coal</w:t>
      </w:r>
      <w:r w:rsidR="005C7A43">
        <w:rPr>
          <w:rStyle w:val="BodyCopyText"/>
        </w:rPr>
        <w:t>.</w:t>
      </w:r>
      <w:r w:rsidRPr="00F241BF">
        <w:rPr>
          <w:rStyle w:val="BodyCopyText"/>
        </w:rPr>
        <w:t xml:space="preserve"> </w:t>
      </w:r>
    </w:p>
    <w:p w14:paraId="1DFD9566" w14:textId="77777777" w:rsidR="00D55955" w:rsidRPr="008D6B2F" w:rsidRDefault="008D6B2F" w:rsidP="000B4149">
      <w:pPr>
        <w:pStyle w:val="SubHeading3"/>
      </w:pPr>
      <w:r w:rsidRPr="008D6B2F">
        <w:t xml:space="preserve">5.7.1. </w:t>
      </w:r>
      <w:r w:rsidR="00D55955" w:rsidRPr="008D6B2F">
        <w:t xml:space="preserve">Video 5:  </w:t>
      </w:r>
      <w:hyperlink r:id="rId53" w:history="1">
        <w:r w:rsidR="00D55955" w:rsidRPr="008D6B2F">
          <w:rPr>
            <w:rStyle w:val="Hyperlink"/>
          </w:rPr>
          <w:t>Natural Gas: A Bridge to a Sustainable Energy Future</w:t>
        </w:r>
      </w:hyperlink>
      <w:r w:rsidR="00D55955" w:rsidRPr="008D6B2F">
        <w:t xml:space="preserve"> </w:t>
      </w:r>
      <w:r w:rsidR="00705809">
        <w:br/>
      </w:r>
      <w:r w:rsidR="00D55955" w:rsidRPr="008D6B2F">
        <w:t xml:space="preserve">(04 minutes, 49 seconds) </w:t>
      </w:r>
    </w:p>
    <w:p w14:paraId="245931C3" w14:textId="77777777" w:rsidR="00090BB6" w:rsidRPr="00F241BF" w:rsidRDefault="00F07761" w:rsidP="000B4149">
      <w:pPr>
        <w:pStyle w:val="SubHeading3"/>
      </w:pPr>
      <w:r>
        <w:t xml:space="preserve">5.7.2. </w:t>
      </w:r>
      <w:r w:rsidR="00D55955" w:rsidRPr="000A618D">
        <w:t>Learning Activity 5</w:t>
      </w:r>
      <w:r w:rsidR="00731E8D">
        <w:t xml:space="preserve"> </w:t>
      </w:r>
      <w:r w:rsidR="00D55955" w:rsidRPr="000A618D">
        <w:t>Take Part in an Energy News Conference</w:t>
      </w:r>
    </w:p>
    <w:p w14:paraId="0CD6D92A" w14:textId="77777777" w:rsidR="00D55955" w:rsidRPr="00195600" w:rsidRDefault="00D55955" w:rsidP="00294831">
      <w:pPr>
        <w:pStyle w:val="BodyCopyITALICS"/>
      </w:pPr>
      <w:r>
        <w:t>Instructions</w:t>
      </w:r>
    </w:p>
    <w:p w14:paraId="2955D323" w14:textId="77777777" w:rsidR="00EF4F14" w:rsidRPr="00F241BF" w:rsidRDefault="00EF4F14" w:rsidP="00E34CB4">
      <w:pPr>
        <w:numPr>
          <w:ilvl w:val="0"/>
          <w:numId w:val="51"/>
        </w:numPr>
        <w:ind w:left="924" w:hanging="357"/>
        <w:rPr>
          <w:rStyle w:val="BodyCopyText"/>
        </w:rPr>
      </w:pPr>
      <w:r w:rsidRPr="00F241BF">
        <w:rPr>
          <w:rStyle w:val="BodyCopyText"/>
        </w:rPr>
        <w:t xml:space="preserve">In this learning activity, students take turns being industry experts and journalists.  The activity is intended to be conducted as a news conference, where journalists interview a group of industry experts.  </w:t>
      </w:r>
    </w:p>
    <w:p w14:paraId="5C91A600" w14:textId="77777777" w:rsidR="00EF4F14" w:rsidRPr="00F241BF" w:rsidRDefault="00EF4F14" w:rsidP="00E34CB4">
      <w:pPr>
        <w:numPr>
          <w:ilvl w:val="0"/>
          <w:numId w:val="51"/>
        </w:numPr>
        <w:ind w:left="924" w:hanging="357"/>
        <w:rPr>
          <w:rStyle w:val="BodyCopyText"/>
        </w:rPr>
      </w:pPr>
      <w:r w:rsidRPr="00F241BF">
        <w:rPr>
          <w:rStyle w:val="BodyCopyText"/>
        </w:rPr>
        <w:t xml:space="preserve">For this exercise, the questions and discussion will focus on the same two questions used in Video </w:t>
      </w:r>
      <w:r w:rsidR="00B724CF" w:rsidRPr="00F241BF">
        <w:rPr>
          <w:rStyle w:val="BodyCopyText"/>
        </w:rPr>
        <w:t>5</w:t>
      </w:r>
      <w:r w:rsidRPr="00F241BF">
        <w:rPr>
          <w:rStyle w:val="BodyCopyText"/>
        </w:rPr>
        <w:t xml:space="preserve"> plus one additional question (shown below). </w:t>
      </w:r>
    </w:p>
    <w:p w14:paraId="5A9A485B" w14:textId="77777777" w:rsidR="00EF4F14" w:rsidRPr="00F241BF" w:rsidRDefault="00EF4F14" w:rsidP="00E34CB4">
      <w:pPr>
        <w:numPr>
          <w:ilvl w:val="0"/>
          <w:numId w:val="51"/>
        </w:numPr>
        <w:ind w:left="924" w:hanging="357"/>
        <w:rPr>
          <w:rStyle w:val="BodyCopyText"/>
        </w:rPr>
      </w:pPr>
      <w:r w:rsidRPr="00F241BF">
        <w:rPr>
          <w:rStyle w:val="BodyCopyText"/>
        </w:rPr>
        <w:lastRenderedPageBreak/>
        <w:t>This is an opportunity for students to demonstrate their understanding of what was presented, and to see what they have learned and what opinions they have formed regarding energy and its use in the future.</w:t>
      </w:r>
    </w:p>
    <w:p w14:paraId="6BD6BCA6" w14:textId="77777777" w:rsidR="00EF4F14" w:rsidRPr="00F241BF" w:rsidRDefault="00EF4F14" w:rsidP="00E34CB4">
      <w:pPr>
        <w:numPr>
          <w:ilvl w:val="0"/>
          <w:numId w:val="51"/>
        </w:numPr>
        <w:ind w:left="924" w:hanging="357"/>
        <w:rPr>
          <w:rStyle w:val="BodyCopyText"/>
        </w:rPr>
      </w:pPr>
      <w:r w:rsidRPr="00F241BF">
        <w:rPr>
          <w:rStyle w:val="BodyCopyText"/>
        </w:rPr>
        <w:t>Get everyone up on their feet</w:t>
      </w:r>
      <w:r w:rsidR="005C7A43">
        <w:rPr>
          <w:rStyle w:val="BodyCopyText"/>
        </w:rPr>
        <w:t>.</w:t>
      </w:r>
    </w:p>
    <w:p w14:paraId="2810143B" w14:textId="77777777" w:rsidR="00EF4F14" w:rsidRPr="00F241BF" w:rsidRDefault="00EF4F14" w:rsidP="00E34CB4">
      <w:pPr>
        <w:numPr>
          <w:ilvl w:val="0"/>
          <w:numId w:val="51"/>
        </w:numPr>
        <w:ind w:left="924" w:hanging="357"/>
        <w:rPr>
          <w:rStyle w:val="BodyCopyText"/>
        </w:rPr>
      </w:pPr>
      <w:r w:rsidRPr="00F241BF">
        <w:rPr>
          <w:rStyle w:val="BodyCopyText"/>
        </w:rPr>
        <w:t>Divide the class into two groups and assign one group to be the journalists and the other to be the industry experts</w:t>
      </w:r>
      <w:r w:rsidR="005C7A43">
        <w:rPr>
          <w:rStyle w:val="BodyCopyText"/>
        </w:rPr>
        <w:t>.</w:t>
      </w:r>
    </w:p>
    <w:p w14:paraId="0BE4F2E1" w14:textId="77777777" w:rsidR="00EF4F14" w:rsidRPr="00F241BF" w:rsidRDefault="00EF4F14" w:rsidP="00E34CB4">
      <w:pPr>
        <w:numPr>
          <w:ilvl w:val="0"/>
          <w:numId w:val="51"/>
        </w:numPr>
        <w:ind w:left="924" w:hanging="357"/>
        <w:rPr>
          <w:rStyle w:val="BodyCopyText"/>
        </w:rPr>
      </w:pPr>
      <w:r w:rsidRPr="00F241BF">
        <w:rPr>
          <w:rStyle w:val="BodyCopyText"/>
        </w:rPr>
        <w:t xml:space="preserve">Using the </w:t>
      </w:r>
      <w:r w:rsidR="00E9667B" w:rsidRPr="00F241BF">
        <w:rPr>
          <w:rStyle w:val="BodyCopyText"/>
        </w:rPr>
        <w:t xml:space="preserve">news conference </w:t>
      </w:r>
      <w:r w:rsidRPr="00F241BF">
        <w:rPr>
          <w:rStyle w:val="BodyCopyText"/>
        </w:rPr>
        <w:t xml:space="preserve">questions below, have the journalist students interview the industry expert students as done in Video </w:t>
      </w:r>
      <w:r w:rsidR="00B724CF" w:rsidRPr="00F241BF">
        <w:rPr>
          <w:rStyle w:val="BodyCopyText"/>
        </w:rPr>
        <w:t>5</w:t>
      </w:r>
      <w:r w:rsidRPr="00F241BF">
        <w:rPr>
          <w:rStyle w:val="BodyCopyText"/>
        </w:rPr>
        <w:t>; as the instructor, you can be the Communications Director and moderate the questions and answers</w:t>
      </w:r>
      <w:r w:rsidR="005C7A43">
        <w:rPr>
          <w:rStyle w:val="BodyCopyText"/>
        </w:rPr>
        <w:t>.</w:t>
      </w:r>
    </w:p>
    <w:p w14:paraId="6946543D" w14:textId="77777777" w:rsidR="00EF4F14" w:rsidRPr="00F241BF" w:rsidRDefault="00EF4F14" w:rsidP="00E34CB4">
      <w:pPr>
        <w:numPr>
          <w:ilvl w:val="0"/>
          <w:numId w:val="51"/>
        </w:numPr>
        <w:ind w:left="924" w:hanging="357"/>
        <w:rPr>
          <w:rStyle w:val="BodyCopyText"/>
        </w:rPr>
      </w:pPr>
      <w:r w:rsidRPr="00F241BF">
        <w:rPr>
          <w:rStyle w:val="BodyCopyText"/>
        </w:rPr>
        <w:t>Switch roles, so everyone has an opportunity to be both a journalist and an industry expert</w:t>
      </w:r>
      <w:r w:rsidR="005C7A43">
        <w:rPr>
          <w:rStyle w:val="BodyCopyText"/>
        </w:rPr>
        <w:t>.</w:t>
      </w:r>
    </w:p>
    <w:p w14:paraId="4A1A9255" w14:textId="77777777" w:rsidR="00F241BF" w:rsidRPr="00F241BF" w:rsidRDefault="00EF4F14" w:rsidP="00E34CB4">
      <w:pPr>
        <w:numPr>
          <w:ilvl w:val="0"/>
          <w:numId w:val="51"/>
        </w:numPr>
        <w:ind w:left="924" w:hanging="357"/>
      </w:pPr>
      <w:r w:rsidRPr="00F241BF">
        <w:rPr>
          <w:rStyle w:val="BodyCopyText"/>
        </w:rPr>
        <w:t xml:space="preserve">After the news conference, discuss as a class, the common words that came up, how students see the future of natural gas, and what perspective about natural gas energy do students see themselves taking in the future. </w:t>
      </w:r>
    </w:p>
    <w:p w14:paraId="786CAF7A" w14:textId="77777777" w:rsidR="00141C4E" w:rsidRPr="00F241BF" w:rsidRDefault="00141C4E" w:rsidP="00294831">
      <w:pPr>
        <w:pStyle w:val="BodyCopyITALICS"/>
      </w:pPr>
      <w:r w:rsidRPr="00F241BF">
        <w:t>News Conference Questions</w:t>
      </w:r>
    </w:p>
    <w:p w14:paraId="7C94CB09" w14:textId="77777777" w:rsidR="00141C4E" w:rsidRPr="00F241BF" w:rsidRDefault="00141C4E" w:rsidP="00E34CB4">
      <w:pPr>
        <w:numPr>
          <w:ilvl w:val="0"/>
          <w:numId w:val="52"/>
        </w:numPr>
        <w:ind w:left="924" w:hanging="357"/>
        <w:rPr>
          <w:rStyle w:val="BodyCopyText"/>
        </w:rPr>
      </w:pPr>
      <w:bookmarkStart w:id="161" w:name="_Hlk36107828"/>
      <w:r w:rsidRPr="00F241BF">
        <w:rPr>
          <w:rStyle w:val="BodyCopyText"/>
        </w:rPr>
        <w:t xml:space="preserve">What three </w:t>
      </w:r>
      <w:r w:rsidR="644536F0" w:rsidRPr="00F241BF">
        <w:rPr>
          <w:rStyle w:val="BodyCopyText"/>
        </w:rPr>
        <w:t xml:space="preserve">statements of </w:t>
      </w:r>
      <w:r w:rsidR="006338A1" w:rsidRPr="00F241BF">
        <w:rPr>
          <w:rStyle w:val="BodyCopyText"/>
        </w:rPr>
        <w:t>fact come</w:t>
      </w:r>
      <w:r w:rsidRPr="00F241BF">
        <w:rPr>
          <w:rStyle w:val="BodyCopyText"/>
        </w:rPr>
        <w:t xml:space="preserve"> to mind when you think about natural gas as part of the energy mix?</w:t>
      </w:r>
    </w:p>
    <w:bookmarkEnd w:id="161"/>
    <w:p w14:paraId="733E11E0" w14:textId="77777777" w:rsidR="0098007D" w:rsidRPr="00F241BF" w:rsidRDefault="0098007D" w:rsidP="00E34CB4">
      <w:pPr>
        <w:numPr>
          <w:ilvl w:val="1"/>
          <w:numId w:val="53"/>
        </w:numPr>
        <w:ind w:left="1259" w:hanging="357"/>
        <w:rPr>
          <w:rStyle w:val="BodyCopyText"/>
        </w:rPr>
      </w:pPr>
      <w:r w:rsidRPr="00F241BF">
        <w:rPr>
          <w:rStyle w:val="BodyCopyText"/>
        </w:rPr>
        <w:t>Cleanest fossil fuel source</w:t>
      </w:r>
      <w:r w:rsidR="005C7A43">
        <w:rPr>
          <w:rStyle w:val="BodyCopyText"/>
        </w:rPr>
        <w:t>.</w:t>
      </w:r>
    </w:p>
    <w:p w14:paraId="2F40B716" w14:textId="77777777" w:rsidR="0098007D" w:rsidRPr="00F241BF" w:rsidRDefault="0098007D" w:rsidP="00E34CB4">
      <w:pPr>
        <w:numPr>
          <w:ilvl w:val="1"/>
          <w:numId w:val="53"/>
        </w:numPr>
        <w:ind w:left="1259" w:hanging="357"/>
        <w:rPr>
          <w:rStyle w:val="BodyCopyText"/>
        </w:rPr>
      </w:pPr>
      <w:r w:rsidRPr="00F241BF">
        <w:rPr>
          <w:rStyle w:val="BodyCopyText"/>
        </w:rPr>
        <w:t>Abundance of supply</w:t>
      </w:r>
      <w:r w:rsidR="005C7A43">
        <w:rPr>
          <w:rStyle w:val="BodyCopyText"/>
        </w:rPr>
        <w:t>.</w:t>
      </w:r>
    </w:p>
    <w:p w14:paraId="60BC9271" w14:textId="77777777" w:rsidR="0098007D" w:rsidRPr="00F241BF" w:rsidRDefault="0098007D" w:rsidP="00E34CB4">
      <w:pPr>
        <w:numPr>
          <w:ilvl w:val="1"/>
          <w:numId w:val="53"/>
        </w:numPr>
        <w:ind w:left="1259" w:hanging="357"/>
        <w:rPr>
          <w:rStyle w:val="BodyCopyText"/>
        </w:rPr>
      </w:pPr>
      <w:r w:rsidRPr="00F241BF">
        <w:rPr>
          <w:rStyle w:val="BodyCopyText"/>
        </w:rPr>
        <w:t>Affordable</w:t>
      </w:r>
      <w:r w:rsidR="005C7A43">
        <w:rPr>
          <w:rStyle w:val="BodyCopyText"/>
        </w:rPr>
        <w:t>.</w:t>
      </w:r>
    </w:p>
    <w:p w14:paraId="3D4AF5E2" w14:textId="77777777" w:rsidR="0098007D" w:rsidRPr="00F241BF" w:rsidRDefault="0098007D" w:rsidP="00E34CB4">
      <w:pPr>
        <w:numPr>
          <w:ilvl w:val="1"/>
          <w:numId w:val="53"/>
        </w:numPr>
        <w:ind w:left="1259" w:hanging="357"/>
        <w:rPr>
          <w:rStyle w:val="BodyCopyText"/>
        </w:rPr>
      </w:pPr>
      <w:r w:rsidRPr="00F241BF">
        <w:rPr>
          <w:rStyle w:val="BodyCopyText"/>
        </w:rPr>
        <w:t>Economic opportunity</w:t>
      </w:r>
      <w:r w:rsidR="005C7A43">
        <w:rPr>
          <w:rStyle w:val="BodyCopyText"/>
        </w:rPr>
        <w:t>.</w:t>
      </w:r>
    </w:p>
    <w:p w14:paraId="7FC7AA1A" w14:textId="77777777" w:rsidR="00141C4E" w:rsidRPr="00F241BF" w:rsidRDefault="00141C4E" w:rsidP="00E34CB4">
      <w:pPr>
        <w:numPr>
          <w:ilvl w:val="0"/>
          <w:numId w:val="52"/>
        </w:numPr>
        <w:ind w:left="924" w:hanging="357"/>
        <w:rPr>
          <w:rStyle w:val="BodyCopyText"/>
        </w:rPr>
      </w:pPr>
      <w:r w:rsidRPr="00F241BF">
        <w:rPr>
          <w:rStyle w:val="BodyCopyText"/>
        </w:rPr>
        <w:lastRenderedPageBreak/>
        <w:t>Are we entering a global age of natural gas and if so</w:t>
      </w:r>
      <w:r w:rsidR="644536F0" w:rsidRPr="00F241BF">
        <w:rPr>
          <w:rStyle w:val="BodyCopyText"/>
        </w:rPr>
        <w:t>,</w:t>
      </w:r>
      <w:r w:rsidRPr="00F241BF">
        <w:rPr>
          <w:rStyle w:val="BodyCopyText"/>
        </w:rPr>
        <w:t xml:space="preserve"> what will we see change and when?</w:t>
      </w:r>
    </w:p>
    <w:p w14:paraId="29D5A0D5" w14:textId="77777777" w:rsidR="0098007D" w:rsidRPr="00F241BF" w:rsidRDefault="0098007D" w:rsidP="00E34CB4">
      <w:pPr>
        <w:numPr>
          <w:ilvl w:val="1"/>
          <w:numId w:val="54"/>
        </w:numPr>
        <w:ind w:left="1259" w:hanging="357"/>
        <w:rPr>
          <w:rStyle w:val="BodyCopyText"/>
        </w:rPr>
      </w:pPr>
      <w:r w:rsidRPr="00F241BF">
        <w:rPr>
          <w:rStyle w:val="BodyCopyText"/>
        </w:rPr>
        <w:t>Transitioning from coal fired and diesel fired power generation to other less carbon intensified sources of energy including natural gas and alternative energy sources such as solar, wind and biomass.</w:t>
      </w:r>
    </w:p>
    <w:p w14:paraId="0387C8C0" w14:textId="77777777" w:rsidR="00141C4E" w:rsidRPr="00F241BF" w:rsidRDefault="00141C4E" w:rsidP="00E34CB4">
      <w:pPr>
        <w:numPr>
          <w:ilvl w:val="0"/>
          <w:numId w:val="52"/>
        </w:numPr>
        <w:ind w:left="924" w:hanging="357"/>
        <w:rPr>
          <w:rStyle w:val="BodyCopyText"/>
        </w:rPr>
      </w:pPr>
      <w:r w:rsidRPr="00F241BF">
        <w:rPr>
          <w:rStyle w:val="BodyCopyText"/>
        </w:rPr>
        <w:t>What does natural gas or liquefied natural gas (LNG) mean for you and your life?</w:t>
      </w:r>
    </w:p>
    <w:p w14:paraId="0B2D182A" w14:textId="77777777" w:rsidR="0098007D" w:rsidRPr="00F241BF" w:rsidRDefault="0098007D" w:rsidP="00E34CB4">
      <w:pPr>
        <w:numPr>
          <w:ilvl w:val="1"/>
          <w:numId w:val="55"/>
        </w:numPr>
        <w:ind w:left="1259" w:hanging="357"/>
        <w:rPr>
          <w:rStyle w:val="BodyCopyText"/>
        </w:rPr>
      </w:pPr>
      <w:r w:rsidRPr="00F241BF">
        <w:rPr>
          <w:rStyle w:val="BodyCopyText"/>
        </w:rPr>
        <w:t>Lower carbon emissions on a global scale as LNG allows Canada to ship natural gas around the world to replace higher carbon energy sources for electric power and heating.</w:t>
      </w:r>
    </w:p>
    <w:p w14:paraId="5C04AF64" w14:textId="77777777" w:rsidR="00E9667B" w:rsidRPr="004A6CE0" w:rsidRDefault="005877E7" w:rsidP="000A5CA6">
      <w:pPr>
        <w:pStyle w:val="SubHeading1"/>
      </w:pPr>
      <w:bookmarkStart w:id="162" w:name="_Toc48915436"/>
      <w:r>
        <w:t xml:space="preserve">6. </w:t>
      </w:r>
      <w:r w:rsidR="00E9667B" w:rsidRPr="004A6CE0">
        <w:t>Suggested Reading</w:t>
      </w:r>
      <w:bookmarkEnd w:id="162"/>
    </w:p>
    <w:p w14:paraId="3AC968A5" w14:textId="77777777" w:rsidR="00E9667B" w:rsidRPr="00F241BF" w:rsidRDefault="00E9667B" w:rsidP="001A4DD0">
      <w:pPr>
        <w:pStyle w:val="ListwithBullets"/>
        <w:rPr>
          <w:rStyle w:val="BodyCopyText"/>
        </w:rPr>
      </w:pPr>
      <w:bookmarkStart w:id="163" w:name="_Hlk47273065"/>
      <w:r w:rsidRPr="00F241BF">
        <w:rPr>
          <w:rStyle w:val="BodyCopyText"/>
        </w:rPr>
        <w:t>Our Petroleum Challenge - Sustainability into the 21st Century, Eighth Edition, Online PDF Version, Canadian Centre for Energy Information</w:t>
      </w:r>
      <w:r w:rsidR="005C7A43">
        <w:rPr>
          <w:rStyle w:val="BodyCopyText"/>
        </w:rPr>
        <w:t>.</w:t>
      </w:r>
    </w:p>
    <w:p w14:paraId="5BC04932" w14:textId="77777777" w:rsidR="00E9667B" w:rsidRPr="00F241BF" w:rsidRDefault="00E9667B" w:rsidP="00E34CB4">
      <w:pPr>
        <w:numPr>
          <w:ilvl w:val="1"/>
          <w:numId w:val="139"/>
        </w:numPr>
        <w:rPr>
          <w:rStyle w:val="BodyCopyText"/>
        </w:rPr>
      </w:pPr>
      <w:r w:rsidRPr="00F241BF">
        <w:rPr>
          <w:rStyle w:val="BodyCopyText"/>
        </w:rPr>
        <w:t>Section 1– Petroleum in Our Lives, Chapter 2 – Oil and Gas in Canada, pages 14 – 23.</w:t>
      </w:r>
    </w:p>
    <w:p w14:paraId="7AC4F966" w14:textId="77777777" w:rsidR="00E9667B" w:rsidRPr="00F241BF" w:rsidRDefault="00E9667B" w:rsidP="001A4DD0">
      <w:pPr>
        <w:pStyle w:val="ListwithBullets"/>
        <w:rPr>
          <w:rStyle w:val="BodyCopyText"/>
        </w:rPr>
      </w:pPr>
      <w:r w:rsidRPr="00F241BF">
        <w:rPr>
          <w:rStyle w:val="BodyCopyText"/>
        </w:rPr>
        <w:t>Websites</w:t>
      </w:r>
    </w:p>
    <w:p w14:paraId="71A0B005" w14:textId="77777777" w:rsidR="00E9667B" w:rsidRPr="00F241BF" w:rsidRDefault="001A089F" w:rsidP="00E34CB4">
      <w:pPr>
        <w:numPr>
          <w:ilvl w:val="1"/>
          <w:numId w:val="139"/>
        </w:numPr>
        <w:rPr>
          <w:rStyle w:val="BodyCopyText"/>
          <w:u w:val="single"/>
        </w:rPr>
      </w:pPr>
      <w:hyperlink r:id="rId54" w:history="1">
        <w:r w:rsidR="00E9667B" w:rsidRPr="00F241BF">
          <w:rPr>
            <w:rStyle w:val="BodyCopyText"/>
            <w:color w:val="0000FF"/>
            <w:u w:val="single"/>
          </w:rPr>
          <w:t>Natural Gas in BC</w:t>
        </w:r>
      </w:hyperlink>
      <w:r w:rsidR="006D1DD9" w:rsidRPr="00F241BF">
        <w:rPr>
          <w:rStyle w:val="BodyCopyText"/>
        </w:rPr>
        <w:t>.</w:t>
      </w:r>
    </w:p>
    <w:p w14:paraId="3C8D944C" w14:textId="77777777" w:rsidR="00E9667B" w:rsidRPr="00320EFD" w:rsidRDefault="001A089F" w:rsidP="00E34CB4">
      <w:pPr>
        <w:numPr>
          <w:ilvl w:val="1"/>
          <w:numId w:val="139"/>
        </w:numPr>
        <w:rPr>
          <w:rStyle w:val="BodyCopyText"/>
          <w:color w:val="000000" w:themeColor="text1"/>
          <w:u w:val="single"/>
        </w:rPr>
      </w:pPr>
      <w:hyperlink r:id="rId55" w:history="1">
        <w:r w:rsidR="00E9667B" w:rsidRPr="00320EFD">
          <w:rPr>
            <w:rStyle w:val="BodyCopyText"/>
            <w:color w:val="0000FF"/>
            <w:u w:val="single"/>
          </w:rPr>
          <w:t>Online PDF: Natural Resources Canada: Energy Fact Book 2018-2019</w:t>
        </w:r>
      </w:hyperlink>
      <w:r w:rsidR="006D1DD9" w:rsidRPr="00320EFD">
        <w:rPr>
          <w:rStyle w:val="BodyCopyText"/>
          <w:color w:val="000000" w:themeColor="text1"/>
        </w:rPr>
        <w:t>.</w:t>
      </w:r>
    </w:p>
    <w:p w14:paraId="1E7EF16B" w14:textId="77777777" w:rsidR="00E9667B" w:rsidRPr="00320EFD" w:rsidRDefault="001A089F" w:rsidP="00E34CB4">
      <w:pPr>
        <w:numPr>
          <w:ilvl w:val="1"/>
          <w:numId w:val="139"/>
        </w:numPr>
        <w:rPr>
          <w:rStyle w:val="BodyCopyText"/>
          <w:color w:val="000000" w:themeColor="text1"/>
          <w:u w:val="single"/>
        </w:rPr>
      </w:pPr>
      <w:hyperlink r:id="rId56" w:history="1">
        <w:r w:rsidR="00E9667B" w:rsidRPr="00320EFD">
          <w:rPr>
            <w:rStyle w:val="BodyCopyText"/>
            <w:color w:val="0000FF"/>
            <w:u w:val="single"/>
          </w:rPr>
          <w:t>Online PDF: CAPP: Canada’s Natural Gas</w:t>
        </w:r>
      </w:hyperlink>
      <w:r w:rsidR="006D1DD9" w:rsidRPr="00320EFD">
        <w:rPr>
          <w:rStyle w:val="BodyCopyText"/>
          <w:color w:val="000000" w:themeColor="text1"/>
        </w:rPr>
        <w:t>.</w:t>
      </w:r>
    </w:p>
    <w:p w14:paraId="07004621" w14:textId="77777777" w:rsidR="00E9667B" w:rsidRPr="00F241BF" w:rsidRDefault="00E9667B" w:rsidP="001A4DD0">
      <w:pPr>
        <w:pStyle w:val="ListwithBullets"/>
        <w:rPr>
          <w:rStyle w:val="BodyCopyText"/>
        </w:rPr>
      </w:pPr>
      <w:r w:rsidRPr="00F241BF">
        <w:rPr>
          <w:rStyle w:val="BodyCopyText"/>
        </w:rPr>
        <w:t>Useful Twitter Feeds to Consider</w:t>
      </w:r>
      <w:r w:rsidR="005C7A43">
        <w:rPr>
          <w:rStyle w:val="BodyCopyText"/>
        </w:rPr>
        <w:t>:</w:t>
      </w:r>
      <w:r w:rsidRPr="00F241BF">
        <w:rPr>
          <w:rStyle w:val="BodyCopyText"/>
        </w:rPr>
        <w:t xml:space="preserve"> </w:t>
      </w:r>
    </w:p>
    <w:p w14:paraId="308F1291" w14:textId="77777777" w:rsidR="00E9667B" w:rsidRPr="00F241BF" w:rsidRDefault="00E9667B" w:rsidP="00E34CB4">
      <w:pPr>
        <w:numPr>
          <w:ilvl w:val="1"/>
          <w:numId w:val="139"/>
        </w:numPr>
        <w:rPr>
          <w:rStyle w:val="BodyCopyText"/>
        </w:rPr>
      </w:pPr>
      <w:r w:rsidRPr="00F241BF">
        <w:rPr>
          <w:rStyle w:val="BodyCopyText"/>
        </w:rPr>
        <w:lastRenderedPageBreak/>
        <w:t>Canadian Society for Unconventional Resources - csurryyc@CSURyyc</w:t>
      </w:r>
      <w:r w:rsidR="006D1DD9">
        <w:rPr>
          <w:rStyle w:val="BodyCopyText"/>
        </w:rPr>
        <w:t>.</w:t>
      </w:r>
    </w:p>
    <w:p w14:paraId="7BC80F73" w14:textId="77777777" w:rsidR="00E9667B" w:rsidRPr="00F241BF" w:rsidRDefault="00E9667B" w:rsidP="00E34CB4">
      <w:pPr>
        <w:numPr>
          <w:ilvl w:val="1"/>
          <w:numId w:val="139"/>
        </w:numPr>
        <w:rPr>
          <w:rStyle w:val="BodyCopyText"/>
        </w:rPr>
      </w:pPr>
      <w:r w:rsidRPr="00F241BF">
        <w:rPr>
          <w:rStyle w:val="BodyCopyText"/>
        </w:rPr>
        <w:t>JWN Energy – JWN@JWNergy</w:t>
      </w:r>
      <w:r w:rsidR="006D1DD9">
        <w:rPr>
          <w:rStyle w:val="BodyCopyText"/>
        </w:rPr>
        <w:t>.</w:t>
      </w:r>
    </w:p>
    <w:p w14:paraId="4505B99F" w14:textId="77777777" w:rsidR="00E9667B" w:rsidRPr="00F241BF" w:rsidRDefault="00E9667B" w:rsidP="00E34CB4">
      <w:pPr>
        <w:numPr>
          <w:ilvl w:val="1"/>
          <w:numId w:val="139"/>
        </w:numPr>
        <w:rPr>
          <w:rStyle w:val="BodyCopyText"/>
        </w:rPr>
      </w:pPr>
      <w:r w:rsidRPr="00F241BF">
        <w:rPr>
          <w:rStyle w:val="BodyCopyText"/>
        </w:rPr>
        <w:t>Energy Citizens – Energy Citizens@Energy_Citizens</w:t>
      </w:r>
      <w:bookmarkEnd w:id="163"/>
      <w:r w:rsidR="006D1DD9">
        <w:rPr>
          <w:rStyle w:val="BodyCopyText"/>
        </w:rPr>
        <w:t>.</w:t>
      </w:r>
    </w:p>
    <w:p w14:paraId="07AED292" w14:textId="77777777" w:rsidR="00E31A3A" w:rsidRDefault="00E31A3A">
      <w:pPr>
        <w:rPr>
          <w:rFonts w:eastAsiaTheme="majorEastAsia" w:cstheme="majorBidi"/>
          <w:b/>
          <w:bCs/>
          <w:sz w:val="32"/>
          <w:szCs w:val="26"/>
        </w:rPr>
      </w:pPr>
      <w:r>
        <w:br w:type="page"/>
      </w:r>
    </w:p>
    <w:p w14:paraId="58D0DB4B" w14:textId="77777777" w:rsidR="003F1615" w:rsidRDefault="005877E7" w:rsidP="000A5CA6">
      <w:pPr>
        <w:pStyle w:val="SubHeading1"/>
      </w:pPr>
      <w:bookmarkStart w:id="164" w:name="_Toc48915437"/>
      <w:r>
        <w:lastRenderedPageBreak/>
        <w:t xml:space="preserve">7. </w:t>
      </w:r>
      <w:r w:rsidR="00BA6BD0" w:rsidRPr="00945F27">
        <w:t>Notes</w:t>
      </w:r>
      <w:bookmarkEnd w:id="164"/>
    </w:p>
    <w:p w14:paraId="5F79A52F" w14:textId="77777777" w:rsidR="003F1615" w:rsidRDefault="003F1615">
      <w:pPr>
        <w:rPr>
          <w:rFonts w:eastAsiaTheme="majorEastAsia" w:cstheme="majorBidi"/>
          <w:b/>
          <w:iCs/>
          <w:sz w:val="32"/>
          <w:szCs w:val="32"/>
          <w:lang w:val="en-US" w:eastAsia="en-CA"/>
        </w:rPr>
      </w:pPr>
      <w:r>
        <w:br w:type="page"/>
      </w:r>
    </w:p>
    <w:p w14:paraId="58C2ED37" w14:textId="77777777" w:rsidR="00BA6BD0" w:rsidRPr="00945F27" w:rsidRDefault="00BA6BD0" w:rsidP="000A5CA6">
      <w:pPr>
        <w:pStyle w:val="SubHeading1"/>
      </w:pPr>
    </w:p>
    <w:p w14:paraId="49133B76" w14:textId="77777777" w:rsidR="00E31A3A" w:rsidRDefault="00E31A3A">
      <w:r>
        <w:br w:type="page"/>
      </w:r>
    </w:p>
    <w:p w14:paraId="01DCE79A" w14:textId="77777777" w:rsidR="00A7732A" w:rsidRDefault="005C4F40" w:rsidP="00186282">
      <w:pPr>
        <w:pStyle w:val="MainSectionHeading"/>
      </w:pPr>
      <w:bookmarkStart w:id="165" w:name="_Toc48915438"/>
      <w:bookmarkStart w:id="166" w:name="Module_23"/>
      <w:bookmarkStart w:id="167" w:name="_Toc49170778"/>
      <w:bookmarkStart w:id="168" w:name="_Toc49171339"/>
      <w:bookmarkStart w:id="169" w:name="_Toc49172231"/>
      <w:bookmarkStart w:id="170" w:name="_Toc49177363"/>
      <w:bookmarkStart w:id="171" w:name="_Toc49178947"/>
      <w:r w:rsidRPr="003F6995">
        <w:lastRenderedPageBreak/>
        <w:t xml:space="preserve">Lesson Plan: </w:t>
      </w:r>
      <w:r w:rsidR="00A7732A" w:rsidRPr="003F6995">
        <w:t xml:space="preserve">Module 2.3 </w:t>
      </w:r>
      <w:r w:rsidR="00B764D1" w:rsidRPr="003F6995">
        <w:t>Well Site Selection, Preparation and Drilling, Completion, Production, Water Recycling, and Reclamation</w:t>
      </w:r>
      <w:bookmarkEnd w:id="165"/>
      <w:bookmarkEnd w:id="166"/>
      <w:bookmarkEnd w:id="167"/>
      <w:bookmarkEnd w:id="168"/>
      <w:bookmarkEnd w:id="169"/>
      <w:bookmarkEnd w:id="170"/>
      <w:bookmarkEnd w:id="171"/>
    </w:p>
    <w:p w14:paraId="12ADA83C" w14:textId="77777777" w:rsidR="00837F68" w:rsidRPr="00837F68" w:rsidRDefault="00837F68" w:rsidP="000A5CA6">
      <w:pPr>
        <w:pStyle w:val="SubHeading1"/>
      </w:pPr>
      <w:bookmarkStart w:id="172" w:name="_Toc48320513"/>
      <w:bookmarkStart w:id="173" w:name="_Toc48915439"/>
      <w:r w:rsidRPr="00837F68">
        <w:t>1.</w:t>
      </w:r>
      <w:r>
        <w:t xml:space="preserve"> </w:t>
      </w:r>
      <w:r w:rsidRPr="00837F68">
        <w:t>Overview</w:t>
      </w:r>
      <w:bookmarkEnd w:id="172"/>
      <w:bookmarkEnd w:id="173"/>
    </w:p>
    <w:p w14:paraId="2B1BBC80" w14:textId="77777777" w:rsidR="00837F68" w:rsidRPr="00F241BF" w:rsidRDefault="00837F68" w:rsidP="00837F68">
      <w:pPr>
        <w:rPr>
          <w:rStyle w:val="BodyCopyText"/>
        </w:rPr>
      </w:pPr>
      <w:r w:rsidRPr="00F241BF">
        <w:rPr>
          <w:rStyle w:val="BodyCopyText"/>
        </w:rPr>
        <w:t>This module introduces key processes in the upstream sector of the natural gas industry—well site selection, preparation, and drilling, completion, production, water recycling, and reclamation.</w:t>
      </w:r>
    </w:p>
    <w:p w14:paraId="621B358B" w14:textId="77777777" w:rsidR="00837F68" w:rsidRPr="00F241BF" w:rsidRDefault="00837F68" w:rsidP="00837F68">
      <w:pPr>
        <w:rPr>
          <w:rStyle w:val="BodyCopyText"/>
        </w:rPr>
      </w:pPr>
      <w:r w:rsidRPr="00F241BF">
        <w:rPr>
          <w:rStyle w:val="BodyCopyText"/>
        </w:rPr>
        <w:t>Note, for this and the subsequent two modules, it is important to make students aware that there is variation within the industry in terms of the classification system used to define sectors.  Some individuals use a three-sector classification (upstream, mid-stream, downstream), while others use a two-sector classification system (upstream and downstream).  In the two-sector model, everything referred to as mid-stream processing (in the three-sector system) is included in the downstream sector.</w:t>
      </w:r>
    </w:p>
    <w:p w14:paraId="48E1F46E" w14:textId="77777777" w:rsidR="00837F68" w:rsidRPr="00F241BF" w:rsidRDefault="00837F68" w:rsidP="00837F68">
      <w:pPr>
        <w:rPr>
          <w:rStyle w:val="BodyCopyText"/>
        </w:rPr>
      </w:pPr>
      <w:r w:rsidRPr="00F241BF">
        <w:rPr>
          <w:rStyle w:val="BodyCopyText"/>
        </w:rPr>
        <w:t xml:space="preserve">A </w:t>
      </w:r>
      <w:r w:rsidRPr="00F241BF">
        <w:rPr>
          <w:rStyle w:val="BodyCopyText"/>
          <w:b/>
          <w:bCs/>
          <w:i/>
          <w:iCs/>
        </w:rPr>
        <w:t>New Vocabulary</w:t>
      </w:r>
      <w:r w:rsidRPr="00F241BF">
        <w:rPr>
          <w:rStyle w:val="BodyCopyText"/>
        </w:rPr>
        <w:t xml:space="preserve"> section and associated </w:t>
      </w:r>
      <w:r w:rsidRPr="00F241BF">
        <w:rPr>
          <w:rStyle w:val="BodyCopyText"/>
          <w:b/>
          <w:bCs/>
          <w:i/>
          <w:iCs/>
        </w:rPr>
        <w:t>Learning Activity 8</w:t>
      </w:r>
      <w:r w:rsidRPr="00F241BF">
        <w:rPr>
          <w:rStyle w:val="BodyCopyText"/>
        </w:rPr>
        <w:t xml:space="preserve"> are included near the end of this module because of the number of new industry-specific terms introduced in the module.  Instructors are encouraged to have students complete Learning Activity 8 on their own after class, and then review the new terminology with students on the next day.</w:t>
      </w:r>
    </w:p>
    <w:p w14:paraId="1F6AFF1F" w14:textId="77777777" w:rsidR="006D1DD9" w:rsidRDefault="006D1DD9">
      <w:pPr>
        <w:rPr>
          <w:rFonts w:eastAsia="Times New Roman" w:cstheme="majorBidi"/>
          <w:b/>
          <w:bCs/>
          <w:sz w:val="32"/>
          <w:szCs w:val="26"/>
          <w:lang w:eastAsia="en-CA"/>
        </w:rPr>
      </w:pPr>
      <w:bookmarkStart w:id="174" w:name="_Toc48320514"/>
      <w:bookmarkStart w:id="175" w:name="_Toc48320517"/>
      <w:r>
        <w:br w:type="page"/>
      </w:r>
    </w:p>
    <w:p w14:paraId="66CA15F6" w14:textId="77777777" w:rsidR="00837F68" w:rsidRDefault="00F241BF" w:rsidP="000A5CA6">
      <w:pPr>
        <w:pStyle w:val="SubHeading1"/>
      </w:pPr>
      <w:bookmarkStart w:id="176" w:name="_Toc48915440"/>
      <w:r>
        <w:lastRenderedPageBreak/>
        <w:t>2</w:t>
      </w:r>
      <w:r w:rsidRPr="00837F68">
        <w:t>.</w:t>
      </w:r>
      <w:r>
        <w:t xml:space="preserve"> </w:t>
      </w:r>
      <w:r w:rsidR="00837F68" w:rsidRPr="00837F68">
        <w:t>Learning Outcomes</w:t>
      </w:r>
      <w:bookmarkEnd w:id="174"/>
      <w:bookmarkEnd w:id="176"/>
    </w:p>
    <w:p w14:paraId="71B96611" w14:textId="77777777" w:rsidR="00837F68" w:rsidRPr="006D1DD9" w:rsidRDefault="00837F68" w:rsidP="00294831">
      <w:pPr>
        <w:pStyle w:val="BodyCopyITALICS"/>
      </w:pPr>
      <w:r w:rsidRPr="00F241BF">
        <w:rPr>
          <w:rStyle w:val="BodyCopyText"/>
        </w:rPr>
        <w:t>When you complete this module, you will be able to:</w:t>
      </w:r>
    </w:p>
    <w:p w14:paraId="708D82FF" w14:textId="77777777" w:rsidR="00837F68" w:rsidRPr="00F241BF" w:rsidRDefault="00837F68" w:rsidP="00E34CB4">
      <w:pPr>
        <w:numPr>
          <w:ilvl w:val="0"/>
          <w:numId w:val="56"/>
        </w:numPr>
        <w:ind w:left="924" w:hanging="357"/>
        <w:rPr>
          <w:rStyle w:val="BodyCopyText"/>
        </w:rPr>
      </w:pPr>
      <w:r w:rsidRPr="00F241BF">
        <w:rPr>
          <w:rStyle w:val="BodyCopyText"/>
        </w:rPr>
        <w:t>Understand how a natural gas well site is selected and prepared for drilling including social and environmental considerations.</w:t>
      </w:r>
    </w:p>
    <w:p w14:paraId="7FE77555" w14:textId="77777777" w:rsidR="00837F68" w:rsidRPr="00F241BF" w:rsidRDefault="00837F68" w:rsidP="00E34CB4">
      <w:pPr>
        <w:numPr>
          <w:ilvl w:val="0"/>
          <w:numId w:val="56"/>
        </w:numPr>
        <w:ind w:left="924" w:hanging="357"/>
        <w:rPr>
          <w:rStyle w:val="BodyCopyText"/>
        </w:rPr>
      </w:pPr>
      <w:r w:rsidRPr="00F241BF">
        <w:rPr>
          <w:rStyle w:val="BodyCopyText"/>
        </w:rPr>
        <w:t>Describe drilling processes including advantages and disadvantages of different drilling methods.</w:t>
      </w:r>
    </w:p>
    <w:p w14:paraId="6D8D3217" w14:textId="77777777" w:rsidR="00837F68" w:rsidRPr="00F241BF" w:rsidRDefault="00837F68" w:rsidP="00E34CB4">
      <w:pPr>
        <w:numPr>
          <w:ilvl w:val="0"/>
          <w:numId w:val="56"/>
        </w:numPr>
        <w:ind w:left="924" w:hanging="357"/>
        <w:rPr>
          <w:rStyle w:val="BodyCopyText"/>
        </w:rPr>
      </w:pPr>
      <w:r w:rsidRPr="00F241BF">
        <w:rPr>
          <w:rStyle w:val="BodyCopyText"/>
        </w:rPr>
        <w:t>Understand completion including hydraulic fracturing.</w:t>
      </w:r>
    </w:p>
    <w:p w14:paraId="5CC79211" w14:textId="77777777" w:rsidR="00837F68" w:rsidRPr="00F241BF" w:rsidRDefault="00837F68" w:rsidP="00E34CB4">
      <w:pPr>
        <w:numPr>
          <w:ilvl w:val="0"/>
          <w:numId w:val="56"/>
        </w:numPr>
        <w:ind w:left="924" w:hanging="357"/>
        <w:rPr>
          <w:rStyle w:val="BodyCopyText"/>
        </w:rPr>
      </w:pPr>
      <w:r w:rsidRPr="00F241BF">
        <w:rPr>
          <w:rStyle w:val="BodyCopyText"/>
        </w:rPr>
        <w:t>Understand the role and importance of water in upstream natural gas processing.</w:t>
      </w:r>
    </w:p>
    <w:p w14:paraId="6F3B7DCD" w14:textId="77777777" w:rsidR="00837F68" w:rsidRPr="00F241BF" w:rsidRDefault="00837F68" w:rsidP="00E34CB4">
      <w:pPr>
        <w:numPr>
          <w:ilvl w:val="0"/>
          <w:numId w:val="56"/>
        </w:numPr>
        <w:ind w:left="924" w:hanging="357"/>
        <w:rPr>
          <w:rStyle w:val="BodyCopyText"/>
        </w:rPr>
      </w:pPr>
      <w:r w:rsidRPr="00F241BF">
        <w:rPr>
          <w:rStyle w:val="BodyCopyText"/>
        </w:rPr>
        <w:t>Understand how a well site is reclaimed including environmental considerations.</w:t>
      </w:r>
    </w:p>
    <w:p w14:paraId="58560354" w14:textId="77777777" w:rsidR="00837F68" w:rsidRPr="00837F68" w:rsidRDefault="00F241BF" w:rsidP="000A5CA6">
      <w:pPr>
        <w:pStyle w:val="SubHeading1"/>
      </w:pPr>
      <w:bookmarkStart w:id="177" w:name="_Toc48320515"/>
      <w:bookmarkStart w:id="178" w:name="_Toc48915441"/>
      <w:r>
        <w:t>3</w:t>
      </w:r>
      <w:r w:rsidRPr="00837F68">
        <w:t>.</w:t>
      </w:r>
      <w:r>
        <w:t xml:space="preserve"> </w:t>
      </w:r>
      <w:r w:rsidR="00837F68" w:rsidRPr="00837F68">
        <w:t>Required Materials and Resources</w:t>
      </w:r>
      <w:bookmarkEnd w:id="177"/>
      <w:bookmarkEnd w:id="178"/>
    </w:p>
    <w:p w14:paraId="76CA900B" w14:textId="77777777" w:rsidR="00837F68" w:rsidRPr="00F241BF" w:rsidRDefault="00837F68" w:rsidP="00E34CB4">
      <w:pPr>
        <w:numPr>
          <w:ilvl w:val="0"/>
          <w:numId w:val="57"/>
        </w:numPr>
        <w:ind w:left="924" w:hanging="357"/>
        <w:rPr>
          <w:rStyle w:val="BodyCopyText"/>
        </w:rPr>
      </w:pPr>
      <w:r w:rsidRPr="00F241BF">
        <w:rPr>
          <w:rStyle w:val="BodyCopyText"/>
        </w:rPr>
        <w:t>Projector with audio</w:t>
      </w:r>
      <w:r w:rsidR="005C7A43">
        <w:rPr>
          <w:rStyle w:val="BodyCopyText"/>
        </w:rPr>
        <w:t>.</w:t>
      </w:r>
    </w:p>
    <w:p w14:paraId="5404F0BA" w14:textId="77777777" w:rsidR="00837F68" w:rsidRPr="00F241BF" w:rsidRDefault="00837F68" w:rsidP="00E34CB4">
      <w:pPr>
        <w:numPr>
          <w:ilvl w:val="0"/>
          <w:numId w:val="57"/>
        </w:numPr>
        <w:ind w:left="924" w:hanging="357"/>
        <w:rPr>
          <w:rStyle w:val="BodyCopyText"/>
        </w:rPr>
      </w:pPr>
      <w:r w:rsidRPr="00F241BF">
        <w:rPr>
          <w:rStyle w:val="BodyCopyText"/>
        </w:rPr>
        <w:t xml:space="preserve">Computers with internet connection; preferably one computer </w:t>
      </w:r>
      <w:r w:rsidR="005C7A43">
        <w:rPr>
          <w:rStyle w:val="BodyCopyText"/>
        </w:rPr>
        <w:br/>
      </w:r>
      <w:r w:rsidRPr="00F241BF">
        <w:rPr>
          <w:rStyle w:val="BodyCopyText"/>
        </w:rPr>
        <w:t>per student</w:t>
      </w:r>
      <w:r w:rsidR="005C7A43">
        <w:rPr>
          <w:rStyle w:val="BodyCopyText"/>
        </w:rPr>
        <w:t>.</w:t>
      </w:r>
    </w:p>
    <w:p w14:paraId="5C93FDCA" w14:textId="77777777" w:rsidR="00837F68" w:rsidRPr="00F241BF" w:rsidRDefault="00837F68" w:rsidP="00E34CB4">
      <w:pPr>
        <w:numPr>
          <w:ilvl w:val="0"/>
          <w:numId w:val="57"/>
        </w:numPr>
        <w:ind w:left="924" w:hanging="357"/>
        <w:rPr>
          <w:rStyle w:val="BodyCopyText"/>
        </w:rPr>
      </w:pPr>
      <w:r w:rsidRPr="00F241BF">
        <w:rPr>
          <w:rStyle w:val="BodyCopyText"/>
        </w:rPr>
        <w:t>Lesson Plan for WING Student Module 2.3</w:t>
      </w:r>
      <w:r w:rsidR="005C7A43">
        <w:rPr>
          <w:rStyle w:val="BodyCopyText"/>
        </w:rPr>
        <w:t>.</w:t>
      </w:r>
    </w:p>
    <w:p w14:paraId="347C0FA4" w14:textId="77777777" w:rsidR="00837F68" w:rsidRPr="00837F68" w:rsidRDefault="00F241BF" w:rsidP="000A5CA6">
      <w:pPr>
        <w:pStyle w:val="SubHeading1"/>
      </w:pPr>
      <w:bookmarkStart w:id="179" w:name="_Toc48320516"/>
      <w:bookmarkStart w:id="180" w:name="_Toc48915442"/>
      <w:r>
        <w:t>4</w:t>
      </w:r>
      <w:r w:rsidRPr="00837F68">
        <w:t>.</w:t>
      </w:r>
      <w:r>
        <w:t xml:space="preserve"> </w:t>
      </w:r>
      <w:r w:rsidR="00837F68" w:rsidRPr="00837F68">
        <w:t>Ice breaker</w:t>
      </w:r>
      <w:bookmarkEnd w:id="179"/>
      <w:bookmarkEnd w:id="180"/>
    </w:p>
    <w:p w14:paraId="1670D794" w14:textId="77777777" w:rsidR="00837F68" w:rsidRPr="00F241BF" w:rsidRDefault="00837F68" w:rsidP="005C7A43">
      <w:pPr>
        <w:pStyle w:val="IceBreakerQuote"/>
      </w:pPr>
      <w:r w:rsidRPr="00F241BF">
        <w:t>"Be careless in your dress if you will but keep a tidy soul."</w:t>
      </w:r>
    </w:p>
    <w:p w14:paraId="020B09CF" w14:textId="77777777" w:rsidR="00837F68" w:rsidRPr="00F241BF" w:rsidRDefault="00837F68" w:rsidP="00E849DD">
      <w:pPr>
        <w:pStyle w:val="IcebreakerName"/>
      </w:pPr>
      <w:r w:rsidRPr="00F241BF">
        <w:t>Mark Twain</w:t>
      </w:r>
    </w:p>
    <w:p w14:paraId="7C83F0C9" w14:textId="77777777" w:rsidR="006D1DD9" w:rsidRDefault="006D1DD9">
      <w:pPr>
        <w:rPr>
          <w:rFonts w:eastAsia="Times New Roman" w:cstheme="majorBidi"/>
          <w:b/>
          <w:bCs/>
          <w:sz w:val="32"/>
          <w:szCs w:val="26"/>
          <w:lang w:eastAsia="en-CA"/>
        </w:rPr>
      </w:pPr>
      <w:r>
        <w:br w:type="page"/>
      </w:r>
    </w:p>
    <w:p w14:paraId="6CB93DC3" w14:textId="77777777" w:rsidR="00837F68" w:rsidRDefault="00AB7CF0" w:rsidP="000A5CA6">
      <w:pPr>
        <w:pStyle w:val="SubHeading1"/>
      </w:pPr>
      <w:bookmarkStart w:id="181" w:name="_Toc48915443"/>
      <w:r>
        <w:lastRenderedPageBreak/>
        <w:t>5</w:t>
      </w:r>
      <w:r w:rsidRPr="00837F68">
        <w:t>.</w:t>
      </w:r>
      <w:r>
        <w:t xml:space="preserve"> </w:t>
      </w:r>
      <w:r w:rsidR="00837F68">
        <w:t>Summary of Sections and Learning Activities in the Module</w:t>
      </w:r>
      <w:bookmarkEnd w:id="181"/>
    </w:p>
    <w:p w14:paraId="19836498" w14:textId="77777777" w:rsidR="00A5114E" w:rsidRPr="00A5114E" w:rsidRDefault="00AB7CF0" w:rsidP="000B4149">
      <w:pPr>
        <w:pStyle w:val="SubHeading2"/>
      </w:pPr>
      <w:bookmarkStart w:id="182" w:name="_Toc48915444"/>
      <w:r>
        <w:t xml:space="preserve">5.1 </w:t>
      </w:r>
      <w:r w:rsidR="00A5114E" w:rsidRPr="00A5114E">
        <w:t>Industry Sector Classifications</w:t>
      </w:r>
      <w:bookmarkEnd w:id="182"/>
    </w:p>
    <w:p w14:paraId="60B6CD58" w14:textId="77777777" w:rsidR="00A5114E" w:rsidRPr="00AB7CF0" w:rsidRDefault="00A5114E" w:rsidP="009F5323">
      <w:pPr>
        <w:rPr>
          <w:rStyle w:val="BodyCopyText"/>
        </w:rPr>
      </w:pPr>
      <w:r w:rsidRPr="00AB7CF0">
        <w:rPr>
          <w:rStyle w:val="BodyCopyText"/>
        </w:rPr>
        <w:t>This and the next two modules focus on describing processes, features, and other characteristics of the natural gas industry by sector.  Looking at activities by sector makes it a bit easier for students to better understand just what is involved in taking natural gas from the ground and ultimately delivering it to market for residential, industrial, and commercial uses.</w:t>
      </w:r>
    </w:p>
    <w:p w14:paraId="5FF096AA" w14:textId="77777777" w:rsidR="00A5114E" w:rsidRPr="00AB7CF0" w:rsidRDefault="00A5114E" w:rsidP="009F5323">
      <w:pPr>
        <w:rPr>
          <w:rStyle w:val="BodyCopyText"/>
        </w:rPr>
      </w:pPr>
      <w:r w:rsidRPr="00AB7CF0">
        <w:rPr>
          <w:rStyle w:val="BodyCopyText"/>
        </w:rPr>
        <w:t>Ensure students understand that there are two ways to classify the sectors.  In the WiNG program, the natural gas industry is described using a three-sector classification system:  upstream, midstream, and downstream.  The industry is sometimes referred to as a two-sector system:  upstream and downstream.  In the two-sector system, all of what is referred to as midstream processing in the WiNG program is included in the downstream sector.</w:t>
      </w:r>
    </w:p>
    <w:p w14:paraId="2BD0CE9A" w14:textId="77777777" w:rsidR="00A5114E" w:rsidRPr="00A5114E" w:rsidRDefault="00AA0652" w:rsidP="000B4149">
      <w:pPr>
        <w:pStyle w:val="SubHeading2"/>
      </w:pPr>
      <w:bookmarkStart w:id="183" w:name="_Toc48915445"/>
      <w:r>
        <w:t xml:space="preserve">5.2. </w:t>
      </w:r>
      <w:bookmarkStart w:id="184" w:name="_Toc48320518"/>
      <w:r w:rsidR="00A5114E" w:rsidRPr="00A5114E">
        <w:t>The Upstream Sector</w:t>
      </w:r>
      <w:bookmarkEnd w:id="183"/>
      <w:bookmarkEnd w:id="184"/>
    </w:p>
    <w:p w14:paraId="0492B16E" w14:textId="77777777" w:rsidR="00A5114E" w:rsidRPr="00AA0652" w:rsidRDefault="00DE0FE3" w:rsidP="000B4149">
      <w:pPr>
        <w:pStyle w:val="SubHeading3"/>
        <w:rPr>
          <w:rFonts w:eastAsia="Verdana"/>
        </w:rPr>
      </w:pPr>
      <w:bookmarkStart w:id="185" w:name="_Toc48320519"/>
      <w:r>
        <w:rPr>
          <w:rFonts w:eastAsia="Verdana"/>
        </w:rPr>
        <w:t xml:space="preserve">5.2.1. </w:t>
      </w:r>
      <w:r w:rsidR="00A5114E" w:rsidRPr="00AA0652">
        <w:rPr>
          <w:rFonts w:eastAsia="Verdana"/>
        </w:rPr>
        <w:t>Extraction and Processing</w:t>
      </w:r>
      <w:bookmarkEnd w:id="185"/>
    </w:p>
    <w:p w14:paraId="0AAD8761" w14:textId="77777777" w:rsidR="00A5114E" w:rsidRPr="00AB7CF0" w:rsidRDefault="00A5114E" w:rsidP="009F5323">
      <w:pPr>
        <w:rPr>
          <w:rStyle w:val="BodyCopyText"/>
        </w:rPr>
      </w:pPr>
      <w:r w:rsidRPr="00AB7CF0">
        <w:rPr>
          <w:rStyle w:val="BodyCopyText"/>
        </w:rPr>
        <w:t xml:space="preserve">This section of the student module highlights the key processes </w:t>
      </w:r>
      <w:r w:rsidR="00DE0FE3" w:rsidRPr="00AB7CF0">
        <w:rPr>
          <w:rStyle w:val="BodyCopyText"/>
        </w:rPr>
        <w:t xml:space="preserve">(shown below) </w:t>
      </w:r>
      <w:r w:rsidRPr="00AB7CF0">
        <w:rPr>
          <w:rStyle w:val="BodyCopyText"/>
        </w:rPr>
        <w:t xml:space="preserve">involved in the upstream sector of the industry.  </w:t>
      </w:r>
    </w:p>
    <w:p w14:paraId="3E2F537A" w14:textId="77777777" w:rsidR="00A5114E" w:rsidRPr="00AB7CF0" w:rsidRDefault="00A5114E" w:rsidP="001A4DD0">
      <w:pPr>
        <w:pStyle w:val="ListwithBullets"/>
        <w:rPr>
          <w:rStyle w:val="BodyCopyText"/>
        </w:rPr>
      </w:pPr>
      <w:r w:rsidRPr="00AB7CF0">
        <w:rPr>
          <w:rStyle w:val="BodyCopyText"/>
        </w:rPr>
        <w:t>Exploration and site selection</w:t>
      </w:r>
      <w:r w:rsidR="005C7A43">
        <w:rPr>
          <w:rStyle w:val="BodyCopyText"/>
        </w:rPr>
        <w:t>.</w:t>
      </w:r>
    </w:p>
    <w:p w14:paraId="38A254D9" w14:textId="77777777" w:rsidR="00A5114E" w:rsidRPr="00AB7CF0" w:rsidRDefault="00A5114E" w:rsidP="001A4DD0">
      <w:pPr>
        <w:pStyle w:val="ListwithBullets"/>
        <w:rPr>
          <w:rStyle w:val="BodyCopyText"/>
        </w:rPr>
      </w:pPr>
      <w:r w:rsidRPr="00AB7CF0">
        <w:rPr>
          <w:rStyle w:val="BodyCopyText"/>
        </w:rPr>
        <w:t>Well pad preparation and drilling</w:t>
      </w:r>
      <w:r w:rsidR="005C7A43">
        <w:rPr>
          <w:rStyle w:val="BodyCopyText"/>
        </w:rPr>
        <w:t>.</w:t>
      </w:r>
    </w:p>
    <w:p w14:paraId="469DE764" w14:textId="77777777" w:rsidR="00A5114E" w:rsidRPr="00AB7CF0" w:rsidRDefault="00A5114E" w:rsidP="001A4DD0">
      <w:pPr>
        <w:pStyle w:val="ListwithBullets"/>
        <w:rPr>
          <w:rStyle w:val="BodyCopyText"/>
        </w:rPr>
      </w:pPr>
      <w:r w:rsidRPr="00AB7CF0">
        <w:rPr>
          <w:rStyle w:val="BodyCopyText"/>
        </w:rPr>
        <w:t>Completion</w:t>
      </w:r>
      <w:r w:rsidR="005C7A43">
        <w:rPr>
          <w:rStyle w:val="BodyCopyText"/>
        </w:rPr>
        <w:t>.</w:t>
      </w:r>
      <w:r w:rsidRPr="00AB7CF0">
        <w:rPr>
          <w:rStyle w:val="BodyCopyText"/>
        </w:rPr>
        <w:t xml:space="preserve"> </w:t>
      </w:r>
    </w:p>
    <w:p w14:paraId="32C2CA03" w14:textId="77777777" w:rsidR="00A5114E" w:rsidRPr="00AB7CF0" w:rsidRDefault="00A5114E" w:rsidP="001A4DD0">
      <w:pPr>
        <w:pStyle w:val="ListwithBullets"/>
        <w:rPr>
          <w:rStyle w:val="BodyCopyText"/>
        </w:rPr>
      </w:pPr>
      <w:r w:rsidRPr="00AB7CF0">
        <w:rPr>
          <w:rStyle w:val="BodyCopyText"/>
        </w:rPr>
        <w:t>Production</w:t>
      </w:r>
      <w:r w:rsidR="005C7A43">
        <w:rPr>
          <w:rStyle w:val="BodyCopyText"/>
        </w:rPr>
        <w:t>.</w:t>
      </w:r>
    </w:p>
    <w:p w14:paraId="75CC9108" w14:textId="77777777" w:rsidR="00A5114E" w:rsidRPr="00AB7CF0" w:rsidRDefault="00A5114E" w:rsidP="001A4DD0">
      <w:pPr>
        <w:pStyle w:val="ListwithBullets"/>
        <w:rPr>
          <w:rStyle w:val="BodyCopyText"/>
        </w:rPr>
      </w:pPr>
      <w:r w:rsidRPr="00AB7CF0">
        <w:rPr>
          <w:rStyle w:val="BodyCopyText"/>
        </w:rPr>
        <w:t>Water recycling</w:t>
      </w:r>
      <w:r w:rsidR="005C7A43">
        <w:rPr>
          <w:rStyle w:val="BodyCopyText"/>
        </w:rPr>
        <w:t>.</w:t>
      </w:r>
    </w:p>
    <w:p w14:paraId="43E4C5BC" w14:textId="77777777" w:rsidR="00A5114E" w:rsidRPr="00AB7CF0" w:rsidRDefault="00A5114E" w:rsidP="001A4DD0">
      <w:pPr>
        <w:pStyle w:val="ListwithBullets"/>
        <w:rPr>
          <w:rStyle w:val="BodyCopyText"/>
        </w:rPr>
      </w:pPr>
      <w:r w:rsidRPr="00AB7CF0">
        <w:rPr>
          <w:rStyle w:val="BodyCopyText"/>
        </w:rPr>
        <w:t>Site reclamation</w:t>
      </w:r>
      <w:r w:rsidR="005C7A43">
        <w:rPr>
          <w:rStyle w:val="BodyCopyText"/>
        </w:rPr>
        <w:t>.</w:t>
      </w:r>
    </w:p>
    <w:p w14:paraId="3A829171" w14:textId="77777777" w:rsidR="00A5114E" w:rsidRPr="00AB7CF0" w:rsidRDefault="00A5114E" w:rsidP="009F5323">
      <w:pPr>
        <w:rPr>
          <w:rStyle w:val="BodyCopyText"/>
        </w:rPr>
      </w:pPr>
      <w:r w:rsidRPr="00AB7CF0">
        <w:rPr>
          <w:rStyle w:val="BodyCopyText"/>
        </w:rPr>
        <w:lastRenderedPageBreak/>
        <w:t>Students will learn about the various natural gas processes by watching a series of videos (videos 1 through 8).  Other th</w:t>
      </w:r>
      <w:r w:rsidR="00294831">
        <w:rPr>
          <w:rStyle w:val="BodyCopyText"/>
        </w:rPr>
        <w:t>a</w:t>
      </w:r>
      <w:r w:rsidRPr="00AB7CF0">
        <w:rPr>
          <w:rStyle w:val="BodyCopyText"/>
        </w:rPr>
        <w:t>n Video 7 which was filmed in Dawson Creek, all of these videos were filmed in the Marcellus Shale region of the Eastern United States.  The processes are virtually the same here in British</w:t>
      </w:r>
      <w:r w:rsidRPr="00A5114E">
        <w:t xml:space="preserve"> </w:t>
      </w:r>
      <w:r w:rsidRPr="00AB7CF0">
        <w:rPr>
          <w:rStyle w:val="BodyCopyText"/>
        </w:rPr>
        <w:t>Columbia.  These resources are offered in the absence of a similar British Columbian or Canadian resource.</w:t>
      </w:r>
    </w:p>
    <w:p w14:paraId="3E127537" w14:textId="77777777" w:rsidR="00A5114E" w:rsidRPr="00AB7CF0" w:rsidRDefault="00A5114E" w:rsidP="009F5323">
      <w:pPr>
        <w:rPr>
          <w:rStyle w:val="BodyCopyText"/>
        </w:rPr>
      </w:pPr>
      <w:r w:rsidRPr="00AB7CF0">
        <w:rPr>
          <w:rStyle w:val="BodyCopyText"/>
        </w:rPr>
        <w:t>The videos are followed by Learning Activities 1 through 6, where students are asked to answer a series of questions.  Watching the videos and completing this set of learning activities takes time and should not be rushed.</w:t>
      </w:r>
    </w:p>
    <w:p w14:paraId="65279EA9" w14:textId="77777777" w:rsidR="00A5114E" w:rsidRPr="00AB7CF0" w:rsidRDefault="00A5114E" w:rsidP="00E34CB4">
      <w:pPr>
        <w:numPr>
          <w:ilvl w:val="0"/>
          <w:numId w:val="58"/>
        </w:numPr>
        <w:ind w:left="924" w:hanging="357"/>
        <w:rPr>
          <w:rStyle w:val="BodyCopyText"/>
        </w:rPr>
      </w:pPr>
      <w:r w:rsidRPr="00AB7CF0">
        <w:rPr>
          <w:rStyle w:val="BodyCopyText"/>
        </w:rPr>
        <w:t>Encourage students to watch the videos as many times as necessary</w:t>
      </w:r>
      <w:r w:rsidR="00002CA5">
        <w:rPr>
          <w:rStyle w:val="BodyCopyText"/>
        </w:rPr>
        <w:t>.</w:t>
      </w:r>
    </w:p>
    <w:p w14:paraId="3BFEB7E0" w14:textId="77777777" w:rsidR="00A5114E" w:rsidRPr="00AB7CF0" w:rsidRDefault="00A5114E" w:rsidP="00E34CB4">
      <w:pPr>
        <w:numPr>
          <w:ilvl w:val="0"/>
          <w:numId w:val="58"/>
        </w:numPr>
        <w:ind w:left="924" w:hanging="357"/>
        <w:rPr>
          <w:rStyle w:val="BodyCopyText"/>
        </w:rPr>
      </w:pPr>
      <w:r w:rsidRPr="00AB7CF0">
        <w:rPr>
          <w:rStyle w:val="BodyCopyText"/>
        </w:rPr>
        <w:t>Have students to make note of questions they are not able to answer; encourage them to ask a classmate to help them with the answer</w:t>
      </w:r>
      <w:r w:rsidR="00002CA5">
        <w:rPr>
          <w:rStyle w:val="BodyCopyText"/>
        </w:rPr>
        <w:t>.</w:t>
      </w:r>
    </w:p>
    <w:p w14:paraId="35E0D73B" w14:textId="77777777" w:rsidR="00A5114E" w:rsidRPr="00AB7CF0" w:rsidRDefault="00A5114E" w:rsidP="00E34CB4">
      <w:pPr>
        <w:numPr>
          <w:ilvl w:val="0"/>
          <w:numId w:val="58"/>
        </w:numPr>
        <w:ind w:left="924" w:hanging="357"/>
        <w:rPr>
          <w:rStyle w:val="BodyCopyText"/>
        </w:rPr>
      </w:pPr>
      <w:r w:rsidRPr="00AB7CF0">
        <w:rPr>
          <w:rStyle w:val="BodyCopyText"/>
        </w:rPr>
        <w:t>Students can work alone or in pairs.</w:t>
      </w:r>
    </w:p>
    <w:p w14:paraId="0DADB785" w14:textId="77777777" w:rsidR="00A5114E" w:rsidRPr="00AB7CF0" w:rsidRDefault="00A5114E" w:rsidP="009F5323">
      <w:pPr>
        <w:rPr>
          <w:rStyle w:val="BodyCopyText"/>
        </w:rPr>
      </w:pPr>
      <w:r w:rsidRPr="00AB7CF0">
        <w:rPr>
          <w:rStyle w:val="BodyCopyText"/>
        </w:rPr>
        <w:t>The videos and learning activities are included below for reference.  For the instructor’s convenience, answers have been provided for some of the questions.</w:t>
      </w:r>
    </w:p>
    <w:p w14:paraId="5C662EEC" w14:textId="77777777" w:rsidR="00A5114E" w:rsidRPr="00A5114E" w:rsidRDefault="00DE0FE3" w:rsidP="00F5470E">
      <w:pPr>
        <w:pStyle w:val="SubHeading4"/>
      </w:pPr>
      <w:bookmarkStart w:id="186" w:name="_Toc48320520"/>
      <w:r>
        <w:t xml:space="preserve">5.2.1.1. </w:t>
      </w:r>
      <w:r w:rsidR="00A5114E" w:rsidRPr="00A5114E">
        <w:t>Exploration and Site Selection</w:t>
      </w:r>
      <w:bookmarkEnd w:id="186"/>
    </w:p>
    <w:p w14:paraId="57230A1F" w14:textId="77777777" w:rsidR="00A5114E" w:rsidRPr="00AB7CF0" w:rsidRDefault="00A5114E" w:rsidP="00AB7CF0">
      <w:pPr>
        <w:rPr>
          <w:rStyle w:val="BodyCopyText"/>
        </w:rPr>
      </w:pPr>
      <w:r w:rsidRPr="00AB7CF0">
        <w:rPr>
          <w:rStyle w:val="BodyCopyText"/>
        </w:rPr>
        <w:t>These videos will help students to understand the challenges and technologies used in exploration and site selection.</w:t>
      </w:r>
    </w:p>
    <w:p w14:paraId="764820CC" w14:textId="77777777" w:rsidR="00A5114E" w:rsidRPr="00AB7CF0" w:rsidRDefault="00A5114E" w:rsidP="001A4DD0">
      <w:pPr>
        <w:pStyle w:val="ListwithBullets"/>
        <w:rPr>
          <w:rStyle w:val="BodyCopyText"/>
        </w:rPr>
      </w:pPr>
      <w:r w:rsidRPr="00AB7CF0">
        <w:rPr>
          <w:rStyle w:val="BodyCopyText"/>
        </w:rPr>
        <w:t xml:space="preserve">Video 1:  </w:t>
      </w:r>
      <w:hyperlink r:id="rId57" w:history="1">
        <w:r w:rsidRPr="00AB7CF0">
          <w:rPr>
            <w:rStyle w:val="BodyCopyText"/>
            <w:color w:val="0000FF"/>
            <w:u w:val="single"/>
          </w:rPr>
          <w:t>Exploration: How Chevron Uses Seismic Technology</w:t>
        </w:r>
      </w:hyperlink>
      <w:r w:rsidRPr="00AB7CF0">
        <w:rPr>
          <w:rStyle w:val="BodyCopyText"/>
        </w:rPr>
        <w:t xml:space="preserve"> </w:t>
      </w:r>
      <w:r w:rsidR="00002CA5">
        <w:rPr>
          <w:rStyle w:val="BodyCopyText"/>
        </w:rPr>
        <w:br/>
      </w:r>
      <w:r w:rsidRPr="00AB7CF0">
        <w:rPr>
          <w:rStyle w:val="BodyCopyText"/>
        </w:rPr>
        <w:t>(2 minutes 3 seconds)</w:t>
      </w:r>
      <w:r w:rsidR="006D1DD9">
        <w:rPr>
          <w:rStyle w:val="BodyCopyText"/>
        </w:rPr>
        <w:t>.</w:t>
      </w:r>
    </w:p>
    <w:p w14:paraId="481F34A2" w14:textId="77777777" w:rsidR="00AA0652" w:rsidRPr="00AB7CF0" w:rsidRDefault="00A5114E" w:rsidP="001A4DD0">
      <w:pPr>
        <w:pStyle w:val="ListwithBullets"/>
        <w:rPr>
          <w:rStyle w:val="BodyCopyText"/>
        </w:rPr>
      </w:pPr>
      <w:r w:rsidRPr="00AB7CF0">
        <w:rPr>
          <w:rStyle w:val="BodyCopyText"/>
        </w:rPr>
        <w:t xml:space="preserve">Video 2:  </w:t>
      </w:r>
      <w:hyperlink r:id="rId58" w:history="1">
        <w:r w:rsidRPr="00AB7CF0">
          <w:rPr>
            <w:rStyle w:val="BodyCopyText"/>
            <w:color w:val="0000FF"/>
            <w:u w:val="single"/>
          </w:rPr>
          <w:t>Drilling Site Selection</w:t>
        </w:r>
      </w:hyperlink>
      <w:r w:rsidRPr="00AB7CF0">
        <w:rPr>
          <w:rStyle w:val="BodyCopyText"/>
        </w:rPr>
        <w:t xml:space="preserve"> (2 minutes 32 seconds)</w:t>
      </w:r>
      <w:r w:rsidR="006D1DD9">
        <w:rPr>
          <w:rStyle w:val="BodyCopyText"/>
        </w:rPr>
        <w:t>.</w:t>
      </w:r>
    </w:p>
    <w:p w14:paraId="703314DF" w14:textId="77777777" w:rsidR="006D1DD9" w:rsidRDefault="006D1DD9">
      <w:pPr>
        <w:rPr>
          <w:rFonts w:eastAsiaTheme="majorEastAsia" w:cstheme="majorBidi"/>
          <w:i/>
          <w:color w:val="000000" w:themeColor="text1"/>
        </w:rPr>
      </w:pPr>
      <w:bookmarkStart w:id="187" w:name="_Hlk48407322"/>
      <w:r>
        <w:br w:type="page"/>
      </w:r>
    </w:p>
    <w:p w14:paraId="72B4B009" w14:textId="77777777" w:rsidR="00A5114E" w:rsidRPr="00AB7CF0" w:rsidRDefault="00DE0FE3" w:rsidP="00661D7B">
      <w:pPr>
        <w:pStyle w:val="SubHeading5"/>
      </w:pPr>
      <w:r w:rsidRPr="00AB7CF0">
        <w:lastRenderedPageBreak/>
        <w:t xml:space="preserve">5.2.1.1.1. </w:t>
      </w:r>
      <w:r w:rsidR="00A5114E" w:rsidRPr="00AB7CF0">
        <w:t>Learning Activity 1</w:t>
      </w:r>
      <w:r w:rsidR="00731E8D">
        <w:t xml:space="preserve"> </w:t>
      </w:r>
      <w:r w:rsidR="00A5114E" w:rsidRPr="00AB7CF0">
        <w:t>Exploration and Site Selection</w:t>
      </w:r>
    </w:p>
    <w:bookmarkEnd w:id="187"/>
    <w:p w14:paraId="18D24162" w14:textId="77777777" w:rsidR="00A5114E" w:rsidRPr="00A5114E" w:rsidRDefault="00A5114E" w:rsidP="00294831">
      <w:pPr>
        <w:pStyle w:val="BodyCopyITALICS"/>
      </w:pPr>
      <w:r w:rsidRPr="00A5114E">
        <w:t>Instructions</w:t>
      </w:r>
    </w:p>
    <w:p w14:paraId="552306AC" w14:textId="77777777" w:rsidR="00A5114E" w:rsidRPr="00AB7CF0" w:rsidRDefault="00A5114E" w:rsidP="00E34CB4">
      <w:pPr>
        <w:numPr>
          <w:ilvl w:val="0"/>
          <w:numId w:val="59"/>
        </w:numPr>
        <w:ind w:left="1106" w:hanging="539"/>
        <w:rPr>
          <w:rStyle w:val="BodyCopyText"/>
        </w:rPr>
      </w:pPr>
      <w:r w:rsidRPr="00AB7CF0">
        <w:rPr>
          <w:rStyle w:val="BodyCopyText"/>
        </w:rPr>
        <w:t xml:space="preserve">Watch Videos 1 and 2 and answer the following questions.  </w:t>
      </w:r>
    </w:p>
    <w:p w14:paraId="3BC3C58F" w14:textId="77777777" w:rsidR="00A5114E" w:rsidRPr="00AB7CF0" w:rsidRDefault="00A5114E" w:rsidP="00E34CB4">
      <w:pPr>
        <w:numPr>
          <w:ilvl w:val="0"/>
          <w:numId w:val="59"/>
        </w:numPr>
        <w:ind w:left="1106" w:hanging="539"/>
        <w:rPr>
          <w:rStyle w:val="BodyCopyText"/>
        </w:rPr>
      </w:pPr>
      <w:r w:rsidRPr="00AB7CF0">
        <w:rPr>
          <w:rStyle w:val="BodyCopyText"/>
        </w:rPr>
        <w:t>Have the students watch Videos 1 and 2</w:t>
      </w:r>
      <w:r w:rsidR="00002CA5">
        <w:rPr>
          <w:rStyle w:val="BodyCopyText"/>
        </w:rPr>
        <w:t>.</w:t>
      </w:r>
      <w:r w:rsidRPr="00AB7CF0">
        <w:rPr>
          <w:rStyle w:val="BodyCopyText"/>
        </w:rPr>
        <w:t xml:space="preserve">  </w:t>
      </w:r>
    </w:p>
    <w:p w14:paraId="607EC6F4" w14:textId="77777777" w:rsidR="00A5114E" w:rsidRPr="00AB7CF0" w:rsidRDefault="00A5114E" w:rsidP="00E34CB4">
      <w:pPr>
        <w:numPr>
          <w:ilvl w:val="0"/>
          <w:numId w:val="59"/>
        </w:numPr>
        <w:ind w:left="1106" w:hanging="539"/>
        <w:rPr>
          <w:rStyle w:val="BodyCopyText"/>
        </w:rPr>
      </w:pPr>
      <w:r w:rsidRPr="00AB7CF0">
        <w:rPr>
          <w:rStyle w:val="BodyCopyText"/>
        </w:rPr>
        <w:t>Hold a class discussion using the following Discussion Questions</w:t>
      </w:r>
      <w:r w:rsidR="00002CA5">
        <w:rPr>
          <w:rStyle w:val="BodyCopyText"/>
        </w:rPr>
        <w:t>.</w:t>
      </w:r>
    </w:p>
    <w:p w14:paraId="7AA36DD5" w14:textId="77777777" w:rsidR="00A5114E" w:rsidRPr="00AB7CF0" w:rsidRDefault="00A5114E" w:rsidP="00E34CB4">
      <w:pPr>
        <w:numPr>
          <w:ilvl w:val="0"/>
          <w:numId w:val="59"/>
        </w:numPr>
        <w:ind w:left="1106" w:hanging="539"/>
        <w:rPr>
          <w:rStyle w:val="BodyCopyText"/>
        </w:rPr>
      </w:pPr>
      <w:r w:rsidRPr="00AB7CF0">
        <w:rPr>
          <w:rStyle w:val="BodyCopyText"/>
        </w:rPr>
        <w:t>What are the 6 basic steps in developing and producing natural gas?</w:t>
      </w:r>
    </w:p>
    <w:p w14:paraId="6AB9737F" w14:textId="77777777" w:rsidR="00A5114E" w:rsidRPr="00AB7CF0" w:rsidRDefault="00A5114E" w:rsidP="00E34CB4">
      <w:pPr>
        <w:numPr>
          <w:ilvl w:val="1"/>
          <w:numId w:val="60"/>
        </w:numPr>
        <w:ind w:left="1491" w:hanging="357"/>
        <w:rPr>
          <w:rStyle w:val="BodyCopyText"/>
        </w:rPr>
      </w:pPr>
      <w:r w:rsidRPr="00AB7CF0">
        <w:rPr>
          <w:rStyle w:val="BodyCopyText"/>
        </w:rPr>
        <w:t>Exploration and or Site selection</w:t>
      </w:r>
      <w:r w:rsidR="00002CA5">
        <w:rPr>
          <w:rStyle w:val="BodyCopyText"/>
        </w:rPr>
        <w:t>.</w:t>
      </w:r>
    </w:p>
    <w:p w14:paraId="6790B75C" w14:textId="77777777" w:rsidR="00A5114E" w:rsidRPr="00AB7CF0" w:rsidRDefault="00A5114E" w:rsidP="00E34CB4">
      <w:pPr>
        <w:numPr>
          <w:ilvl w:val="1"/>
          <w:numId w:val="60"/>
        </w:numPr>
        <w:ind w:left="1491" w:hanging="357"/>
        <w:rPr>
          <w:rStyle w:val="BodyCopyText"/>
        </w:rPr>
      </w:pPr>
      <w:r w:rsidRPr="00AB7CF0">
        <w:rPr>
          <w:rStyle w:val="BodyCopyText"/>
        </w:rPr>
        <w:t>Well pad preparation and drilling the well</w:t>
      </w:r>
      <w:r w:rsidR="00002CA5">
        <w:rPr>
          <w:rStyle w:val="BodyCopyText"/>
        </w:rPr>
        <w:t>.</w:t>
      </w:r>
    </w:p>
    <w:p w14:paraId="35D737AA" w14:textId="77777777" w:rsidR="00A5114E" w:rsidRPr="00AB7CF0" w:rsidRDefault="00A5114E" w:rsidP="00E34CB4">
      <w:pPr>
        <w:numPr>
          <w:ilvl w:val="1"/>
          <w:numId w:val="60"/>
        </w:numPr>
        <w:ind w:left="1491" w:hanging="357"/>
        <w:rPr>
          <w:rStyle w:val="BodyCopyText"/>
        </w:rPr>
      </w:pPr>
      <w:r w:rsidRPr="00AB7CF0">
        <w:rPr>
          <w:rStyle w:val="BodyCopyText"/>
        </w:rPr>
        <w:t>Completion of the well</w:t>
      </w:r>
      <w:r w:rsidR="00002CA5">
        <w:rPr>
          <w:rStyle w:val="BodyCopyText"/>
        </w:rPr>
        <w:t>.</w:t>
      </w:r>
    </w:p>
    <w:p w14:paraId="1C7F362C" w14:textId="77777777" w:rsidR="00A5114E" w:rsidRPr="00AB7CF0" w:rsidRDefault="00A5114E" w:rsidP="00E34CB4">
      <w:pPr>
        <w:numPr>
          <w:ilvl w:val="1"/>
          <w:numId w:val="60"/>
        </w:numPr>
        <w:ind w:left="1491" w:hanging="357"/>
        <w:rPr>
          <w:rStyle w:val="BodyCopyText"/>
        </w:rPr>
      </w:pPr>
      <w:r w:rsidRPr="00AB7CF0">
        <w:rPr>
          <w:rStyle w:val="BodyCopyText"/>
        </w:rPr>
        <w:t>Gas production and marketing</w:t>
      </w:r>
      <w:r w:rsidR="00002CA5">
        <w:rPr>
          <w:rStyle w:val="BodyCopyText"/>
        </w:rPr>
        <w:t>.</w:t>
      </w:r>
    </w:p>
    <w:p w14:paraId="574DFF6A" w14:textId="77777777" w:rsidR="00A5114E" w:rsidRPr="00AB7CF0" w:rsidRDefault="00A5114E" w:rsidP="00E34CB4">
      <w:pPr>
        <w:numPr>
          <w:ilvl w:val="1"/>
          <w:numId w:val="60"/>
        </w:numPr>
        <w:ind w:left="1491" w:hanging="357"/>
        <w:rPr>
          <w:rStyle w:val="BodyCopyText"/>
        </w:rPr>
      </w:pPr>
      <w:r w:rsidRPr="00AB7CF0">
        <w:rPr>
          <w:rStyle w:val="BodyCopyText"/>
        </w:rPr>
        <w:t>Aqua Renew or Water Recycling</w:t>
      </w:r>
      <w:r w:rsidR="00002CA5">
        <w:rPr>
          <w:rStyle w:val="BodyCopyText"/>
        </w:rPr>
        <w:t>.</w:t>
      </w:r>
    </w:p>
    <w:p w14:paraId="664C5FA5" w14:textId="77777777" w:rsidR="00A5114E" w:rsidRPr="00AB7CF0" w:rsidRDefault="00A5114E" w:rsidP="00E34CB4">
      <w:pPr>
        <w:numPr>
          <w:ilvl w:val="1"/>
          <w:numId w:val="60"/>
        </w:numPr>
        <w:ind w:left="1491" w:hanging="357"/>
        <w:rPr>
          <w:rStyle w:val="BodyCopyText"/>
        </w:rPr>
      </w:pPr>
      <w:r w:rsidRPr="00AB7CF0">
        <w:rPr>
          <w:rStyle w:val="BodyCopyText"/>
        </w:rPr>
        <w:t>Reclamation of the wellsite</w:t>
      </w:r>
      <w:r w:rsidR="00002CA5">
        <w:rPr>
          <w:rStyle w:val="BodyCopyText"/>
        </w:rPr>
        <w:t>.</w:t>
      </w:r>
    </w:p>
    <w:p w14:paraId="1AFE2A7D" w14:textId="77777777" w:rsidR="00A5114E" w:rsidRPr="00AB7CF0" w:rsidRDefault="00A5114E" w:rsidP="00E34CB4">
      <w:pPr>
        <w:numPr>
          <w:ilvl w:val="0"/>
          <w:numId w:val="59"/>
        </w:numPr>
        <w:ind w:left="1106" w:hanging="539"/>
        <w:rPr>
          <w:rStyle w:val="BodyCopyText"/>
        </w:rPr>
      </w:pPr>
      <w:r w:rsidRPr="00AB7CF0">
        <w:rPr>
          <w:rStyle w:val="BodyCopyText"/>
        </w:rPr>
        <w:t>How does site selection begin?</w:t>
      </w:r>
    </w:p>
    <w:p w14:paraId="23B0C651" w14:textId="77777777" w:rsidR="00A5114E" w:rsidRPr="00AB7CF0" w:rsidRDefault="00A5114E" w:rsidP="00E34CB4">
      <w:pPr>
        <w:numPr>
          <w:ilvl w:val="1"/>
          <w:numId w:val="60"/>
        </w:numPr>
        <w:ind w:left="1491" w:hanging="357"/>
        <w:rPr>
          <w:rStyle w:val="BodyCopyText"/>
        </w:rPr>
      </w:pPr>
      <w:r w:rsidRPr="00AB7CF0">
        <w:rPr>
          <w:rStyle w:val="BodyCopyText"/>
        </w:rPr>
        <w:t>3D seismic</w:t>
      </w:r>
      <w:r w:rsidR="00002CA5">
        <w:rPr>
          <w:rStyle w:val="BodyCopyText"/>
        </w:rPr>
        <w:t>.</w:t>
      </w:r>
      <w:r w:rsidRPr="00AB7CF0">
        <w:rPr>
          <w:rStyle w:val="BodyCopyText"/>
        </w:rPr>
        <w:t xml:space="preserve"> </w:t>
      </w:r>
    </w:p>
    <w:p w14:paraId="4FB4E126" w14:textId="77777777" w:rsidR="00A5114E" w:rsidRPr="00AB7CF0" w:rsidRDefault="00A5114E" w:rsidP="00E34CB4">
      <w:pPr>
        <w:numPr>
          <w:ilvl w:val="0"/>
          <w:numId w:val="59"/>
        </w:numPr>
        <w:ind w:left="1106" w:hanging="539"/>
        <w:rPr>
          <w:rStyle w:val="BodyCopyText"/>
        </w:rPr>
      </w:pPr>
      <w:r w:rsidRPr="00AB7CF0">
        <w:rPr>
          <w:rStyle w:val="BodyCopyText"/>
        </w:rPr>
        <w:t>What benefit does 3D Seismic provide?</w:t>
      </w:r>
    </w:p>
    <w:p w14:paraId="692E52D5" w14:textId="77777777" w:rsidR="00A5114E" w:rsidRPr="00AB7CF0" w:rsidRDefault="00A5114E" w:rsidP="00E34CB4">
      <w:pPr>
        <w:numPr>
          <w:ilvl w:val="1"/>
          <w:numId w:val="60"/>
        </w:numPr>
        <w:ind w:left="1491" w:hanging="357"/>
        <w:rPr>
          <w:rStyle w:val="BodyCopyText"/>
        </w:rPr>
      </w:pPr>
      <w:r w:rsidRPr="00AB7CF0">
        <w:rPr>
          <w:rStyle w:val="BodyCopyText"/>
        </w:rPr>
        <w:t>Highly focused view of subsurface to pinpoint drilling locations</w:t>
      </w:r>
      <w:r w:rsidR="00002CA5">
        <w:rPr>
          <w:rStyle w:val="BodyCopyText"/>
        </w:rPr>
        <w:t>.</w:t>
      </w:r>
    </w:p>
    <w:p w14:paraId="312CA207" w14:textId="77777777" w:rsidR="00A5114E" w:rsidRPr="00AB7CF0" w:rsidRDefault="00A5114E" w:rsidP="00E34CB4">
      <w:pPr>
        <w:numPr>
          <w:ilvl w:val="0"/>
          <w:numId w:val="59"/>
        </w:numPr>
        <w:ind w:left="1106" w:hanging="539"/>
        <w:rPr>
          <w:rStyle w:val="BodyCopyText"/>
        </w:rPr>
      </w:pPr>
      <w:r w:rsidRPr="00AB7CF0">
        <w:rPr>
          <w:rStyle w:val="BodyCopyText"/>
        </w:rPr>
        <w:t>How are sound waves sent underground?</w:t>
      </w:r>
    </w:p>
    <w:p w14:paraId="1850A88F" w14:textId="77777777" w:rsidR="00A5114E" w:rsidRPr="00AB7CF0" w:rsidRDefault="00A5114E" w:rsidP="00E34CB4">
      <w:pPr>
        <w:numPr>
          <w:ilvl w:val="1"/>
          <w:numId w:val="60"/>
        </w:numPr>
        <w:ind w:left="1491" w:hanging="357"/>
        <w:rPr>
          <w:rStyle w:val="BodyCopyText"/>
        </w:rPr>
      </w:pPr>
      <w:r w:rsidRPr="00AB7CF0">
        <w:rPr>
          <w:rStyle w:val="BodyCopyText"/>
        </w:rPr>
        <w:t>Explosive charges or vibration trucks depending on land contours</w:t>
      </w:r>
      <w:r w:rsidR="00002CA5">
        <w:rPr>
          <w:rStyle w:val="BodyCopyText"/>
        </w:rPr>
        <w:t>.</w:t>
      </w:r>
    </w:p>
    <w:p w14:paraId="695F2A66" w14:textId="77777777" w:rsidR="00A5114E" w:rsidRPr="00AB7CF0" w:rsidRDefault="00A5114E" w:rsidP="00E34CB4">
      <w:pPr>
        <w:numPr>
          <w:ilvl w:val="0"/>
          <w:numId w:val="59"/>
        </w:numPr>
        <w:ind w:left="1106" w:hanging="539"/>
        <w:rPr>
          <w:rStyle w:val="BodyCopyText"/>
        </w:rPr>
      </w:pPr>
      <w:r w:rsidRPr="00AB7CF0">
        <w:rPr>
          <w:rStyle w:val="BodyCopyText"/>
        </w:rPr>
        <w:t>Where do the sound waves go and why?</w:t>
      </w:r>
    </w:p>
    <w:p w14:paraId="02EA6A98" w14:textId="77777777" w:rsidR="00A5114E" w:rsidRPr="00AB7CF0" w:rsidRDefault="00A5114E" w:rsidP="00E34CB4">
      <w:pPr>
        <w:numPr>
          <w:ilvl w:val="1"/>
          <w:numId w:val="60"/>
        </w:numPr>
        <w:ind w:left="1491" w:hanging="357"/>
        <w:rPr>
          <w:rStyle w:val="BodyCopyText"/>
        </w:rPr>
      </w:pPr>
      <w:r w:rsidRPr="00AB7CF0">
        <w:rPr>
          <w:rStyle w:val="BodyCopyText"/>
        </w:rPr>
        <w:t>Sound waves go through the subsurface and bounce back up to the surface from each rock formation</w:t>
      </w:r>
      <w:r w:rsidR="00002CA5">
        <w:rPr>
          <w:rStyle w:val="BodyCopyText"/>
        </w:rPr>
        <w:t>.</w:t>
      </w:r>
    </w:p>
    <w:p w14:paraId="7607ED08" w14:textId="77777777" w:rsidR="00A5114E" w:rsidRPr="00AB7CF0" w:rsidRDefault="00A5114E" w:rsidP="00E34CB4">
      <w:pPr>
        <w:numPr>
          <w:ilvl w:val="0"/>
          <w:numId w:val="59"/>
        </w:numPr>
        <w:ind w:left="1106" w:hanging="539"/>
        <w:rPr>
          <w:rStyle w:val="BodyCopyText"/>
        </w:rPr>
      </w:pPr>
      <w:r w:rsidRPr="00AB7CF0">
        <w:rPr>
          <w:rStyle w:val="BodyCopyText"/>
        </w:rPr>
        <w:lastRenderedPageBreak/>
        <w:t>How are the sound waves recorded?</w:t>
      </w:r>
    </w:p>
    <w:p w14:paraId="291D455E" w14:textId="77777777" w:rsidR="00A5114E" w:rsidRPr="00AB7CF0" w:rsidRDefault="00A5114E" w:rsidP="00E34CB4">
      <w:pPr>
        <w:numPr>
          <w:ilvl w:val="1"/>
          <w:numId w:val="60"/>
        </w:numPr>
        <w:ind w:left="1491" w:hanging="357"/>
        <w:rPr>
          <w:rStyle w:val="BodyCopyText"/>
        </w:rPr>
      </w:pPr>
      <w:r w:rsidRPr="00AB7CF0">
        <w:rPr>
          <w:rStyle w:val="BodyCopyText"/>
        </w:rPr>
        <w:t>Captured through geophones on surface which sends signals to a recording truck</w:t>
      </w:r>
      <w:r w:rsidR="00002CA5">
        <w:rPr>
          <w:rStyle w:val="BodyCopyText"/>
        </w:rPr>
        <w:t>.</w:t>
      </w:r>
    </w:p>
    <w:p w14:paraId="62FB027C" w14:textId="77777777" w:rsidR="00A5114E" w:rsidRPr="00AB7CF0" w:rsidRDefault="00A5114E" w:rsidP="00E34CB4">
      <w:pPr>
        <w:numPr>
          <w:ilvl w:val="0"/>
          <w:numId w:val="59"/>
        </w:numPr>
        <w:ind w:left="1106" w:hanging="539"/>
        <w:rPr>
          <w:rStyle w:val="BodyCopyText"/>
        </w:rPr>
      </w:pPr>
      <w:r w:rsidRPr="00AB7CF0">
        <w:rPr>
          <w:rStyle w:val="BodyCopyText"/>
        </w:rPr>
        <w:t>What steps might a natural gas exploration company take in selecting a site for drilling?</w:t>
      </w:r>
    </w:p>
    <w:p w14:paraId="529B38FF" w14:textId="77777777" w:rsidR="00A5114E" w:rsidRPr="00AB7CF0" w:rsidRDefault="00A5114E" w:rsidP="00E34CB4">
      <w:pPr>
        <w:numPr>
          <w:ilvl w:val="1"/>
          <w:numId w:val="60"/>
        </w:numPr>
        <w:ind w:left="1491" w:hanging="357"/>
        <w:rPr>
          <w:rStyle w:val="BodyCopyText"/>
        </w:rPr>
      </w:pPr>
      <w:r w:rsidRPr="00AB7CF0">
        <w:rPr>
          <w:rStyle w:val="BodyCopyText"/>
        </w:rPr>
        <w:t>Landman meets with residents and neighbouring stakeholders to share plans and listen to issues and concerns.  In Canada, companies are required to consult with all stakeholders including Indigenous communities</w:t>
      </w:r>
      <w:r w:rsidR="00002CA5">
        <w:rPr>
          <w:rStyle w:val="BodyCopyText"/>
        </w:rPr>
        <w:t>.</w:t>
      </w:r>
      <w:r w:rsidRPr="00AB7CF0">
        <w:rPr>
          <w:rStyle w:val="BodyCopyText"/>
        </w:rPr>
        <w:t xml:space="preserve"> </w:t>
      </w:r>
    </w:p>
    <w:p w14:paraId="27E66255" w14:textId="77777777" w:rsidR="00A5114E" w:rsidRPr="00AB7CF0" w:rsidRDefault="00A5114E" w:rsidP="00E34CB4">
      <w:pPr>
        <w:numPr>
          <w:ilvl w:val="0"/>
          <w:numId w:val="59"/>
        </w:numPr>
        <w:ind w:left="1106" w:hanging="539"/>
        <w:rPr>
          <w:rStyle w:val="BodyCopyText"/>
        </w:rPr>
      </w:pPr>
      <w:r w:rsidRPr="00AB7CF0">
        <w:rPr>
          <w:rStyle w:val="BodyCopyText"/>
        </w:rPr>
        <w:t>What considerations are taken in the location of the proposed site?</w:t>
      </w:r>
    </w:p>
    <w:p w14:paraId="4C572C99" w14:textId="77777777" w:rsidR="00A5114E" w:rsidRPr="00AB7CF0" w:rsidRDefault="00A5114E" w:rsidP="00E34CB4">
      <w:pPr>
        <w:numPr>
          <w:ilvl w:val="1"/>
          <w:numId w:val="60"/>
        </w:numPr>
        <w:ind w:left="1491" w:hanging="357"/>
        <w:rPr>
          <w:rStyle w:val="BodyCopyText"/>
        </w:rPr>
      </w:pPr>
      <w:r w:rsidRPr="00AB7CF0">
        <w:rPr>
          <w:rStyle w:val="BodyCopyText"/>
        </w:rPr>
        <w:t>Water features</w:t>
      </w:r>
      <w:r w:rsidR="00002CA5">
        <w:rPr>
          <w:rStyle w:val="BodyCopyText"/>
        </w:rPr>
        <w:t>.</w:t>
      </w:r>
    </w:p>
    <w:p w14:paraId="4756BBA1" w14:textId="77777777" w:rsidR="00A5114E" w:rsidRPr="00AB7CF0" w:rsidRDefault="00A5114E" w:rsidP="00E34CB4">
      <w:pPr>
        <w:numPr>
          <w:ilvl w:val="1"/>
          <w:numId w:val="60"/>
        </w:numPr>
        <w:ind w:left="1491" w:hanging="357"/>
        <w:rPr>
          <w:rStyle w:val="BodyCopyText"/>
        </w:rPr>
      </w:pPr>
      <w:r w:rsidRPr="00AB7CF0">
        <w:rPr>
          <w:rStyle w:val="BodyCopyText"/>
        </w:rPr>
        <w:t>Vegetation</w:t>
      </w:r>
      <w:r w:rsidR="00002CA5">
        <w:rPr>
          <w:rStyle w:val="BodyCopyText"/>
        </w:rPr>
        <w:t>.</w:t>
      </w:r>
    </w:p>
    <w:p w14:paraId="6568E55B" w14:textId="77777777" w:rsidR="00A5114E" w:rsidRPr="00AB7CF0" w:rsidRDefault="00A5114E" w:rsidP="00E34CB4">
      <w:pPr>
        <w:numPr>
          <w:ilvl w:val="1"/>
          <w:numId w:val="60"/>
        </w:numPr>
        <w:ind w:left="1491" w:hanging="357"/>
        <w:rPr>
          <w:rStyle w:val="BodyCopyText"/>
        </w:rPr>
      </w:pPr>
      <w:r w:rsidRPr="00AB7CF0">
        <w:rPr>
          <w:rStyle w:val="BodyCopyText"/>
        </w:rPr>
        <w:t>Access roads</w:t>
      </w:r>
      <w:r w:rsidR="00002CA5">
        <w:rPr>
          <w:rStyle w:val="BodyCopyText"/>
        </w:rPr>
        <w:t>.</w:t>
      </w:r>
      <w:r w:rsidRPr="00AB7CF0">
        <w:rPr>
          <w:rStyle w:val="BodyCopyText"/>
        </w:rPr>
        <w:t xml:space="preserve"> </w:t>
      </w:r>
    </w:p>
    <w:p w14:paraId="0433B40C" w14:textId="77777777" w:rsidR="00A5114E" w:rsidRPr="00AB7CF0" w:rsidRDefault="00A5114E" w:rsidP="00E34CB4">
      <w:pPr>
        <w:numPr>
          <w:ilvl w:val="1"/>
          <w:numId w:val="60"/>
        </w:numPr>
        <w:ind w:left="1491" w:hanging="357"/>
        <w:rPr>
          <w:rStyle w:val="BodyCopyText"/>
        </w:rPr>
      </w:pPr>
      <w:r w:rsidRPr="00AB7CF0">
        <w:rPr>
          <w:rStyle w:val="BodyCopyText"/>
        </w:rPr>
        <w:t>Schools</w:t>
      </w:r>
      <w:r w:rsidR="00002CA5">
        <w:rPr>
          <w:rStyle w:val="BodyCopyText"/>
        </w:rPr>
        <w:t>.</w:t>
      </w:r>
    </w:p>
    <w:p w14:paraId="4E8ED79F" w14:textId="77777777" w:rsidR="00A5114E" w:rsidRPr="00AB7CF0" w:rsidRDefault="00A5114E" w:rsidP="00E34CB4">
      <w:pPr>
        <w:numPr>
          <w:ilvl w:val="1"/>
          <w:numId w:val="60"/>
        </w:numPr>
        <w:ind w:left="1491" w:hanging="357"/>
        <w:rPr>
          <w:rStyle w:val="BodyCopyText"/>
        </w:rPr>
      </w:pPr>
      <w:r w:rsidRPr="00AB7CF0">
        <w:rPr>
          <w:rStyle w:val="BodyCopyText"/>
        </w:rPr>
        <w:t>Wetlands</w:t>
      </w:r>
      <w:r w:rsidR="00002CA5">
        <w:rPr>
          <w:rStyle w:val="BodyCopyText"/>
        </w:rPr>
        <w:t>.</w:t>
      </w:r>
    </w:p>
    <w:p w14:paraId="58F2CF7E" w14:textId="77777777" w:rsidR="00A5114E" w:rsidRPr="00AB7CF0" w:rsidRDefault="00A5114E" w:rsidP="00E34CB4">
      <w:pPr>
        <w:numPr>
          <w:ilvl w:val="1"/>
          <w:numId w:val="60"/>
        </w:numPr>
        <w:ind w:left="1491" w:hanging="357"/>
        <w:rPr>
          <w:rStyle w:val="BodyCopyText"/>
        </w:rPr>
      </w:pPr>
      <w:r w:rsidRPr="00AB7CF0">
        <w:rPr>
          <w:rStyle w:val="BodyCopyText"/>
        </w:rPr>
        <w:t>Heritage and cultural features</w:t>
      </w:r>
      <w:r w:rsidR="00002CA5">
        <w:rPr>
          <w:rStyle w:val="BodyCopyText"/>
        </w:rPr>
        <w:t>.</w:t>
      </w:r>
    </w:p>
    <w:p w14:paraId="760F01B7" w14:textId="77777777" w:rsidR="00A5114E" w:rsidRPr="00AB7CF0" w:rsidRDefault="00A5114E" w:rsidP="00E34CB4">
      <w:pPr>
        <w:numPr>
          <w:ilvl w:val="1"/>
          <w:numId w:val="60"/>
        </w:numPr>
        <w:ind w:left="1491" w:hanging="357"/>
        <w:rPr>
          <w:rStyle w:val="BodyCopyText"/>
        </w:rPr>
      </w:pPr>
      <w:r w:rsidRPr="00AB7CF0">
        <w:rPr>
          <w:rStyle w:val="BodyCopyText"/>
        </w:rPr>
        <w:t xml:space="preserve">Other environmental, health or social aspects that could </w:t>
      </w:r>
      <w:r w:rsidR="00002CA5">
        <w:rPr>
          <w:rStyle w:val="BodyCopyText"/>
        </w:rPr>
        <w:br/>
      </w:r>
      <w:r w:rsidRPr="00AB7CF0">
        <w:rPr>
          <w:rStyle w:val="BodyCopyText"/>
        </w:rPr>
        <w:t>be impacted</w:t>
      </w:r>
      <w:r w:rsidR="00002CA5">
        <w:rPr>
          <w:rStyle w:val="BodyCopyText"/>
        </w:rPr>
        <w:t>.</w:t>
      </w:r>
    </w:p>
    <w:p w14:paraId="38C1CDBB" w14:textId="77777777" w:rsidR="00A5114E" w:rsidRPr="00AB7CF0" w:rsidRDefault="00A5114E" w:rsidP="00E34CB4">
      <w:pPr>
        <w:numPr>
          <w:ilvl w:val="0"/>
          <w:numId w:val="59"/>
        </w:numPr>
        <w:ind w:left="1106" w:hanging="539"/>
        <w:rPr>
          <w:rStyle w:val="BodyCopyText"/>
        </w:rPr>
      </w:pPr>
      <w:r w:rsidRPr="00AB7CF0">
        <w:rPr>
          <w:rStyle w:val="BodyCopyText"/>
        </w:rPr>
        <w:t>What kind of rocks hold oil and natural gas?</w:t>
      </w:r>
    </w:p>
    <w:p w14:paraId="7DFE4955" w14:textId="77777777" w:rsidR="00A5114E" w:rsidRPr="00AB7CF0" w:rsidRDefault="00A5114E" w:rsidP="00E34CB4">
      <w:pPr>
        <w:numPr>
          <w:ilvl w:val="1"/>
          <w:numId w:val="60"/>
        </w:numPr>
        <w:ind w:left="1491" w:hanging="357"/>
        <w:rPr>
          <w:rStyle w:val="BodyCopyText"/>
        </w:rPr>
      </w:pPr>
      <w:r w:rsidRPr="00AB7CF0">
        <w:rPr>
          <w:rStyle w:val="BodyCopyText"/>
        </w:rPr>
        <w:t>Reservoir rocks</w:t>
      </w:r>
      <w:r w:rsidR="00002CA5">
        <w:rPr>
          <w:rStyle w:val="BodyCopyText"/>
        </w:rPr>
        <w:t>.</w:t>
      </w:r>
    </w:p>
    <w:p w14:paraId="1F50503F" w14:textId="77777777" w:rsidR="00A5114E" w:rsidRPr="00AB7CF0" w:rsidRDefault="00A5114E" w:rsidP="00E34CB4">
      <w:pPr>
        <w:numPr>
          <w:ilvl w:val="0"/>
          <w:numId w:val="59"/>
        </w:numPr>
        <w:ind w:left="1106" w:hanging="539"/>
        <w:rPr>
          <w:rStyle w:val="BodyCopyText"/>
        </w:rPr>
      </w:pPr>
      <w:r w:rsidRPr="00AB7CF0">
        <w:rPr>
          <w:rStyle w:val="BodyCopyText"/>
        </w:rPr>
        <w:t xml:space="preserve"> How many seismic squiggles are needed to make a “cross section”? </w:t>
      </w:r>
    </w:p>
    <w:p w14:paraId="672338DB" w14:textId="77777777" w:rsidR="00A5114E" w:rsidRPr="00AB7CF0" w:rsidRDefault="00A5114E" w:rsidP="00E34CB4">
      <w:pPr>
        <w:numPr>
          <w:ilvl w:val="1"/>
          <w:numId w:val="60"/>
        </w:numPr>
        <w:ind w:left="1491" w:hanging="357"/>
        <w:rPr>
          <w:rStyle w:val="BodyCopyText"/>
        </w:rPr>
      </w:pPr>
      <w:r w:rsidRPr="00AB7CF0">
        <w:rPr>
          <w:rStyle w:val="BodyCopyText"/>
        </w:rPr>
        <w:t>Thousands</w:t>
      </w:r>
      <w:r w:rsidR="00002CA5">
        <w:rPr>
          <w:rStyle w:val="BodyCopyText"/>
        </w:rPr>
        <w:t>.</w:t>
      </w:r>
    </w:p>
    <w:p w14:paraId="4D491DB2" w14:textId="77777777" w:rsidR="00A5114E" w:rsidRPr="00AB7CF0" w:rsidRDefault="00A5114E" w:rsidP="00E34CB4">
      <w:pPr>
        <w:numPr>
          <w:ilvl w:val="0"/>
          <w:numId w:val="59"/>
        </w:numPr>
        <w:ind w:left="1106" w:hanging="539"/>
        <w:rPr>
          <w:rStyle w:val="BodyCopyText"/>
        </w:rPr>
      </w:pPr>
      <w:r w:rsidRPr="00AB7CF0">
        <w:rPr>
          <w:rStyle w:val="BodyCopyText"/>
        </w:rPr>
        <w:lastRenderedPageBreak/>
        <w:t xml:space="preserve">What three types of specialists make up an exploration team? </w:t>
      </w:r>
    </w:p>
    <w:p w14:paraId="09052456" w14:textId="77777777" w:rsidR="00A5114E" w:rsidRPr="00AB7CF0" w:rsidRDefault="00A5114E" w:rsidP="00E34CB4">
      <w:pPr>
        <w:numPr>
          <w:ilvl w:val="1"/>
          <w:numId w:val="60"/>
        </w:numPr>
        <w:ind w:left="1491" w:hanging="357"/>
        <w:rPr>
          <w:rStyle w:val="BodyCopyText"/>
        </w:rPr>
      </w:pPr>
      <w:r w:rsidRPr="00AB7CF0">
        <w:rPr>
          <w:rStyle w:val="BodyCopyText"/>
        </w:rPr>
        <w:t>Geologist, Geophysicist, Reservoir Engineer</w:t>
      </w:r>
      <w:r w:rsidR="00002CA5">
        <w:rPr>
          <w:rStyle w:val="BodyCopyText"/>
        </w:rPr>
        <w:t>.</w:t>
      </w:r>
    </w:p>
    <w:p w14:paraId="254FB596" w14:textId="77777777" w:rsidR="00A5114E" w:rsidRPr="00AB7CF0" w:rsidRDefault="00A5114E" w:rsidP="00E34CB4">
      <w:pPr>
        <w:numPr>
          <w:ilvl w:val="0"/>
          <w:numId w:val="59"/>
        </w:numPr>
        <w:ind w:left="1106" w:hanging="539"/>
        <w:rPr>
          <w:rStyle w:val="BodyCopyText"/>
        </w:rPr>
      </w:pPr>
      <w:r w:rsidRPr="00AB7CF0">
        <w:rPr>
          <w:rStyle w:val="BodyCopyText"/>
        </w:rPr>
        <w:t>What is a good success rate in exploration?</w:t>
      </w:r>
    </w:p>
    <w:p w14:paraId="7DF5F3C3" w14:textId="77777777" w:rsidR="00A5114E" w:rsidRPr="00AB7CF0" w:rsidRDefault="00A5114E" w:rsidP="00E34CB4">
      <w:pPr>
        <w:numPr>
          <w:ilvl w:val="1"/>
          <w:numId w:val="60"/>
        </w:numPr>
        <w:ind w:left="1491" w:hanging="357"/>
        <w:rPr>
          <w:rStyle w:val="BodyCopyText"/>
        </w:rPr>
      </w:pPr>
      <w:r w:rsidRPr="00AB7CF0">
        <w:rPr>
          <w:rStyle w:val="BodyCopyText"/>
        </w:rPr>
        <w:t>50%</w:t>
      </w:r>
      <w:r w:rsidR="00002CA5">
        <w:rPr>
          <w:rStyle w:val="BodyCopyText"/>
        </w:rPr>
        <w:t>.</w:t>
      </w:r>
    </w:p>
    <w:p w14:paraId="5F95697D" w14:textId="77777777" w:rsidR="00A5114E" w:rsidRPr="00DE0FE3" w:rsidRDefault="00DE0FE3" w:rsidP="00F5470E">
      <w:pPr>
        <w:pStyle w:val="SubHeading4"/>
      </w:pPr>
      <w:bookmarkStart w:id="188" w:name="_Toc48320521"/>
      <w:r>
        <w:t xml:space="preserve">5.2.1.2. </w:t>
      </w:r>
      <w:r w:rsidR="00A5114E" w:rsidRPr="00DE0FE3">
        <w:t>Preparation and Drilling</w:t>
      </w:r>
      <w:bookmarkEnd w:id="188"/>
    </w:p>
    <w:p w14:paraId="01FCBEC0" w14:textId="77777777" w:rsidR="00A5114E" w:rsidRPr="00AB7CF0" w:rsidRDefault="00A5114E" w:rsidP="009F5323">
      <w:pPr>
        <w:rPr>
          <w:rStyle w:val="BodyCopyText"/>
        </w:rPr>
      </w:pPr>
      <w:r w:rsidRPr="00AB7CF0">
        <w:rPr>
          <w:rStyle w:val="BodyCopyText"/>
        </w:rPr>
        <w:t>This video will help students to understand well pad preparation and the drilling process.</w:t>
      </w:r>
    </w:p>
    <w:p w14:paraId="582E7329" w14:textId="77777777" w:rsidR="00A5114E" w:rsidRPr="00AB7CF0" w:rsidRDefault="00A5114E" w:rsidP="001A4DD0">
      <w:pPr>
        <w:pStyle w:val="ListwithBullets"/>
        <w:rPr>
          <w:rStyle w:val="BodyCopyText"/>
        </w:rPr>
      </w:pPr>
      <w:r w:rsidRPr="00AB7CF0">
        <w:rPr>
          <w:rStyle w:val="BodyCopyText"/>
        </w:rPr>
        <w:t xml:space="preserve">Video 3:  </w:t>
      </w:r>
      <w:bookmarkStart w:id="189" w:name="_Hlk47352944"/>
      <w:r w:rsidRPr="00AB7CF0">
        <w:rPr>
          <w:rStyle w:val="BodyCopyText"/>
          <w:color w:val="0000FF"/>
          <w:u w:val="single"/>
        </w:rPr>
        <w:fldChar w:fldCharType="begin"/>
      </w:r>
      <w:r w:rsidRPr="00AB7CF0">
        <w:rPr>
          <w:rStyle w:val="BodyCopyText"/>
          <w:color w:val="0000FF"/>
          <w:u w:val="single"/>
        </w:rPr>
        <w:instrText>HYPERLINK "https://www.youtube.com/watch?v=PF3dzivVI-o&amp;list=%20PL75C02A0B1F8%20CEF3F%20&amp;index=2"</w:instrText>
      </w:r>
      <w:r w:rsidRPr="00AB7CF0">
        <w:rPr>
          <w:rStyle w:val="BodyCopyText"/>
          <w:color w:val="0000FF"/>
          <w:u w:val="single"/>
        </w:rPr>
        <w:fldChar w:fldCharType="separate"/>
      </w:r>
      <w:r w:rsidRPr="00AB7CF0">
        <w:rPr>
          <w:rStyle w:val="BodyCopyText"/>
          <w:color w:val="0000FF"/>
          <w:u w:val="single"/>
        </w:rPr>
        <w:t>Well Pad Preparation and Drilling in the Marcellus Shale</w:t>
      </w:r>
      <w:r w:rsidRPr="00AB7CF0">
        <w:rPr>
          <w:rStyle w:val="BodyCopyText"/>
          <w:color w:val="0000FF"/>
          <w:u w:val="single"/>
        </w:rPr>
        <w:fldChar w:fldCharType="end"/>
      </w:r>
      <w:r w:rsidRPr="00AB7CF0">
        <w:rPr>
          <w:rStyle w:val="BodyCopyText"/>
        </w:rPr>
        <w:t xml:space="preserve"> </w:t>
      </w:r>
      <w:r w:rsidR="00AB7CF0">
        <w:rPr>
          <w:rStyle w:val="BodyCopyText"/>
        </w:rPr>
        <w:br/>
      </w:r>
      <w:r w:rsidRPr="00AB7CF0">
        <w:rPr>
          <w:rStyle w:val="BodyCopyText"/>
        </w:rPr>
        <w:t>(8 minutes 55 seconds)</w:t>
      </w:r>
      <w:bookmarkEnd w:id="189"/>
      <w:r w:rsidR="006D1DD9">
        <w:rPr>
          <w:rStyle w:val="BodyCopyText"/>
        </w:rPr>
        <w:t>.</w:t>
      </w:r>
    </w:p>
    <w:p w14:paraId="0904DA92" w14:textId="77777777" w:rsidR="00A5114E" w:rsidRPr="00A5114E" w:rsidRDefault="00DE0FE3" w:rsidP="00661D7B">
      <w:pPr>
        <w:pStyle w:val="SubHeading5"/>
      </w:pPr>
      <w:bookmarkStart w:id="190" w:name="_Hlk48407345"/>
      <w:r>
        <w:t xml:space="preserve">5.2.1.2.1. </w:t>
      </w:r>
      <w:r w:rsidR="00A5114E" w:rsidRPr="00A5114E">
        <w:t>Learning Activity 2</w:t>
      </w:r>
      <w:r w:rsidR="00320EFD">
        <w:t xml:space="preserve"> </w:t>
      </w:r>
      <w:r w:rsidR="00A5114E" w:rsidRPr="00A5114E">
        <w:t>Well Pad Preparation and Drilling</w:t>
      </w:r>
    </w:p>
    <w:bookmarkEnd w:id="190"/>
    <w:p w14:paraId="1A41C206" w14:textId="77777777" w:rsidR="00A5114E" w:rsidRPr="00A5114E" w:rsidRDefault="00A5114E" w:rsidP="00294831">
      <w:pPr>
        <w:pStyle w:val="BodyCopyITALICS"/>
      </w:pPr>
      <w:r w:rsidRPr="00A5114E">
        <w:t>Instructions</w:t>
      </w:r>
    </w:p>
    <w:p w14:paraId="67BD0F62" w14:textId="77777777" w:rsidR="00A5114E" w:rsidRPr="0022198D" w:rsidRDefault="00A5114E" w:rsidP="00E34CB4">
      <w:pPr>
        <w:numPr>
          <w:ilvl w:val="0"/>
          <w:numId w:val="61"/>
        </w:numPr>
        <w:ind w:left="924" w:hanging="357"/>
        <w:rPr>
          <w:rStyle w:val="BodyCopyText"/>
        </w:rPr>
      </w:pPr>
      <w:r w:rsidRPr="0022198D">
        <w:rPr>
          <w:rStyle w:val="BodyCopyText"/>
        </w:rPr>
        <w:t>Have the students watch Video 3 and answer the following questions</w:t>
      </w:r>
      <w:r w:rsidR="00002CA5">
        <w:rPr>
          <w:rStyle w:val="BodyCopyText"/>
        </w:rPr>
        <w:t>.</w:t>
      </w:r>
    </w:p>
    <w:p w14:paraId="5B040D13" w14:textId="77777777" w:rsidR="00A5114E" w:rsidRPr="0022198D" w:rsidRDefault="00A5114E" w:rsidP="00E34CB4">
      <w:pPr>
        <w:numPr>
          <w:ilvl w:val="0"/>
          <w:numId w:val="61"/>
        </w:numPr>
        <w:ind w:left="924" w:hanging="357"/>
        <w:rPr>
          <w:rStyle w:val="BodyCopyText"/>
        </w:rPr>
      </w:pPr>
      <w:r w:rsidRPr="0022198D">
        <w:rPr>
          <w:rStyle w:val="BodyCopyText"/>
        </w:rPr>
        <w:t>Hold a class discussion using the discussion questions</w:t>
      </w:r>
      <w:r w:rsidR="00002CA5">
        <w:rPr>
          <w:rStyle w:val="BodyCopyText"/>
        </w:rPr>
        <w:t>.</w:t>
      </w:r>
    </w:p>
    <w:p w14:paraId="45767003" w14:textId="77777777" w:rsidR="00A5114E" w:rsidRPr="0022198D" w:rsidRDefault="00A5114E" w:rsidP="00E34CB4">
      <w:pPr>
        <w:numPr>
          <w:ilvl w:val="1"/>
          <w:numId w:val="61"/>
        </w:numPr>
        <w:ind w:left="1259" w:hanging="357"/>
        <w:rPr>
          <w:rStyle w:val="BodyCopyText"/>
        </w:rPr>
      </w:pPr>
      <w:r w:rsidRPr="0022198D">
        <w:rPr>
          <w:rStyle w:val="BodyCopyText"/>
        </w:rPr>
        <w:t>What is prepared before drilling begins?</w:t>
      </w:r>
    </w:p>
    <w:p w14:paraId="6BB40252" w14:textId="77777777" w:rsidR="00A5114E" w:rsidRPr="0022198D" w:rsidRDefault="00A5114E" w:rsidP="00E34CB4">
      <w:pPr>
        <w:numPr>
          <w:ilvl w:val="2"/>
          <w:numId w:val="61"/>
        </w:numPr>
        <w:ind w:left="1604" w:hanging="357"/>
        <w:rPr>
          <w:rStyle w:val="BodyCopyText"/>
        </w:rPr>
      </w:pPr>
      <w:r w:rsidRPr="0022198D">
        <w:rPr>
          <w:rStyle w:val="BodyCopyText"/>
        </w:rPr>
        <w:t>Well pad is constructed</w:t>
      </w:r>
      <w:r w:rsidR="00002CA5">
        <w:rPr>
          <w:rStyle w:val="BodyCopyText"/>
        </w:rPr>
        <w:t>.</w:t>
      </w:r>
    </w:p>
    <w:p w14:paraId="73C9FED2" w14:textId="77777777" w:rsidR="00A5114E" w:rsidRPr="0022198D" w:rsidRDefault="00A5114E" w:rsidP="00E34CB4">
      <w:pPr>
        <w:numPr>
          <w:ilvl w:val="1"/>
          <w:numId w:val="61"/>
        </w:numPr>
        <w:ind w:left="1259" w:hanging="357"/>
        <w:rPr>
          <w:rStyle w:val="BodyCopyText"/>
        </w:rPr>
      </w:pPr>
      <w:r w:rsidRPr="0022198D">
        <w:rPr>
          <w:rStyle w:val="BodyCopyText"/>
        </w:rPr>
        <w:t>Where do drilling operations occur?</w:t>
      </w:r>
    </w:p>
    <w:p w14:paraId="2741A205" w14:textId="77777777" w:rsidR="00A5114E" w:rsidRPr="0022198D" w:rsidRDefault="00A5114E" w:rsidP="00E34CB4">
      <w:pPr>
        <w:numPr>
          <w:ilvl w:val="2"/>
          <w:numId w:val="61"/>
        </w:numPr>
        <w:ind w:left="1604" w:hanging="357"/>
        <w:rPr>
          <w:rStyle w:val="BodyCopyText"/>
        </w:rPr>
      </w:pPr>
      <w:r w:rsidRPr="0022198D">
        <w:rPr>
          <w:rStyle w:val="BodyCopyText"/>
        </w:rPr>
        <w:t>Mostly in rural areas where hydrocarbons are believed to exist in the subsurface</w:t>
      </w:r>
      <w:r w:rsidR="00002CA5">
        <w:rPr>
          <w:rStyle w:val="BodyCopyText"/>
        </w:rPr>
        <w:t>.</w:t>
      </w:r>
    </w:p>
    <w:p w14:paraId="1BF16AAB" w14:textId="77777777" w:rsidR="00A5114E" w:rsidRPr="0022198D" w:rsidRDefault="00A5114E" w:rsidP="00E34CB4">
      <w:pPr>
        <w:numPr>
          <w:ilvl w:val="1"/>
          <w:numId w:val="61"/>
        </w:numPr>
        <w:ind w:left="1259" w:hanging="357"/>
        <w:rPr>
          <w:rStyle w:val="BodyCopyText"/>
        </w:rPr>
      </w:pPr>
      <w:r w:rsidRPr="0022198D">
        <w:rPr>
          <w:rStyle w:val="BodyCopyText"/>
        </w:rPr>
        <w:t>What are the key steps taken to protect the environment in well pad preparation?</w:t>
      </w:r>
    </w:p>
    <w:p w14:paraId="1795D53A" w14:textId="77777777" w:rsidR="00A5114E" w:rsidRPr="0022198D" w:rsidRDefault="00A5114E" w:rsidP="00E34CB4">
      <w:pPr>
        <w:numPr>
          <w:ilvl w:val="2"/>
          <w:numId w:val="61"/>
        </w:numPr>
        <w:ind w:left="1604" w:hanging="357"/>
        <w:rPr>
          <w:rStyle w:val="BodyCopyText"/>
        </w:rPr>
      </w:pPr>
      <w:r w:rsidRPr="0022198D">
        <w:rPr>
          <w:rStyle w:val="BodyCopyText"/>
        </w:rPr>
        <w:t>30-millimeter liner under the well pad</w:t>
      </w:r>
      <w:r w:rsidR="00002CA5">
        <w:rPr>
          <w:rStyle w:val="BodyCopyText"/>
        </w:rPr>
        <w:t>.</w:t>
      </w:r>
    </w:p>
    <w:p w14:paraId="6A21C0E6" w14:textId="77777777" w:rsidR="00A5114E" w:rsidRPr="0022198D" w:rsidRDefault="00A5114E" w:rsidP="00E34CB4">
      <w:pPr>
        <w:numPr>
          <w:ilvl w:val="2"/>
          <w:numId w:val="61"/>
        </w:numPr>
        <w:ind w:left="1604" w:hanging="357"/>
        <w:rPr>
          <w:rStyle w:val="BodyCopyText"/>
        </w:rPr>
      </w:pPr>
      <w:r w:rsidRPr="0022198D">
        <w:rPr>
          <w:rStyle w:val="BodyCopyText"/>
        </w:rPr>
        <w:lastRenderedPageBreak/>
        <w:t>Rubber composite mat under rig</w:t>
      </w:r>
      <w:r w:rsidR="00002CA5">
        <w:rPr>
          <w:rStyle w:val="BodyCopyText"/>
        </w:rPr>
        <w:t>.</w:t>
      </w:r>
    </w:p>
    <w:p w14:paraId="2BF2258D" w14:textId="77777777" w:rsidR="00A5114E" w:rsidRPr="0022198D" w:rsidRDefault="00A5114E" w:rsidP="00E34CB4">
      <w:pPr>
        <w:numPr>
          <w:ilvl w:val="1"/>
          <w:numId w:val="61"/>
        </w:numPr>
        <w:ind w:left="1259" w:hanging="357"/>
        <w:rPr>
          <w:rStyle w:val="BodyCopyText"/>
        </w:rPr>
      </w:pPr>
      <w:r w:rsidRPr="0022198D">
        <w:rPr>
          <w:rStyle w:val="BodyCopyText"/>
        </w:rPr>
        <w:t>How many levels of containment do diesel tanks have?</w:t>
      </w:r>
    </w:p>
    <w:p w14:paraId="03975E94" w14:textId="77777777" w:rsidR="00A5114E" w:rsidRPr="0022198D" w:rsidRDefault="00A5114E" w:rsidP="00E34CB4">
      <w:pPr>
        <w:numPr>
          <w:ilvl w:val="2"/>
          <w:numId w:val="61"/>
        </w:numPr>
        <w:ind w:left="1604" w:hanging="357"/>
        <w:rPr>
          <w:rStyle w:val="BodyCopyText"/>
        </w:rPr>
      </w:pPr>
      <w:r w:rsidRPr="0022198D">
        <w:rPr>
          <w:rStyle w:val="BodyCopyText"/>
        </w:rPr>
        <w:t>5 levels of containment</w:t>
      </w:r>
      <w:r w:rsidR="00002CA5">
        <w:rPr>
          <w:rStyle w:val="BodyCopyText"/>
        </w:rPr>
        <w:t>.</w:t>
      </w:r>
    </w:p>
    <w:p w14:paraId="61140AC3" w14:textId="77777777" w:rsidR="00A5114E" w:rsidRPr="0022198D" w:rsidRDefault="00A5114E" w:rsidP="00E34CB4">
      <w:pPr>
        <w:numPr>
          <w:ilvl w:val="1"/>
          <w:numId w:val="61"/>
        </w:numPr>
        <w:ind w:left="1259" w:hanging="357"/>
        <w:rPr>
          <w:rStyle w:val="BodyCopyText"/>
        </w:rPr>
      </w:pPr>
      <w:r w:rsidRPr="0022198D">
        <w:rPr>
          <w:rStyle w:val="BodyCopyText"/>
        </w:rPr>
        <w:t>What is an earth berm and what does it do?</w:t>
      </w:r>
    </w:p>
    <w:p w14:paraId="58EDC11E" w14:textId="77777777" w:rsidR="00A5114E" w:rsidRPr="0022198D" w:rsidRDefault="00A5114E" w:rsidP="00E34CB4">
      <w:pPr>
        <w:numPr>
          <w:ilvl w:val="2"/>
          <w:numId w:val="61"/>
        </w:numPr>
        <w:ind w:left="1604" w:hanging="357"/>
        <w:rPr>
          <w:rStyle w:val="BodyCopyText"/>
        </w:rPr>
      </w:pPr>
      <w:r w:rsidRPr="0022198D">
        <w:rPr>
          <w:rStyle w:val="BodyCopyText"/>
        </w:rPr>
        <w:t>Designed and constructed to surround the drilling location to direct surface water for collection and cleaned, to be used either within the drilling operations, or disposed of.</w:t>
      </w:r>
    </w:p>
    <w:p w14:paraId="3416736A" w14:textId="77777777" w:rsidR="00A5114E" w:rsidRPr="0022198D" w:rsidRDefault="00A5114E" w:rsidP="00E34CB4">
      <w:pPr>
        <w:numPr>
          <w:ilvl w:val="1"/>
          <w:numId w:val="61"/>
        </w:numPr>
        <w:ind w:left="1259" w:hanging="357"/>
        <w:rPr>
          <w:rStyle w:val="BodyCopyText"/>
        </w:rPr>
      </w:pPr>
      <w:bookmarkStart w:id="191" w:name="_Hlk36108754"/>
      <w:r w:rsidRPr="0022198D">
        <w:rPr>
          <w:rStyle w:val="BodyCopyText"/>
        </w:rPr>
        <w:t>How many well types are used to drill for and produce natural gas?  What are they?</w:t>
      </w:r>
    </w:p>
    <w:bookmarkEnd w:id="191"/>
    <w:p w14:paraId="5C568957" w14:textId="77777777" w:rsidR="00A5114E" w:rsidRPr="0022198D" w:rsidRDefault="00A5114E" w:rsidP="00E34CB4">
      <w:pPr>
        <w:numPr>
          <w:ilvl w:val="2"/>
          <w:numId w:val="61"/>
        </w:numPr>
        <w:ind w:left="1604" w:hanging="357"/>
        <w:rPr>
          <w:rStyle w:val="BodyCopyText"/>
        </w:rPr>
      </w:pPr>
      <w:r w:rsidRPr="0022198D">
        <w:rPr>
          <w:rStyle w:val="BodyCopyText"/>
        </w:rPr>
        <w:t>Two - Vertical and horizontal</w:t>
      </w:r>
      <w:r w:rsidR="00002CA5">
        <w:rPr>
          <w:rStyle w:val="BodyCopyText"/>
        </w:rPr>
        <w:t>.</w:t>
      </w:r>
      <w:r w:rsidRPr="0022198D">
        <w:rPr>
          <w:rStyle w:val="BodyCopyText"/>
        </w:rPr>
        <w:t xml:space="preserve"> </w:t>
      </w:r>
    </w:p>
    <w:p w14:paraId="7EDFB4A7" w14:textId="77777777" w:rsidR="00A5114E" w:rsidRPr="0022198D" w:rsidRDefault="00A5114E" w:rsidP="00E34CB4">
      <w:pPr>
        <w:numPr>
          <w:ilvl w:val="1"/>
          <w:numId w:val="61"/>
        </w:numPr>
        <w:ind w:left="1259" w:hanging="357"/>
        <w:rPr>
          <w:rStyle w:val="BodyCopyText"/>
        </w:rPr>
      </w:pPr>
      <w:r w:rsidRPr="0022198D">
        <w:rPr>
          <w:rStyle w:val="BodyCopyText"/>
        </w:rPr>
        <w:t>Why is horizontal drilling preferable to vertical drilling?</w:t>
      </w:r>
    </w:p>
    <w:p w14:paraId="67227A01" w14:textId="77777777" w:rsidR="00A5114E" w:rsidRPr="0022198D" w:rsidRDefault="00A5114E" w:rsidP="00E34CB4">
      <w:pPr>
        <w:numPr>
          <w:ilvl w:val="2"/>
          <w:numId w:val="61"/>
        </w:numPr>
        <w:ind w:left="1604" w:hanging="357"/>
        <w:rPr>
          <w:rStyle w:val="BodyCopyText"/>
        </w:rPr>
      </w:pPr>
      <w:r w:rsidRPr="0022198D">
        <w:rPr>
          <w:rStyle w:val="BodyCopyText"/>
        </w:rPr>
        <w:t>Better hydrocarbon recovery per well due to a longer section of wellbore being through the reservoir rock</w:t>
      </w:r>
      <w:r w:rsidR="00002CA5">
        <w:rPr>
          <w:rStyle w:val="BodyCopyText"/>
        </w:rPr>
        <w:t>.</w:t>
      </w:r>
    </w:p>
    <w:p w14:paraId="30AF64A3" w14:textId="77777777" w:rsidR="00A5114E" w:rsidRPr="0022198D" w:rsidRDefault="00A5114E" w:rsidP="00E34CB4">
      <w:pPr>
        <w:numPr>
          <w:ilvl w:val="2"/>
          <w:numId w:val="61"/>
        </w:numPr>
        <w:ind w:left="1604" w:hanging="357"/>
        <w:rPr>
          <w:rStyle w:val="BodyCopyText"/>
        </w:rPr>
      </w:pPr>
      <w:r w:rsidRPr="0022198D">
        <w:rPr>
          <w:rStyle w:val="BodyCopyText"/>
        </w:rPr>
        <w:t>Reduced surface land footprint and lower capital cost</w:t>
      </w:r>
      <w:r w:rsidR="00002CA5">
        <w:rPr>
          <w:rStyle w:val="BodyCopyText"/>
        </w:rPr>
        <w:t>.</w:t>
      </w:r>
    </w:p>
    <w:p w14:paraId="53B486BF" w14:textId="77777777" w:rsidR="00A5114E" w:rsidRPr="0022198D" w:rsidRDefault="00A5114E" w:rsidP="00E34CB4">
      <w:pPr>
        <w:numPr>
          <w:ilvl w:val="2"/>
          <w:numId w:val="61"/>
        </w:numPr>
        <w:ind w:left="1604" w:hanging="357"/>
        <w:rPr>
          <w:rStyle w:val="BodyCopyText"/>
        </w:rPr>
      </w:pPr>
      <w:r w:rsidRPr="0022198D">
        <w:rPr>
          <w:rStyle w:val="BodyCopyText"/>
        </w:rPr>
        <w:t>Lower environmental impact</w:t>
      </w:r>
      <w:r w:rsidR="00002CA5">
        <w:rPr>
          <w:rStyle w:val="BodyCopyText"/>
        </w:rPr>
        <w:t>.</w:t>
      </w:r>
    </w:p>
    <w:p w14:paraId="4FA23CCE" w14:textId="77777777" w:rsidR="00A5114E" w:rsidRPr="0022198D" w:rsidRDefault="00A5114E" w:rsidP="00E34CB4">
      <w:pPr>
        <w:numPr>
          <w:ilvl w:val="1"/>
          <w:numId w:val="61"/>
        </w:numPr>
        <w:ind w:left="1259" w:hanging="357"/>
        <w:rPr>
          <w:rStyle w:val="BodyCopyText"/>
        </w:rPr>
      </w:pPr>
      <w:r w:rsidRPr="0022198D">
        <w:rPr>
          <w:rStyle w:val="BodyCopyText"/>
        </w:rPr>
        <w:t>How many well pads are needed for vertical drilling vs. horizontal drilling?</w:t>
      </w:r>
    </w:p>
    <w:p w14:paraId="1E038880" w14:textId="77777777" w:rsidR="00A5114E" w:rsidRPr="0022198D" w:rsidRDefault="00A5114E" w:rsidP="00E34CB4">
      <w:pPr>
        <w:numPr>
          <w:ilvl w:val="2"/>
          <w:numId w:val="61"/>
        </w:numPr>
        <w:ind w:left="1604" w:hanging="357"/>
        <w:rPr>
          <w:rStyle w:val="BodyCopyText"/>
        </w:rPr>
      </w:pPr>
      <w:r w:rsidRPr="0022198D">
        <w:rPr>
          <w:rStyle w:val="BodyCopyText"/>
        </w:rPr>
        <w:t xml:space="preserve">The same ratio as the length of reservoir rock drilled on the horizontal well compared to that on vertical well. </w:t>
      </w:r>
    </w:p>
    <w:p w14:paraId="08984BED" w14:textId="77777777" w:rsidR="00A5114E" w:rsidRPr="0022198D" w:rsidRDefault="00A5114E" w:rsidP="00E34CB4">
      <w:pPr>
        <w:numPr>
          <w:ilvl w:val="1"/>
          <w:numId w:val="61"/>
        </w:numPr>
        <w:ind w:left="1259" w:hanging="357"/>
        <w:rPr>
          <w:rStyle w:val="BodyCopyText"/>
        </w:rPr>
      </w:pPr>
      <w:r w:rsidRPr="0022198D">
        <w:rPr>
          <w:rStyle w:val="BodyCopyText"/>
        </w:rPr>
        <w:t>How long does it take to drill one well?</w:t>
      </w:r>
    </w:p>
    <w:p w14:paraId="55A58A21" w14:textId="77777777" w:rsidR="00A5114E" w:rsidRPr="0022198D" w:rsidRDefault="00A5114E" w:rsidP="00E34CB4">
      <w:pPr>
        <w:numPr>
          <w:ilvl w:val="2"/>
          <w:numId w:val="61"/>
        </w:numPr>
        <w:ind w:left="1604" w:hanging="357"/>
        <w:rPr>
          <w:rStyle w:val="BodyCopyText"/>
        </w:rPr>
      </w:pPr>
      <w:r w:rsidRPr="0022198D">
        <w:rPr>
          <w:rStyle w:val="BodyCopyText"/>
        </w:rPr>
        <w:t>Dependent on how deep the well is. Drilling takes place 24 hours a day, 7 days per week.</w:t>
      </w:r>
    </w:p>
    <w:p w14:paraId="4AB0F552" w14:textId="77777777" w:rsidR="00A5114E" w:rsidRPr="0022198D" w:rsidRDefault="00A5114E" w:rsidP="00E34CB4">
      <w:pPr>
        <w:numPr>
          <w:ilvl w:val="1"/>
          <w:numId w:val="61"/>
        </w:numPr>
        <w:ind w:left="1259" w:hanging="357"/>
        <w:rPr>
          <w:rStyle w:val="BodyCopyText"/>
        </w:rPr>
      </w:pPr>
      <w:bookmarkStart w:id="192" w:name="_Hlk36108784"/>
      <w:r w:rsidRPr="0022198D">
        <w:rPr>
          <w:rStyle w:val="BodyCopyText"/>
        </w:rPr>
        <w:lastRenderedPageBreak/>
        <w:t>What two things take place while drilling the well to protect the environment and secure it for production?</w:t>
      </w:r>
    </w:p>
    <w:bookmarkEnd w:id="192"/>
    <w:p w14:paraId="01C022C2" w14:textId="77777777" w:rsidR="00A5114E" w:rsidRPr="0022198D" w:rsidRDefault="00A5114E" w:rsidP="00E34CB4">
      <w:pPr>
        <w:numPr>
          <w:ilvl w:val="2"/>
          <w:numId w:val="61"/>
        </w:numPr>
        <w:ind w:left="1604" w:hanging="357"/>
        <w:rPr>
          <w:rStyle w:val="BodyCopyText"/>
        </w:rPr>
      </w:pPr>
      <w:r w:rsidRPr="0022198D">
        <w:rPr>
          <w:rStyle w:val="BodyCopyText"/>
        </w:rPr>
        <w:t>Installation of casing</w:t>
      </w:r>
      <w:r w:rsidR="00002CA5">
        <w:rPr>
          <w:rStyle w:val="BodyCopyText"/>
        </w:rPr>
        <w:t>.</w:t>
      </w:r>
    </w:p>
    <w:p w14:paraId="43022965" w14:textId="77777777" w:rsidR="00A5114E" w:rsidRPr="0022198D" w:rsidRDefault="00A5114E" w:rsidP="00E34CB4">
      <w:pPr>
        <w:numPr>
          <w:ilvl w:val="2"/>
          <w:numId w:val="61"/>
        </w:numPr>
        <w:ind w:left="1604" w:hanging="357"/>
        <w:rPr>
          <w:rStyle w:val="BodyCopyText"/>
        </w:rPr>
      </w:pPr>
      <w:r w:rsidRPr="0022198D">
        <w:rPr>
          <w:rStyle w:val="BodyCopyText"/>
        </w:rPr>
        <w:t>Cementing casing in place in the wellbore</w:t>
      </w:r>
      <w:r w:rsidR="00002CA5">
        <w:rPr>
          <w:rStyle w:val="BodyCopyText"/>
        </w:rPr>
        <w:t>.</w:t>
      </w:r>
    </w:p>
    <w:p w14:paraId="44FAD505" w14:textId="77777777" w:rsidR="00A5114E" w:rsidRPr="0022198D" w:rsidRDefault="00A5114E" w:rsidP="00E34CB4">
      <w:pPr>
        <w:numPr>
          <w:ilvl w:val="1"/>
          <w:numId w:val="61"/>
        </w:numPr>
        <w:ind w:left="1259" w:hanging="357"/>
        <w:rPr>
          <w:rStyle w:val="BodyCopyText"/>
        </w:rPr>
      </w:pPr>
      <w:r w:rsidRPr="0022198D">
        <w:rPr>
          <w:rStyle w:val="BodyCopyText"/>
        </w:rPr>
        <w:t>What is steel casing?  What is it used for?  Why is it important?</w:t>
      </w:r>
    </w:p>
    <w:p w14:paraId="65CAFCAD" w14:textId="77777777" w:rsidR="00A5114E" w:rsidRPr="0022198D" w:rsidRDefault="00A5114E" w:rsidP="00E34CB4">
      <w:pPr>
        <w:numPr>
          <w:ilvl w:val="2"/>
          <w:numId w:val="61"/>
        </w:numPr>
        <w:ind w:left="1604" w:hanging="357"/>
        <w:rPr>
          <w:rStyle w:val="BodyCopyText"/>
        </w:rPr>
      </w:pPr>
      <w:r w:rsidRPr="0022198D">
        <w:rPr>
          <w:rStyle w:val="BodyCopyText"/>
        </w:rPr>
        <w:t>Steel casing is pipe which is run into the well. It forms a major structural component of the wellbore and serves several important functions including preventing the formation wall from caving into the wellbore, isolating the different formations to prevent the flow or crossflow of formation fluid, and providing a means of maintaining control of formation fluids and pressure as the well is drilled.</w:t>
      </w:r>
    </w:p>
    <w:p w14:paraId="374C6D36" w14:textId="77777777" w:rsidR="00A5114E" w:rsidRPr="0022198D" w:rsidRDefault="00A5114E" w:rsidP="00E34CB4">
      <w:pPr>
        <w:numPr>
          <w:ilvl w:val="1"/>
          <w:numId w:val="61"/>
        </w:numPr>
        <w:ind w:left="1259" w:hanging="357"/>
        <w:rPr>
          <w:rStyle w:val="BodyCopyText"/>
        </w:rPr>
      </w:pPr>
      <w:r w:rsidRPr="0022198D">
        <w:rPr>
          <w:rStyle w:val="BodyCopyText"/>
        </w:rPr>
        <w:t>When does the drilling and casing process finish?  How is it determined?</w:t>
      </w:r>
    </w:p>
    <w:p w14:paraId="0A068DD5" w14:textId="77777777" w:rsidR="00A5114E" w:rsidRPr="0022198D" w:rsidRDefault="00A5114E" w:rsidP="00E34CB4">
      <w:pPr>
        <w:numPr>
          <w:ilvl w:val="2"/>
          <w:numId w:val="61"/>
        </w:numPr>
        <w:ind w:left="1604" w:hanging="357"/>
        <w:rPr>
          <w:rStyle w:val="BodyCopyText"/>
        </w:rPr>
      </w:pPr>
      <w:r w:rsidRPr="0022198D">
        <w:rPr>
          <w:rStyle w:val="BodyCopyText"/>
        </w:rPr>
        <w:t>When total depth has been reached, which is when all targeted reservoir rock has been drilled.</w:t>
      </w:r>
    </w:p>
    <w:p w14:paraId="387BD65B" w14:textId="77777777" w:rsidR="00A5114E" w:rsidRPr="0022198D" w:rsidRDefault="00A5114E" w:rsidP="00E34CB4">
      <w:pPr>
        <w:numPr>
          <w:ilvl w:val="1"/>
          <w:numId w:val="61"/>
        </w:numPr>
        <w:ind w:left="1259" w:hanging="357"/>
        <w:rPr>
          <w:rStyle w:val="BodyCopyText"/>
        </w:rPr>
      </w:pPr>
      <w:r w:rsidRPr="0022198D">
        <w:rPr>
          <w:rStyle w:val="BodyCopyText"/>
        </w:rPr>
        <w:t>How is the drilling process controlled?</w:t>
      </w:r>
    </w:p>
    <w:p w14:paraId="01DB40D2" w14:textId="77777777" w:rsidR="00A5114E" w:rsidRPr="0022198D" w:rsidRDefault="00A5114E" w:rsidP="00E34CB4">
      <w:pPr>
        <w:numPr>
          <w:ilvl w:val="2"/>
          <w:numId w:val="61"/>
        </w:numPr>
        <w:ind w:left="1604" w:hanging="357"/>
        <w:rPr>
          <w:rStyle w:val="BodyCopyText"/>
        </w:rPr>
      </w:pPr>
      <w:r w:rsidRPr="0022198D">
        <w:rPr>
          <w:rStyle w:val="BodyCopyText"/>
        </w:rPr>
        <w:t>From a drilling rig</w:t>
      </w:r>
      <w:r w:rsidR="00002CA5">
        <w:rPr>
          <w:rStyle w:val="BodyCopyText"/>
        </w:rPr>
        <w:t>.</w:t>
      </w:r>
    </w:p>
    <w:p w14:paraId="53527102" w14:textId="77777777" w:rsidR="00A5114E" w:rsidRPr="0022198D" w:rsidRDefault="00A5114E" w:rsidP="00E34CB4">
      <w:pPr>
        <w:numPr>
          <w:ilvl w:val="1"/>
          <w:numId w:val="61"/>
        </w:numPr>
        <w:ind w:left="1259" w:hanging="357"/>
        <w:rPr>
          <w:rStyle w:val="BodyCopyText"/>
        </w:rPr>
      </w:pPr>
      <w:r w:rsidRPr="0022198D">
        <w:rPr>
          <w:rStyle w:val="BodyCopyText"/>
        </w:rPr>
        <w:t xml:space="preserve">What does the rig do?  </w:t>
      </w:r>
    </w:p>
    <w:p w14:paraId="1CC646D4" w14:textId="77777777" w:rsidR="00A5114E" w:rsidRPr="0022198D" w:rsidRDefault="00A5114E" w:rsidP="00E34CB4">
      <w:pPr>
        <w:numPr>
          <w:ilvl w:val="2"/>
          <w:numId w:val="61"/>
        </w:numPr>
        <w:ind w:left="1604" w:hanging="357"/>
        <w:rPr>
          <w:rStyle w:val="BodyCopyText"/>
        </w:rPr>
      </w:pPr>
      <w:r w:rsidRPr="0022198D">
        <w:rPr>
          <w:rStyle w:val="BodyCopyText"/>
        </w:rPr>
        <w:t xml:space="preserve">It is used to drill the well. </w:t>
      </w:r>
    </w:p>
    <w:p w14:paraId="7D97E91C" w14:textId="77777777" w:rsidR="00A5114E" w:rsidRPr="0022198D" w:rsidRDefault="00A5114E" w:rsidP="00E34CB4">
      <w:pPr>
        <w:numPr>
          <w:ilvl w:val="1"/>
          <w:numId w:val="61"/>
        </w:numPr>
        <w:ind w:left="1259" w:hanging="357"/>
        <w:rPr>
          <w:rStyle w:val="BodyCopyText"/>
        </w:rPr>
      </w:pPr>
      <w:r w:rsidRPr="0022198D">
        <w:rPr>
          <w:rStyle w:val="BodyCopyText"/>
        </w:rPr>
        <w:t>What is tripping in and tripping out of the hole?</w:t>
      </w:r>
    </w:p>
    <w:p w14:paraId="47D6DCEB" w14:textId="77777777" w:rsidR="00A5114E" w:rsidRPr="0022198D" w:rsidRDefault="00A5114E" w:rsidP="00E34CB4">
      <w:pPr>
        <w:numPr>
          <w:ilvl w:val="2"/>
          <w:numId w:val="61"/>
        </w:numPr>
        <w:ind w:left="1604" w:hanging="357"/>
        <w:rPr>
          <w:rStyle w:val="BodyCopyText"/>
        </w:rPr>
      </w:pPr>
      <w:r w:rsidRPr="0022198D">
        <w:rPr>
          <w:rStyle w:val="BodyCopyText"/>
        </w:rPr>
        <w:t>When drill pipe is run in and pulled out of the well respectively.</w:t>
      </w:r>
    </w:p>
    <w:p w14:paraId="18E6060E" w14:textId="77777777" w:rsidR="00A5114E" w:rsidRPr="0022198D" w:rsidRDefault="00A5114E" w:rsidP="00E34CB4">
      <w:pPr>
        <w:numPr>
          <w:ilvl w:val="1"/>
          <w:numId w:val="61"/>
        </w:numPr>
        <w:ind w:left="1259" w:hanging="357"/>
        <w:rPr>
          <w:rStyle w:val="BodyCopyText"/>
        </w:rPr>
      </w:pPr>
      <w:r w:rsidRPr="0022198D">
        <w:rPr>
          <w:rStyle w:val="BodyCopyText"/>
        </w:rPr>
        <w:lastRenderedPageBreak/>
        <w:t>What is one thing that is done before the rig is brought onsite?</w:t>
      </w:r>
    </w:p>
    <w:p w14:paraId="4B830307" w14:textId="77777777" w:rsidR="00A5114E" w:rsidRPr="0022198D" w:rsidRDefault="00A5114E" w:rsidP="00E34CB4">
      <w:pPr>
        <w:numPr>
          <w:ilvl w:val="2"/>
          <w:numId w:val="61"/>
        </w:numPr>
        <w:ind w:left="1604" w:hanging="357"/>
        <w:rPr>
          <w:rStyle w:val="BodyCopyText"/>
        </w:rPr>
      </w:pPr>
      <w:r w:rsidRPr="0022198D">
        <w:rPr>
          <w:rStyle w:val="BodyCopyText"/>
        </w:rPr>
        <w:t xml:space="preserve">After the well location is constructed, a conductor pipe is installed through which the well is drilled. </w:t>
      </w:r>
    </w:p>
    <w:p w14:paraId="7C18095E" w14:textId="77777777" w:rsidR="00A5114E" w:rsidRPr="0022198D" w:rsidRDefault="00A5114E" w:rsidP="00E34CB4">
      <w:pPr>
        <w:numPr>
          <w:ilvl w:val="1"/>
          <w:numId w:val="61"/>
        </w:numPr>
        <w:ind w:left="1259" w:hanging="357"/>
        <w:rPr>
          <w:rStyle w:val="BodyCopyText"/>
        </w:rPr>
      </w:pPr>
      <w:r w:rsidRPr="0022198D">
        <w:rPr>
          <w:rStyle w:val="BodyCopyText"/>
        </w:rPr>
        <w:t>What does conductor casing do?</w:t>
      </w:r>
    </w:p>
    <w:p w14:paraId="412C5595" w14:textId="77777777" w:rsidR="00A5114E" w:rsidRPr="0022198D" w:rsidRDefault="00A5114E" w:rsidP="00E34CB4">
      <w:pPr>
        <w:numPr>
          <w:ilvl w:val="2"/>
          <w:numId w:val="61"/>
        </w:numPr>
        <w:ind w:left="1604" w:hanging="357"/>
        <w:rPr>
          <w:rStyle w:val="BodyCopyText"/>
        </w:rPr>
      </w:pPr>
      <w:r w:rsidRPr="0022198D">
        <w:rPr>
          <w:rStyle w:val="BodyCopyText"/>
        </w:rPr>
        <w:t>The conductor prevents the ground from eroding when drilling is commenced.</w:t>
      </w:r>
    </w:p>
    <w:p w14:paraId="5CDC0779" w14:textId="77777777" w:rsidR="00A5114E" w:rsidRPr="0022198D" w:rsidRDefault="00A5114E" w:rsidP="00E34CB4">
      <w:pPr>
        <w:numPr>
          <w:ilvl w:val="1"/>
          <w:numId w:val="61"/>
        </w:numPr>
        <w:ind w:left="1259" w:hanging="357"/>
        <w:rPr>
          <w:rStyle w:val="BodyCopyText"/>
        </w:rPr>
      </w:pPr>
      <w:r w:rsidRPr="0022198D">
        <w:rPr>
          <w:rStyle w:val="BodyCopyText"/>
        </w:rPr>
        <w:t>How far does surface casing extend?  What purpose does it serve?</w:t>
      </w:r>
    </w:p>
    <w:p w14:paraId="00179EB4" w14:textId="77777777" w:rsidR="00A5114E" w:rsidRPr="0022198D" w:rsidRDefault="00A5114E" w:rsidP="00E34CB4">
      <w:pPr>
        <w:numPr>
          <w:ilvl w:val="2"/>
          <w:numId w:val="61"/>
        </w:numPr>
        <w:ind w:left="1604" w:hanging="357"/>
        <w:rPr>
          <w:rStyle w:val="BodyCopyText"/>
        </w:rPr>
      </w:pPr>
      <w:r w:rsidRPr="0022198D">
        <w:rPr>
          <w:rStyle w:val="BodyCopyText"/>
        </w:rPr>
        <w:t>Dependent on the well location but generally 100 – 150 metres.</w:t>
      </w:r>
    </w:p>
    <w:p w14:paraId="25300887" w14:textId="77777777" w:rsidR="00A5114E" w:rsidRPr="0022198D" w:rsidRDefault="00A5114E" w:rsidP="00E34CB4">
      <w:pPr>
        <w:numPr>
          <w:ilvl w:val="2"/>
          <w:numId w:val="61"/>
        </w:numPr>
        <w:ind w:left="1604" w:hanging="357"/>
        <w:rPr>
          <w:rStyle w:val="BodyCopyText"/>
        </w:rPr>
      </w:pPr>
      <w:r w:rsidRPr="0022198D">
        <w:rPr>
          <w:rStyle w:val="BodyCopyText"/>
        </w:rPr>
        <w:t>Isolates and protects freshwater aquifers.</w:t>
      </w:r>
    </w:p>
    <w:p w14:paraId="3EC3F22B" w14:textId="77777777" w:rsidR="00A5114E" w:rsidRPr="0022198D" w:rsidRDefault="00A5114E" w:rsidP="00E34CB4">
      <w:pPr>
        <w:numPr>
          <w:ilvl w:val="2"/>
          <w:numId w:val="61"/>
        </w:numPr>
        <w:ind w:left="1604" w:hanging="357"/>
        <w:rPr>
          <w:rStyle w:val="BodyCopyText"/>
        </w:rPr>
      </w:pPr>
      <w:r w:rsidRPr="0022198D">
        <w:rPr>
          <w:rStyle w:val="BodyCopyText"/>
        </w:rPr>
        <w:t>Provides a structure for the blow-out-preventer to be installed.</w:t>
      </w:r>
    </w:p>
    <w:p w14:paraId="7E2E3BE7" w14:textId="77777777" w:rsidR="00A5114E" w:rsidRPr="0022198D" w:rsidRDefault="00A5114E" w:rsidP="00E34CB4">
      <w:pPr>
        <w:numPr>
          <w:ilvl w:val="2"/>
          <w:numId w:val="61"/>
        </w:numPr>
        <w:ind w:left="1604" w:hanging="357"/>
        <w:rPr>
          <w:rStyle w:val="BodyCopyText"/>
        </w:rPr>
      </w:pPr>
      <w:r w:rsidRPr="0022198D">
        <w:rPr>
          <w:rStyle w:val="BodyCopyText"/>
        </w:rPr>
        <w:t xml:space="preserve">Provides structural support for the remainder of the casing strings. </w:t>
      </w:r>
    </w:p>
    <w:p w14:paraId="4EBCF66B" w14:textId="77777777" w:rsidR="00A5114E" w:rsidRPr="0022198D" w:rsidRDefault="00A5114E" w:rsidP="00E34CB4">
      <w:pPr>
        <w:numPr>
          <w:ilvl w:val="1"/>
          <w:numId w:val="61"/>
        </w:numPr>
        <w:ind w:left="1259" w:hanging="357"/>
        <w:rPr>
          <w:rStyle w:val="BodyCopyText"/>
        </w:rPr>
      </w:pPr>
      <w:bookmarkStart w:id="193" w:name="_Hlk36109027"/>
      <w:r w:rsidRPr="0022198D">
        <w:rPr>
          <w:rStyle w:val="BodyCopyText"/>
        </w:rPr>
        <w:t>When is air used instead of drilling fluid to drill the well?</w:t>
      </w:r>
    </w:p>
    <w:bookmarkEnd w:id="193"/>
    <w:p w14:paraId="4246371F" w14:textId="77777777" w:rsidR="00A5114E" w:rsidRPr="0022198D" w:rsidRDefault="00A5114E" w:rsidP="00E34CB4">
      <w:pPr>
        <w:numPr>
          <w:ilvl w:val="2"/>
          <w:numId w:val="61"/>
        </w:numPr>
        <w:ind w:left="1604" w:hanging="357"/>
        <w:rPr>
          <w:rStyle w:val="BodyCopyText"/>
        </w:rPr>
      </w:pPr>
      <w:r w:rsidRPr="0022198D">
        <w:rPr>
          <w:rStyle w:val="BodyCopyText"/>
        </w:rPr>
        <w:t xml:space="preserve">It cleans drilled formation cuttings from the well. Since air doesn’t provide any hydrostatic pressure it can only be used when there is no risk of hydrocarbons.  It is used because drilling goes much faster hence reducing cost and environmental impact by avoiding the need for disposing of fluid. </w:t>
      </w:r>
    </w:p>
    <w:p w14:paraId="1ABD6858" w14:textId="77777777" w:rsidR="00A5114E" w:rsidRPr="0022198D" w:rsidRDefault="00A5114E" w:rsidP="00E34CB4">
      <w:pPr>
        <w:numPr>
          <w:ilvl w:val="1"/>
          <w:numId w:val="61"/>
        </w:numPr>
        <w:ind w:left="1259" w:hanging="357"/>
        <w:rPr>
          <w:rStyle w:val="BodyCopyText"/>
        </w:rPr>
      </w:pPr>
      <w:r w:rsidRPr="0022198D">
        <w:rPr>
          <w:rStyle w:val="BodyCopyText"/>
        </w:rPr>
        <w:t>The deeper the well; the smaller or bigger the drill bit used?</w:t>
      </w:r>
    </w:p>
    <w:p w14:paraId="6F58C7C4" w14:textId="77777777" w:rsidR="00A5114E" w:rsidRPr="0022198D" w:rsidRDefault="00A5114E" w:rsidP="00E34CB4">
      <w:pPr>
        <w:numPr>
          <w:ilvl w:val="2"/>
          <w:numId w:val="61"/>
        </w:numPr>
        <w:ind w:left="1604" w:hanging="357"/>
        <w:rPr>
          <w:rStyle w:val="BodyCopyText"/>
        </w:rPr>
      </w:pPr>
      <w:r w:rsidRPr="0022198D">
        <w:rPr>
          <w:rStyle w:val="BodyCopyText"/>
        </w:rPr>
        <w:t>As you drill deeper into the well bore, the drill bit becomes smaller</w:t>
      </w:r>
      <w:r w:rsidR="00002CA5">
        <w:rPr>
          <w:rStyle w:val="BodyCopyText"/>
        </w:rPr>
        <w:t>.</w:t>
      </w:r>
    </w:p>
    <w:p w14:paraId="3BF49534" w14:textId="77777777" w:rsidR="00294831" w:rsidRDefault="00294831">
      <w:pPr>
        <w:rPr>
          <w:rStyle w:val="BodyCopyText"/>
        </w:rPr>
      </w:pPr>
      <w:r>
        <w:rPr>
          <w:rStyle w:val="BodyCopyText"/>
        </w:rPr>
        <w:br w:type="page"/>
      </w:r>
    </w:p>
    <w:p w14:paraId="310CAE0E" w14:textId="77777777" w:rsidR="00A5114E" w:rsidRPr="0022198D" w:rsidRDefault="00A5114E" w:rsidP="00E34CB4">
      <w:pPr>
        <w:numPr>
          <w:ilvl w:val="1"/>
          <w:numId w:val="61"/>
        </w:numPr>
        <w:ind w:left="1259" w:hanging="357"/>
        <w:rPr>
          <w:rStyle w:val="BodyCopyText"/>
        </w:rPr>
      </w:pPr>
      <w:r w:rsidRPr="0022198D">
        <w:rPr>
          <w:rStyle w:val="BodyCopyText"/>
        </w:rPr>
        <w:lastRenderedPageBreak/>
        <w:t>What is production casing?</w:t>
      </w:r>
    </w:p>
    <w:p w14:paraId="4E7E1179" w14:textId="77777777" w:rsidR="00A5114E" w:rsidRPr="0022198D" w:rsidRDefault="00A5114E" w:rsidP="00E34CB4">
      <w:pPr>
        <w:numPr>
          <w:ilvl w:val="2"/>
          <w:numId w:val="61"/>
        </w:numPr>
        <w:ind w:left="1604" w:hanging="357"/>
        <w:rPr>
          <w:rStyle w:val="BodyCopyText"/>
        </w:rPr>
      </w:pPr>
      <w:r w:rsidRPr="0022198D">
        <w:rPr>
          <w:rStyle w:val="BodyCopyText"/>
        </w:rPr>
        <w:t>Its’s the last string of casing which is installed through the production or pay zone of the well. It’s typically cemented into place to ensure an effective completion or hydraulic fracturing treatment.</w:t>
      </w:r>
    </w:p>
    <w:p w14:paraId="5571263F" w14:textId="77777777" w:rsidR="00A5114E" w:rsidRPr="0022198D" w:rsidRDefault="00A5114E" w:rsidP="00E34CB4">
      <w:pPr>
        <w:numPr>
          <w:ilvl w:val="1"/>
          <w:numId w:val="61"/>
        </w:numPr>
        <w:ind w:left="1259" w:hanging="357"/>
        <w:rPr>
          <w:rStyle w:val="BodyCopyText"/>
        </w:rPr>
      </w:pPr>
      <w:r w:rsidRPr="0022198D">
        <w:rPr>
          <w:rStyle w:val="BodyCopyText"/>
        </w:rPr>
        <w:t>What is the production zone?</w:t>
      </w:r>
    </w:p>
    <w:p w14:paraId="70D5302D" w14:textId="77777777" w:rsidR="00A5114E" w:rsidRPr="0022198D" w:rsidRDefault="00A5114E" w:rsidP="00E34CB4">
      <w:pPr>
        <w:numPr>
          <w:ilvl w:val="2"/>
          <w:numId w:val="61"/>
        </w:numPr>
        <w:ind w:left="1604" w:hanging="357"/>
        <w:rPr>
          <w:rStyle w:val="BodyCopyText"/>
        </w:rPr>
      </w:pPr>
      <w:r w:rsidRPr="0022198D">
        <w:rPr>
          <w:rStyle w:val="BodyCopyText"/>
        </w:rPr>
        <w:t xml:space="preserve">A reservoir or a portion of reservoir that has been identified as an area from where a commercially viable volume of hydrocarbons can be extracted. </w:t>
      </w:r>
    </w:p>
    <w:p w14:paraId="3DA620C3" w14:textId="77777777" w:rsidR="00A5114E" w:rsidRPr="0022198D" w:rsidRDefault="00A5114E" w:rsidP="00E34CB4">
      <w:pPr>
        <w:numPr>
          <w:ilvl w:val="1"/>
          <w:numId w:val="61"/>
        </w:numPr>
        <w:ind w:left="1259" w:hanging="357"/>
        <w:rPr>
          <w:rStyle w:val="BodyCopyText"/>
        </w:rPr>
      </w:pPr>
      <w:r w:rsidRPr="0022198D">
        <w:rPr>
          <w:rStyle w:val="BodyCopyText"/>
        </w:rPr>
        <w:t>What is drilling fluid or mud and why is it used?</w:t>
      </w:r>
    </w:p>
    <w:p w14:paraId="2943C0C4" w14:textId="77777777" w:rsidR="00A5114E" w:rsidRPr="0022198D" w:rsidRDefault="00A5114E" w:rsidP="00E34CB4">
      <w:pPr>
        <w:numPr>
          <w:ilvl w:val="2"/>
          <w:numId w:val="61"/>
        </w:numPr>
        <w:ind w:left="1604" w:hanging="357"/>
        <w:rPr>
          <w:rStyle w:val="BodyCopyText"/>
        </w:rPr>
      </w:pPr>
      <w:r w:rsidRPr="0022198D">
        <w:rPr>
          <w:rStyle w:val="BodyCopyText"/>
        </w:rPr>
        <w:t>A mixture of clay and other chemicals that is circulated around the drill bit</w:t>
      </w:r>
      <w:r w:rsidR="00686334">
        <w:rPr>
          <w:rStyle w:val="BodyCopyText"/>
        </w:rPr>
        <w:t xml:space="preserve"> </w:t>
      </w:r>
      <w:r w:rsidRPr="0022198D">
        <w:rPr>
          <w:rStyle w:val="BodyCopyText"/>
        </w:rPr>
        <w:t>in order to lubricate and cool the bit, flush rock cuttings to the surface, plaster the side of the well to prevent cave-ins, and provide hydrostatic pressure to prevent hydrocarbons from flowing out of the formation.</w:t>
      </w:r>
    </w:p>
    <w:p w14:paraId="2746F692" w14:textId="77777777" w:rsidR="00A5114E" w:rsidRPr="0022198D" w:rsidRDefault="00A5114E" w:rsidP="00E34CB4">
      <w:pPr>
        <w:numPr>
          <w:ilvl w:val="1"/>
          <w:numId w:val="61"/>
        </w:numPr>
        <w:ind w:left="1259" w:hanging="357"/>
        <w:rPr>
          <w:rStyle w:val="BodyCopyText"/>
        </w:rPr>
      </w:pPr>
      <w:r w:rsidRPr="0022198D">
        <w:rPr>
          <w:rStyle w:val="BodyCopyText"/>
        </w:rPr>
        <w:t>What happens to the rock cuttings and used mud?</w:t>
      </w:r>
    </w:p>
    <w:p w14:paraId="686E10EF" w14:textId="77777777" w:rsidR="00A5114E" w:rsidRPr="0022198D" w:rsidRDefault="001A089F" w:rsidP="00E34CB4">
      <w:pPr>
        <w:numPr>
          <w:ilvl w:val="2"/>
          <w:numId w:val="61"/>
        </w:numPr>
        <w:ind w:left="1604" w:hanging="357"/>
        <w:rPr>
          <w:rStyle w:val="BodyCopyText"/>
        </w:rPr>
      </w:pPr>
      <w:hyperlink r:id="rId59" w:history="1"/>
      <w:r w:rsidR="00A5114E" w:rsidRPr="0022198D">
        <w:rPr>
          <w:rStyle w:val="BodyCopyText"/>
        </w:rPr>
        <w:t xml:space="preserve">The rock cuttings are screened out of the liquid </w:t>
      </w:r>
      <w:hyperlink r:id="rId60" w:history="1">
        <w:r w:rsidR="00A5114E" w:rsidRPr="0022198D">
          <w:rPr>
            <w:rStyle w:val="BodyCopyText"/>
          </w:rPr>
          <w:t>mud</w:t>
        </w:r>
      </w:hyperlink>
      <w:r w:rsidR="00A5114E" w:rsidRPr="0022198D">
        <w:rPr>
          <w:rStyle w:val="BodyCopyText"/>
        </w:rPr>
        <w:t xml:space="preserve"> system at the shale shakers and are monitored for composition, size, shape, color, texture, </w:t>
      </w:r>
      <w:hyperlink r:id="rId61" w:history="1">
        <w:r w:rsidR="00A5114E" w:rsidRPr="0022198D">
          <w:rPr>
            <w:rStyle w:val="BodyCopyText"/>
          </w:rPr>
          <w:t>hydrocarbon</w:t>
        </w:r>
      </w:hyperlink>
      <w:r w:rsidR="00A5114E" w:rsidRPr="0022198D">
        <w:rPr>
          <w:rStyle w:val="BodyCopyText"/>
        </w:rPr>
        <w:t xml:space="preserve"> content and other properties. The mud is further cleaned and screened and reused.</w:t>
      </w:r>
    </w:p>
    <w:p w14:paraId="618C8F1E" w14:textId="77777777" w:rsidR="00A5114E" w:rsidRPr="0022198D" w:rsidRDefault="00A5114E" w:rsidP="00E34CB4">
      <w:pPr>
        <w:numPr>
          <w:ilvl w:val="1"/>
          <w:numId w:val="61"/>
        </w:numPr>
        <w:ind w:left="1259" w:hanging="357"/>
        <w:rPr>
          <w:rStyle w:val="BodyCopyText"/>
        </w:rPr>
      </w:pPr>
      <w:r w:rsidRPr="0022198D">
        <w:rPr>
          <w:rStyle w:val="BodyCopyText"/>
        </w:rPr>
        <w:t>What is the “blow out preventer” or “B.O.P.”?</w:t>
      </w:r>
    </w:p>
    <w:p w14:paraId="685B5A1F" w14:textId="77777777" w:rsidR="00A5114E" w:rsidRPr="0022198D" w:rsidRDefault="00A5114E" w:rsidP="00E34CB4">
      <w:pPr>
        <w:numPr>
          <w:ilvl w:val="2"/>
          <w:numId w:val="61"/>
        </w:numPr>
        <w:ind w:left="1604" w:hanging="357"/>
        <w:rPr>
          <w:rStyle w:val="BodyCopyText"/>
        </w:rPr>
      </w:pPr>
      <w:r w:rsidRPr="0022198D">
        <w:rPr>
          <w:rStyle w:val="BodyCopyText"/>
        </w:rPr>
        <w:t xml:space="preserve">Equipment installed on surface to contain any unplanned pressure release from the wellbore that may occur as a result of the </w:t>
      </w:r>
      <w:r w:rsidRPr="0022198D">
        <w:rPr>
          <w:rStyle w:val="BodyCopyText"/>
        </w:rPr>
        <w:lastRenderedPageBreak/>
        <w:t>hydrostatic pressure of the mud being less than the pressure of the hydrocarbon.  The BOP is a significant safety device during drilling operations.</w:t>
      </w:r>
    </w:p>
    <w:p w14:paraId="139D4A81" w14:textId="77777777" w:rsidR="00A5114E" w:rsidRPr="0022198D" w:rsidRDefault="00A5114E" w:rsidP="00E34CB4">
      <w:pPr>
        <w:numPr>
          <w:ilvl w:val="1"/>
          <w:numId w:val="61"/>
        </w:numPr>
        <w:ind w:left="1259" w:hanging="357"/>
        <w:rPr>
          <w:rStyle w:val="BodyCopyText"/>
        </w:rPr>
      </w:pPr>
      <w:r w:rsidRPr="0022198D">
        <w:rPr>
          <w:rStyle w:val="BodyCopyText"/>
        </w:rPr>
        <w:t>When is the “B.O.P.” installed?</w:t>
      </w:r>
    </w:p>
    <w:p w14:paraId="143FF847" w14:textId="77777777" w:rsidR="00A5114E" w:rsidRPr="0022198D" w:rsidRDefault="00A5114E" w:rsidP="00E34CB4">
      <w:pPr>
        <w:numPr>
          <w:ilvl w:val="2"/>
          <w:numId w:val="61"/>
        </w:numPr>
        <w:ind w:left="1604" w:hanging="357"/>
        <w:rPr>
          <w:rStyle w:val="BodyCopyText"/>
        </w:rPr>
      </w:pPr>
      <w:r w:rsidRPr="0022198D">
        <w:rPr>
          <w:rStyle w:val="BodyCopyText"/>
        </w:rPr>
        <w:t xml:space="preserve">After surface casing has been run and cemented. </w:t>
      </w:r>
    </w:p>
    <w:p w14:paraId="75248538" w14:textId="77777777" w:rsidR="00A5114E" w:rsidRPr="00DE0FE3" w:rsidRDefault="00DE0FE3" w:rsidP="00F5470E">
      <w:pPr>
        <w:pStyle w:val="SubHeading4"/>
      </w:pPr>
      <w:bookmarkStart w:id="194" w:name="_Toc48320522"/>
      <w:r>
        <w:t xml:space="preserve">5.2.1.3. </w:t>
      </w:r>
      <w:r w:rsidR="00A5114E" w:rsidRPr="00DE0FE3">
        <w:t>Completion</w:t>
      </w:r>
      <w:bookmarkEnd w:id="194"/>
      <w:r w:rsidR="00A5114E" w:rsidRPr="00DE0FE3">
        <w:t xml:space="preserve"> </w:t>
      </w:r>
    </w:p>
    <w:p w14:paraId="1517B5D9" w14:textId="77777777" w:rsidR="00A5114E" w:rsidRPr="0022198D" w:rsidRDefault="00A5114E" w:rsidP="009F5323">
      <w:pPr>
        <w:rPr>
          <w:rStyle w:val="BodyCopyText"/>
        </w:rPr>
      </w:pPr>
      <w:r w:rsidRPr="0022198D">
        <w:rPr>
          <w:rStyle w:val="BodyCopyText"/>
        </w:rPr>
        <w:t>This video will help students to understand the well completion process.</w:t>
      </w:r>
    </w:p>
    <w:p w14:paraId="49A80D17" w14:textId="77777777" w:rsidR="00A5114E" w:rsidRPr="00DE0FE3" w:rsidRDefault="00A5114E" w:rsidP="001A4DD0">
      <w:pPr>
        <w:pStyle w:val="ListwithBullets"/>
      </w:pPr>
      <w:r w:rsidRPr="0022198D">
        <w:rPr>
          <w:rStyle w:val="BodyCopyText"/>
        </w:rPr>
        <w:t xml:space="preserve">Video 4:  </w:t>
      </w:r>
      <w:bookmarkStart w:id="195" w:name="_Hlk47353113"/>
      <w:r w:rsidRPr="0022198D">
        <w:rPr>
          <w:rStyle w:val="BodyCopyText"/>
          <w:color w:val="0000FF"/>
          <w:u w:val="single"/>
        </w:rPr>
        <w:fldChar w:fldCharType="begin"/>
      </w:r>
      <w:r w:rsidRPr="0022198D">
        <w:rPr>
          <w:rStyle w:val="BodyCopyText"/>
          <w:color w:val="0000FF"/>
          <w:u w:val="single"/>
        </w:rPr>
        <w:instrText>HYPERLINK "https://www.youtube.com/watch?v=PF3dzivVI-o&amp;list=%20PL75C02A0B1F8%20CEF3F%20&amp;index=2"</w:instrText>
      </w:r>
      <w:r w:rsidRPr="0022198D">
        <w:rPr>
          <w:rStyle w:val="BodyCopyText"/>
          <w:color w:val="0000FF"/>
          <w:u w:val="single"/>
        </w:rPr>
        <w:fldChar w:fldCharType="separate"/>
      </w:r>
      <w:r w:rsidRPr="0022198D">
        <w:rPr>
          <w:rStyle w:val="BodyCopyText"/>
          <w:color w:val="0000FF"/>
          <w:u w:val="single"/>
        </w:rPr>
        <w:t>Natural Gas Well Completion in the Marcellus Shale</w:t>
      </w:r>
      <w:r w:rsidRPr="0022198D">
        <w:rPr>
          <w:rStyle w:val="BodyCopyText"/>
          <w:color w:val="0000FF"/>
          <w:u w:val="single"/>
        </w:rPr>
        <w:fldChar w:fldCharType="end"/>
      </w:r>
      <w:r w:rsidRPr="0022198D">
        <w:rPr>
          <w:rStyle w:val="BodyCopyText"/>
        </w:rPr>
        <w:t xml:space="preserve"> </w:t>
      </w:r>
      <w:r w:rsidR="00320EFD">
        <w:rPr>
          <w:rStyle w:val="BodyCopyText"/>
        </w:rPr>
        <w:br/>
      </w:r>
      <w:r w:rsidRPr="0022198D">
        <w:rPr>
          <w:rStyle w:val="BodyCopyText"/>
        </w:rPr>
        <w:t>(4 minutes 53 seconds)</w:t>
      </w:r>
      <w:bookmarkEnd w:id="195"/>
      <w:r w:rsidR="00686334">
        <w:rPr>
          <w:rStyle w:val="BodyCopyText"/>
        </w:rPr>
        <w:t>.</w:t>
      </w:r>
    </w:p>
    <w:p w14:paraId="4F0AFB3A" w14:textId="77777777" w:rsidR="00A5114E" w:rsidRPr="00DE0FE3" w:rsidRDefault="00FC4143" w:rsidP="00661D7B">
      <w:pPr>
        <w:pStyle w:val="SubHeading5"/>
      </w:pPr>
      <w:bookmarkStart w:id="196" w:name="_Hlk48407408"/>
      <w:r>
        <w:t xml:space="preserve">5.2.1.3.1. </w:t>
      </w:r>
      <w:r w:rsidR="00A5114E" w:rsidRPr="00DE0FE3">
        <w:t>Learning Activity 3</w:t>
      </w:r>
      <w:r w:rsidR="00320EFD">
        <w:t xml:space="preserve"> </w:t>
      </w:r>
      <w:r w:rsidR="00A5114E" w:rsidRPr="00DE0FE3">
        <w:t xml:space="preserve">Completion and Hydraulic Fracturing </w:t>
      </w:r>
    </w:p>
    <w:bookmarkEnd w:id="196"/>
    <w:p w14:paraId="7354D209" w14:textId="77777777" w:rsidR="00A5114E" w:rsidRPr="00A5114E" w:rsidRDefault="00A5114E" w:rsidP="00294831">
      <w:pPr>
        <w:pStyle w:val="BodyCopyITALICS"/>
      </w:pPr>
      <w:r w:rsidRPr="00A5114E">
        <w:t>Instructions</w:t>
      </w:r>
    </w:p>
    <w:p w14:paraId="180A87AD" w14:textId="77777777" w:rsidR="00A5114E" w:rsidRPr="0022198D" w:rsidRDefault="00A5114E" w:rsidP="00E34CB4">
      <w:pPr>
        <w:numPr>
          <w:ilvl w:val="0"/>
          <w:numId w:val="62"/>
        </w:numPr>
        <w:ind w:left="924" w:hanging="357"/>
        <w:rPr>
          <w:rStyle w:val="BodyCopyText"/>
        </w:rPr>
      </w:pPr>
      <w:r w:rsidRPr="0022198D">
        <w:rPr>
          <w:rStyle w:val="BodyCopyText"/>
        </w:rPr>
        <w:t>Have the students watch Video 4 and answer the following questions</w:t>
      </w:r>
      <w:r w:rsidR="00002CA5">
        <w:rPr>
          <w:rStyle w:val="BodyCopyText"/>
        </w:rPr>
        <w:t>.</w:t>
      </w:r>
    </w:p>
    <w:p w14:paraId="6703BA9B" w14:textId="77777777" w:rsidR="00A5114E" w:rsidRPr="0022198D" w:rsidRDefault="00A5114E" w:rsidP="00E34CB4">
      <w:pPr>
        <w:numPr>
          <w:ilvl w:val="0"/>
          <w:numId w:val="62"/>
        </w:numPr>
        <w:ind w:left="924" w:hanging="357"/>
        <w:rPr>
          <w:rStyle w:val="BodyCopyText"/>
        </w:rPr>
      </w:pPr>
      <w:r w:rsidRPr="0022198D">
        <w:rPr>
          <w:rStyle w:val="BodyCopyText"/>
        </w:rPr>
        <w:t>Hold a class discussion using the discussion questions:</w:t>
      </w:r>
    </w:p>
    <w:p w14:paraId="151AC672" w14:textId="77777777" w:rsidR="00A5114E" w:rsidRPr="0022198D" w:rsidRDefault="00A5114E" w:rsidP="00E34CB4">
      <w:pPr>
        <w:numPr>
          <w:ilvl w:val="1"/>
          <w:numId w:val="62"/>
        </w:numPr>
        <w:ind w:left="1259" w:hanging="357"/>
        <w:rPr>
          <w:rStyle w:val="BodyCopyText"/>
        </w:rPr>
      </w:pPr>
      <w:r w:rsidRPr="0022198D">
        <w:rPr>
          <w:rStyle w:val="BodyCopyText"/>
        </w:rPr>
        <w:t>What is completion?</w:t>
      </w:r>
    </w:p>
    <w:p w14:paraId="3F3BB9BD" w14:textId="77777777" w:rsidR="00A5114E" w:rsidRPr="0022198D" w:rsidRDefault="00A5114E" w:rsidP="00E34CB4">
      <w:pPr>
        <w:numPr>
          <w:ilvl w:val="2"/>
          <w:numId w:val="61"/>
        </w:numPr>
        <w:ind w:left="1604" w:hanging="357"/>
        <w:rPr>
          <w:rStyle w:val="BodyCopyText"/>
        </w:rPr>
      </w:pPr>
      <w:r w:rsidRPr="0022198D">
        <w:rPr>
          <w:rStyle w:val="BodyCopyText"/>
        </w:rPr>
        <w:t xml:space="preserve">An operation that takes place which enables the flow of hydrocarbons to the surface. </w:t>
      </w:r>
    </w:p>
    <w:p w14:paraId="71515595" w14:textId="77777777" w:rsidR="00A5114E" w:rsidRPr="0022198D" w:rsidRDefault="00A5114E" w:rsidP="00E34CB4">
      <w:pPr>
        <w:numPr>
          <w:ilvl w:val="1"/>
          <w:numId w:val="62"/>
        </w:numPr>
        <w:ind w:left="1259" w:hanging="357"/>
        <w:rPr>
          <w:rStyle w:val="BodyCopyText"/>
        </w:rPr>
      </w:pPr>
      <w:r w:rsidRPr="0022198D">
        <w:rPr>
          <w:rStyle w:val="BodyCopyText"/>
        </w:rPr>
        <w:t>When does completion take place?</w:t>
      </w:r>
    </w:p>
    <w:p w14:paraId="584D31BC" w14:textId="77777777" w:rsidR="00A5114E" w:rsidRPr="0022198D" w:rsidRDefault="00A5114E" w:rsidP="00E34CB4">
      <w:pPr>
        <w:numPr>
          <w:ilvl w:val="2"/>
          <w:numId w:val="61"/>
        </w:numPr>
        <w:ind w:left="1604" w:hanging="357"/>
        <w:rPr>
          <w:rStyle w:val="BodyCopyText"/>
        </w:rPr>
      </w:pPr>
      <w:r w:rsidRPr="0022198D">
        <w:rPr>
          <w:rStyle w:val="BodyCopyText"/>
        </w:rPr>
        <w:t>After the wellbore has been drilled</w:t>
      </w:r>
      <w:r w:rsidR="00002CA5">
        <w:rPr>
          <w:rStyle w:val="BodyCopyText"/>
        </w:rPr>
        <w:t>.</w:t>
      </w:r>
    </w:p>
    <w:p w14:paraId="2479D5D6" w14:textId="77777777" w:rsidR="00A5114E" w:rsidRPr="0022198D" w:rsidRDefault="00A5114E" w:rsidP="00E34CB4">
      <w:pPr>
        <w:numPr>
          <w:ilvl w:val="1"/>
          <w:numId w:val="62"/>
        </w:numPr>
        <w:ind w:left="1259" w:hanging="357"/>
        <w:rPr>
          <w:rStyle w:val="BodyCopyText"/>
        </w:rPr>
      </w:pPr>
      <w:r w:rsidRPr="0022198D">
        <w:rPr>
          <w:rStyle w:val="BodyCopyText"/>
        </w:rPr>
        <w:t>How does it begin?</w:t>
      </w:r>
    </w:p>
    <w:p w14:paraId="710D32BA" w14:textId="77777777" w:rsidR="00A5114E" w:rsidRPr="0022198D" w:rsidRDefault="00A5114E" w:rsidP="00E34CB4">
      <w:pPr>
        <w:numPr>
          <w:ilvl w:val="2"/>
          <w:numId w:val="61"/>
        </w:numPr>
        <w:ind w:left="1604" w:hanging="357"/>
        <w:rPr>
          <w:rStyle w:val="BodyCopyText"/>
        </w:rPr>
      </w:pPr>
      <w:r w:rsidRPr="0022198D">
        <w:rPr>
          <w:rStyle w:val="BodyCopyText"/>
        </w:rPr>
        <w:t>In an unconventional reservoir it starts with hydraulic fracturing to stimulate hydrocarbons. In a conventional reservoir, hydraulic fracturing is not required.</w:t>
      </w:r>
    </w:p>
    <w:p w14:paraId="22600E6C" w14:textId="77777777" w:rsidR="00A5114E" w:rsidRPr="0022198D" w:rsidRDefault="00A5114E" w:rsidP="00E34CB4">
      <w:pPr>
        <w:numPr>
          <w:ilvl w:val="1"/>
          <w:numId w:val="62"/>
        </w:numPr>
        <w:ind w:left="1259" w:hanging="357"/>
        <w:rPr>
          <w:rStyle w:val="BodyCopyText"/>
        </w:rPr>
      </w:pPr>
      <w:r w:rsidRPr="0022198D">
        <w:rPr>
          <w:rStyle w:val="BodyCopyText"/>
        </w:rPr>
        <w:lastRenderedPageBreak/>
        <w:t>What is protecting the ground water near well pad sites?</w:t>
      </w:r>
    </w:p>
    <w:p w14:paraId="5A15FAA8" w14:textId="77777777" w:rsidR="00A5114E" w:rsidRPr="0022198D" w:rsidRDefault="00A5114E" w:rsidP="00E34CB4">
      <w:pPr>
        <w:numPr>
          <w:ilvl w:val="2"/>
          <w:numId w:val="61"/>
        </w:numPr>
        <w:ind w:left="1604" w:hanging="357"/>
        <w:rPr>
          <w:rStyle w:val="BodyCopyText"/>
        </w:rPr>
      </w:pPr>
      <w:r w:rsidRPr="0022198D">
        <w:rPr>
          <w:rStyle w:val="BodyCopyText"/>
        </w:rPr>
        <w:t xml:space="preserve">Casing cemented in the well protects ground water encountered by the well.  </w:t>
      </w:r>
    </w:p>
    <w:p w14:paraId="183DEC6E" w14:textId="77777777" w:rsidR="00A5114E" w:rsidRPr="0022198D" w:rsidRDefault="00A5114E" w:rsidP="00E34CB4">
      <w:pPr>
        <w:numPr>
          <w:ilvl w:val="2"/>
          <w:numId w:val="61"/>
        </w:numPr>
        <w:ind w:left="1604" w:hanging="357"/>
        <w:rPr>
          <w:rStyle w:val="BodyCopyText"/>
        </w:rPr>
      </w:pPr>
      <w:r w:rsidRPr="0022198D">
        <w:rPr>
          <w:rStyle w:val="BodyCopyText"/>
        </w:rPr>
        <w:t>Multiple layers of surface containment and an earth berm protect water surrounding the well pad site</w:t>
      </w:r>
      <w:r w:rsidR="00002CA5">
        <w:rPr>
          <w:rStyle w:val="BodyCopyText"/>
        </w:rPr>
        <w:t>.</w:t>
      </w:r>
    </w:p>
    <w:p w14:paraId="1AA3F2EF" w14:textId="77777777" w:rsidR="00A5114E" w:rsidRPr="0022198D" w:rsidRDefault="00A5114E" w:rsidP="00E34CB4">
      <w:pPr>
        <w:numPr>
          <w:ilvl w:val="1"/>
          <w:numId w:val="62"/>
        </w:numPr>
        <w:ind w:left="1259" w:hanging="357"/>
        <w:rPr>
          <w:rStyle w:val="BodyCopyText"/>
        </w:rPr>
      </w:pPr>
      <w:r w:rsidRPr="0022198D">
        <w:rPr>
          <w:rStyle w:val="BodyCopyText"/>
        </w:rPr>
        <w:t>How long does a “frac” job take?</w:t>
      </w:r>
    </w:p>
    <w:p w14:paraId="1EAB6C6E" w14:textId="77777777" w:rsidR="00A5114E" w:rsidRPr="0022198D" w:rsidRDefault="00A5114E" w:rsidP="00E34CB4">
      <w:pPr>
        <w:numPr>
          <w:ilvl w:val="2"/>
          <w:numId w:val="61"/>
        </w:numPr>
        <w:ind w:left="1604" w:hanging="357"/>
        <w:rPr>
          <w:rStyle w:val="BodyCopyText"/>
        </w:rPr>
      </w:pPr>
      <w:r w:rsidRPr="0022198D">
        <w:rPr>
          <w:rStyle w:val="BodyCopyText"/>
        </w:rPr>
        <w:t xml:space="preserve">An individual frac takes approximately 4 hours. The number of individual fracs on a well is varied and well dependent. </w:t>
      </w:r>
    </w:p>
    <w:p w14:paraId="316B74E1" w14:textId="77777777" w:rsidR="00A5114E" w:rsidRPr="0022198D" w:rsidRDefault="00A5114E" w:rsidP="00E34CB4">
      <w:pPr>
        <w:numPr>
          <w:ilvl w:val="1"/>
          <w:numId w:val="62"/>
        </w:numPr>
        <w:ind w:left="1259" w:hanging="357"/>
        <w:rPr>
          <w:rStyle w:val="BodyCopyText"/>
        </w:rPr>
      </w:pPr>
      <w:r w:rsidRPr="0022198D">
        <w:rPr>
          <w:rStyle w:val="BodyCopyText"/>
        </w:rPr>
        <w:t>Explain how water is used in the process.</w:t>
      </w:r>
    </w:p>
    <w:p w14:paraId="026FA912" w14:textId="77777777" w:rsidR="00A5114E" w:rsidRPr="0022198D" w:rsidRDefault="00A5114E" w:rsidP="00E34CB4">
      <w:pPr>
        <w:numPr>
          <w:ilvl w:val="2"/>
          <w:numId w:val="61"/>
        </w:numPr>
        <w:ind w:left="1604" w:hanging="357"/>
        <w:rPr>
          <w:rStyle w:val="BodyCopyText"/>
        </w:rPr>
      </w:pPr>
      <w:r w:rsidRPr="0022198D">
        <w:rPr>
          <w:rStyle w:val="BodyCopyText"/>
        </w:rPr>
        <w:t xml:space="preserve">Water under pressure is used to create the frac. Sand is pumped into the fracture using water in order to keep the fracture open once pressure is released.  </w:t>
      </w:r>
    </w:p>
    <w:p w14:paraId="10B5B60A" w14:textId="77777777" w:rsidR="00A5114E" w:rsidRPr="0022198D" w:rsidRDefault="00A5114E" w:rsidP="00E34CB4">
      <w:pPr>
        <w:numPr>
          <w:ilvl w:val="1"/>
          <w:numId w:val="62"/>
        </w:numPr>
        <w:ind w:left="1259" w:hanging="357"/>
        <w:rPr>
          <w:rStyle w:val="BodyCopyText"/>
        </w:rPr>
      </w:pPr>
      <w:r w:rsidRPr="0022198D">
        <w:rPr>
          <w:rStyle w:val="BodyCopyText"/>
        </w:rPr>
        <w:t>What is a “frack stack”?</w:t>
      </w:r>
    </w:p>
    <w:p w14:paraId="26154E57" w14:textId="77777777" w:rsidR="00A5114E" w:rsidRPr="0022198D" w:rsidRDefault="00A5114E" w:rsidP="00E34CB4">
      <w:pPr>
        <w:numPr>
          <w:ilvl w:val="2"/>
          <w:numId w:val="61"/>
        </w:numPr>
        <w:ind w:left="1604" w:hanging="357"/>
        <w:rPr>
          <w:rStyle w:val="BodyCopyText"/>
        </w:rPr>
      </w:pPr>
      <w:r w:rsidRPr="0022198D">
        <w:rPr>
          <w:rStyle w:val="BodyCopyText"/>
        </w:rPr>
        <w:t xml:space="preserve">A set of valves and fittings, commonly referred to as a </w:t>
      </w:r>
      <w:hyperlink r:id="rId62" w:history="1">
        <w:r w:rsidRPr="0022198D">
          <w:rPr>
            <w:rStyle w:val="BodyCopyText"/>
          </w:rPr>
          <w:t>Christmas tree</w:t>
        </w:r>
      </w:hyperlink>
      <w:r w:rsidRPr="0022198D">
        <w:rPr>
          <w:rStyle w:val="BodyCopyText"/>
        </w:rPr>
        <w:t xml:space="preserve">, installed on a well at surface specifically for the fracturing process. </w:t>
      </w:r>
    </w:p>
    <w:p w14:paraId="1A6B2CA2" w14:textId="77777777" w:rsidR="00A5114E" w:rsidRPr="0022198D" w:rsidRDefault="001A089F" w:rsidP="00E34CB4">
      <w:pPr>
        <w:numPr>
          <w:ilvl w:val="1"/>
          <w:numId w:val="62"/>
        </w:numPr>
        <w:ind w:left="1259" w:hanging="357"/>
        <w:rPr>
          <w:rStyle w:val="BodyCopyText"/>
        </w:rPr>
      </w:pPr>
      <w:hyperlink r:id="rId63" w:history="1"/>
      <w:hyperlink r:id="rId64" w:history="1"/>
      <w:hyperlink r:id="rId65" w:history="1"/>
      <w:hyperlink r:id="rId66" w:history="1"/>
      <w:hyperlink r:id="rId67" w:history="1"/>
      <w:r w:rsidR="00A5114E" w:rsidRPr="0022198D">
        <w:rPr>
          <w:rStyle w:val="BodyCopyText"/>
        </w:rPr>
        <w:t>What is “proppant” and what does it do?</w:t>
      </w:r>
    </w:p>
    <w:p w14:paraId="1C9C1234" w14:textId="77777777" w:rsidR="00A5114E" w:rsidRPr="0022198D" w:rsidRDefault="00A5114E" w:rsidP="00E34CB4">
      <w:pPr>
        <w:numPr>
          <w:ilvl w:val="2"/>
          <w:numId w:val="61"/>
        </w:numPr>
        <w:ind w:left="1604" w:hanging="357"/>
        <w:rPr>
          <w:rStyle w:val="BodyCopyText"/>
        </w:rPr>
      </w:pPr>
      <w:r w:rsidRPr="0022198D">
        <w:rPr>
          <w:rStyle w:val="BodyCopyText"/>
        </w:rPr>
        <w:t xml:space="preserve">Sized particles mixed with </w:t>
      </w:r>
      <w:hyperlink r:id="rId68" w:history="1">
        <w:r w:rsidRPr="0022198D">
          <w:rPr>
            <w:rStyle w:val="BodyCopyText"/>
          </w:rPr>
          <w:t>fracturing fluid</w:t>
        </w:r>
      </w:hyperlink>
      <w:r w:rsidRPr="0022198D">
        <w:rPr>
          <w:rStyle w:val="BodyCopyText"/>
        </w:rPr>
        <w:t xml:space="preserve"> to hold fractures open after a </w:t>
      </w:r>
      <w:hyperlink r:id="rId69" w:history="1">
        <w:r w:rsidRPr="0022198D">
          <w:rPr>
            <w:rStyle w:val="BodyCopyText"/>
          </w:rPr>
          <w:t>hydraulic fracturing</w:t>
        </w:r>
      </w:hyperlink>
      <w:r w:rsidRPr="0022198D">
        <w:rPr>
          <w:rStyle w:val="BodyCopyText"/>
        </w:rPr>
        <w:t xml:space="preserve"> treatment. In addition to naturally occurring grains, man-made or specially engineered proppants, such as -coated sand or high-strength ceramic materials like bauxite, may also be used. Proppant materials are carefully sorted </w:t>
      </w:r>
      <w:r w:rsidRPr="0022198D">
        <w:rPr>
          <w:rStyle w:val="BodyCopyText"/>
        </w:rPr>
        <w:lastRenderedPageBreak/>
        <w:t xml:space="preserve">for size and sphericity to provide an efficient conduit for </w:t>
      </w:r>
      <w:hyperlink r:id="rId70" w:history="1">
        <w:r w:rsidRPr="0022198D">
          <w:rPr>
            <w:rStyle w:val="BodyCopyText"/>
          </w:rPr>
          <w:t>production</w:t>
        </w:r>
      </w:hyperlink>
      <w:r w:rsidRPr="0022198D">
        <w:rPr>
          <w:rStyle w:val="BodyCopyText"/>
        </w:rPr>
        <w:t xml:space="preserve"> of fluid from the </w:t>
      </w:r>
      <w:hyperlink r:id="rId71" w:history="1">
        <w:r w:rsidRPr="0022198D">
          <w:rPr>
            <w:rStyle w:val="BodyCopyText"/>
          </w:rPr>
          <w:t>reservoir</w:t>
        </w:r>
      </w:hyperlink>
      <w:r w:rsidRPr="0022198D">
        <w:rPr>
          <w:rStyle w:val="BodyCopyText"/>
        </w:rPr>
        <w:t xml:space="preserve"> to the wellbore.</w:t>
      </w:r>
    </w:p>
    <w:p w14:paraId="2A731614" w14:textId="77777777" w:rsidR="00A5114E" w:rsidRPr="0022198D" w:rsidRDefault="00A5114E" w:rsidP="00E34CB4">
      <w:pPr>
        <w:numPr>
          <w:ilvl w:val="1"/>
          <w:numId w:val="62"/>
        </w:numPr>
        <w:ind w:left="1259" w:hanging="357"/>
        <w:rPr>
          <w:rStyle w:val="BodyCopyText"/>
        </w:rPr>
      </w:pPr>
      <w:r w:rsidRPr="0022198D">
        <w:rPr>
          <w:rStyle w:val="BodyCopyText"/>
        </w:rPr>
        <w:t>What is in “fracking fluid”?  What does it do?</w:t>
      </w:r>
    </w:p>
    <w:p w14:paraId="1C22D828" w14:textId="77777777" w:rsidR="00A5114E" w:rsidRPr="0022198D" w:rsidRDefault="00A5114E" w:rsidP="00E34CB4">
      <w:pPr>
        <w:numPr>
          <w:ilvl w:val="2"/>
          <w:numId w:val="61"/>
        </w:numPr>
        <w:ind w:left="1604" w:hanging="357"/>
        <w:rPr>
          <w:rStyle w:val="BodyCopyText"/>
        </w:rPr>
      </w:pPr>
      <w:r w:rsidRPr="0022198D">
        <w:rPr>
          <w:rStyle w:val="BodyCopyText"/>
        </w:rPr>
        <w:t xml:space="preserve">Fracking fluid (or frac fluid) is a chemical mixture used to convey and place proppant into a fracture to keep it open when pressure is released after the fracking operation is completed.  </w:t>
      </w:r>
    </w:p>
    <w:p w14:paraId="7FCB36AB" w14:textId="77777777" w:rsidR="00A5114E" w:rsidRPr="0022198D" w:rsidRDefault="00A5114E" w:rsidP="00E34CB4">
      <w:pPr>
        <w:numPr>
          <w:ilvl w:val="1"/>
          <w:numId w:val="62"/>
        </w:numPr>
        <w:ind w:left="1259" w:hanging="357"/>
        <w:rPr>
          <w:rStyle w:val="BodyCopyText"/>
        </w:rPr>
      </w:pPr>
      <w:r w:rsidRPr="0022198D">
        <w:rPr>
          <w:rStyle w:val="BodyCopyText"/>
        </w:rPr>
        <w:t>What is “produced water”?</w:t>
      </w:r>
    </w:p>
    <w:p w14:paraId="31FD2A8B" w14:textId="77777777" w:rsidR="00A5114E" w:rsidRPr="0022198D" w:rsidRDefault="00A5114E" w:rsidP="00E34CB4">
      <w:pPr>
        <w:numPr>
          <w:ilvl w:val="2"/>
          <w:numId w:val="61"/>
        </w:numPr>
        <w:ind w:left="1604" w:hanging="357"/>
        <w:rPr>
          <w:rStyle w:val="BodyCopyText"/>
        </w:rPr>
      </w:pPr>
      <w:r w:rsidRPr="0022198D">
        <w:rPr>
          <w:rStyle w:val="BodyCopyText"/>
        </w:rPr>
        <w:t xml:space="preserve">Water produced from a wellbore that was resident in the formation and not part of the  </w:t>
      </w:r>
      <w:hyperlink r:id="rId72" w:history="1">
        <w:r w:rsidRPr="0022198D">
          <w:rPr>
            <w:rStyle w:val="BodyCopyText"/>
          </w:rPr>
          <w:t xml:space="preserve">treatment </w:t>
        </w:r>
      </w:hyperlink>
      <w:r w:rsidRPr="0022198D">
        <w:rPr>
          <w:rStyle w:val="BodyCopyText"/>
        </w:rPr>
        <w:t xml:space="preserve">fluid process. </w:t>
      </w:r>
    </w:p>
    <w:p w14:paraId="5855EA0A" w14:textId="77777777" w:rsidR="00A5114E" w:rsidRPr="0022198D" w:rsidRDefault="00A5114E" w:rsidP="00E34CB4">
      <w:pPr>
        <w:numPr>
          <w:ilvl w:val="1"/>
          <w:numId w:val="62"/>
        </w:numPr>
        <w:ind w:left="1259" w:hanging="357"/>
        <w:rPr>
          <w:rStyle w:val="BodyCopyText"/>
        </w:rPr>
      </w:pPr>
      <w:r w:rsidRPr="0022198D">
        <w:rPr>
          <w:rStyle w:val="BodyCopyText"/>
        </w:rPr>
        <w:t>What is a “service rig” or “workover rig”?  What is it used for?</w:t>
      </w:r>
    </w:p>
    <w:p w14:paraId="73006FC6" w14:textId="77777777" w:rsidR="00A5114E" w:rsidRPr="0022198D" w:rsidRDefault="00A5114E" w:rsidP="00E34CB4">
      <w:pPr>
        <w:numPr>
          <w:ilvl w:val="2"/>
          <w:numId w:val="61"/>
        </w:numPr>
        <w:ind w:left="1604" w:hanging="357"/>
        <w:rPr>
          <w:rStyle w:val="BodyCopyText"/>
        </w:rPr>
      </w:pPr>
      <w:r w:rsidRPr="0022198D">
        <w:rPr>
          <w:rStyle w:val="BodyCopyText"/>
        </w:rPr>
        <w:t xml:space="preserve">Just as a Drilling Rig is used to drill a well, a Service Rig is used to service or performing maintenance activities on a well. A service rig as also used to conduct completion operations on a well. </w:t>
      </w:r>
    </w:p>
    <w:p w14:paraId="72CCFF94" w14:textId="77777777" w:rsidR="00A5114E" w:rsidRPr="0022198D" w:rsidRDefault="00A5114E" w:rsidP="00E34CB4">
      <w:pPr>
        <w:numPr>
          <w:ilvl w:val="1"/>
          <w:numId w:val="62"/>
        </w:numPr>
        <w:ind w:left="1259" w:hanging="357"/>
        <w:rPr>
          <w:rStyle w:val="BodyCopyText"/>
        </w:rPr>
      </w:pPr>
      <w:r w:rsidRPr="0022198D">
        <w:rPr>
          <w:rStyle w:val="BodyCopyText"/>
        </w:rPr>
        <w:t>What is the “Christmas Tree?”  What is its function?</w:t>
      </w:r>
    </w:p>
    <w:p w14:paraId="3D75CC53" w14:textId="77777777" w:rsidR="00A5114E" w:rsidRPr="0022198D" w:rsidRDefault="00A5114E" w:rsidP="00E34CB4">
      <w:pPr>
        <w:numPr>
          <w:ilvl w:val="2"/>
          <w:numId w:val="61"/>
        </w:numPr>
        <w:ind w:left="1797" w:hanging="357"/>
        <w:rPr>
          <w:rStyle w:val="BodyCopyText"/>
        </w:rPr>
      </w:pPr>
      <w:r w:rsidRPr="0022198D">
        <w:rPr>
          <w:rStyle w:val="BodyCopyText"/>
        </w:rPr>
        <w:t xml:space="preserve">An assembly of valves, spools, pressure gauges and chokes fitted to the </w:t>
      </w:r>
      <w:hyperlink r:id="rId73" w:history="1">
        <w:r w:rsidRPr="0022198D">
          <w:rPr>
            <w:rStyle w:val="BodyCopyText"/>
          </w:rPr>
          <w:t>wellhead</w:t>
        </w:r>
      </w:hyperlink>
      <w:r w:rsidRPr="0022198D">
        <w:rPr>
          <w:rStyle w:val="BodyCopyText"/>
        </w:rPr>
        <w:t xml:space="preserve"> of a completed well to control </w:t>
      </w:r>
      <w:hyperlink r:id="rId74" w:history="1">
        <w:r w:rsidRPr="0022198D">
          <w:rPr>
            <w:rStyle w:val="BodyCopyText"/>
          </w:rPr>
          <w:t>production</w:t>
        </w:r>
      </w:hyperlink>
      <w:r w:rsidRPr="0022198D">
        <w:rPr>
          <w:rStyle w:val="BodyCopyText"/>
        </w:rPr>
        <w:t xml:space="preserve">. </w:t>
      </w:r>
    </w:p>
    <w:p w14:paraId="6B2C53DB" w14:textId="77777777" w:rsidR="00A5114E" w:rsidRPr="0022198D" w:rsidRDefault="001A089F" w:rsidP="00E34CB4">
      <w:pPr>
        <w:numPr>
          <w:ilvl w:val="1"/>
          <w:numId w:val="62"/>
        </w:numPr>
        <w:ind w:left="1259" w:hanging="357"/>
        <w:rPr>
          <w:rStyle w:val="BodyCopyText"/>
        </w:rPr>
      </w:pPr>
      <w:hyperlink r:id="rId75" w:history="1"/>
      <w:r w:rsidR="00A5114E" w:rsidRPr="0022198D">
        <w:rPr>
          <w:rStyle w:val="BodyCopyText"/>
        </w:rPr>
        <w:t>How is the Christmas Tree operated?</w:t>
      </w:r>
    </w:p>
    <w:p w14:paraId="1E99F23F" w14:textId="77777777" w:rsidR="00A5114E" w:rsidRPr="0022198D" w:rsidRDefault="00A5114E" w:rsidP="00E34CB4">
      <w:pPr>
        <w:numPr>
          <w:ilvl w:val="2"/>
          <w:numId w:val="61"/>
        </w:numPr>
        <w:ind w:left="1604" w:hanging="357"/>
        <w:rPr>
          <w:rStyle w:val="BodyCopyText"/>
        </w:rPr>
      </w:pPr>
      <w:r w:rsidRPr="0022198D">
        <w:rPr>
          <w:rStyle w:val="BodyCopyText"/>
        </w:rPr>
        <w:t xml:space="preserve">Either manually by an operator going to the wellsite or remotely with the use of hydraulically actuated valves. </w:t>
      </w:r>
    </w:p>
    <w:p w14:paraId="12EF0DC4" w14:textId="77777777" w:rsidR="00A5114E" w:rsidRPr="0022198D" w:rsidRDefault="00A5114E" w:rsidP="00E34CB4">
      <w:pPr>
        <w:numPr>
          <w:ilvl w:val="1"/>
          <w:numId w:val="62"/>
        </w:numPr>
        <w:ind w:left="1259" w:hanging="357"/>
        <w:rPr>
          <w:rStyle w:val="BodyCopyText"/>
        </w:rPr>
      </w:pPr>
      <w:r w:rsidRPr="0022198D">
        <w:rPr>
          <w:rStyle w:val="BodyCopyText"/>
        </w:rPr>
        <w:t>What is the first product of a new well?</w:t>
      </w:r>
    </w:p>
    <w:p w14:paraId="77EFD87D" w14:textId="77777777" w:rsidR="00A5114E" w:rsidRPr="0022198D" w:rsidRDefault="00A5114E" w:rsidP="00E34CB4">
      <w:pPr>
        <w:numPr>
          <w:ilvl w:val="2"/>
          <w:numId w:val="61"/>
        </w:numPr>
        <w:ind w:left="1604" w:hanging="357"/>
        <w:rPr>
          <w:rStyle w:val="BodyCopyText"/>
        </w:rPr>
      </w:pPr>
      <w:r w:rsidRPr="0022198D">
        <w:rPr>
          <w:rStyle w:val="BodyCopyText"/>
        </w:rPr>
        <w:t>Produced brine and water</w:t>
      </w:r>
      <w:r w:rsidR="00002CA5">
        <w:rPr>
          <w:rStyle w:val="BodyCopyText"/>
        </w:rPr>
        <w:t>.</w:t>
      </w:r>
    </w:p>
    <w:p w14:paraId="47512DC5" w14:textId="77777777" w:rsidR="00DE54AB" w:rsidRDefault="00DE54AB">
      <w:pPr>
        <w:rPr>
          <w:rStyle w:val="BodyCopyText"/>
        </w:rPr>
      </w:pPr>
      <w:r>
        <w:rPr>
          <w:rStyle w:val="BodyCopyText"/>
        </w:rPr>
        <w:br w:type="page"/>
      </w:r>
    </w:p>
    <w:p w14:paraId="1055A9DF" w14:textId="77777777" w:rsidR="00A5114E" w:rsidRPr="0022198D" w:rsidRDefault="00A5114E" w:rsidP="00E34CB4">
      <w:pPr>
        <w:numPr>
          <w:ilvl w:val="1"/>
          <w:numId w:val="62"/>
        </w:numPr>
        <w:ind w:left="1259" w:hanging="357"/>
        <w:rPr>
          <w:rStyle w:val="BodyCopyText"/>
        </w:rPr>
      </w:pPr>
      <w:r w:rsidRPr="0022198D">
        <w:rPr>
          <w:rStyle w:val="BodyCopyText"/>
        </w:rPr>
        <w:lastRenderedPageBreak/>
        <w:t>How long can a well-head be used?</w:t>
      </w:r>
    </w:p>
    <w:p w14:paraId="4162988B" w14:textId="77777777" w:rsidR="00A5114E" w:rsidRPr="0022198D" w:rsidRDefault="00A5114E" w:rsidP="00E34CB4">
      <w:pPr>
        <w:numPr>
          <w:ilvl w:val="2"/>
          <w:numId w:val="61"/>
        </w:numPr>
        <w:ind w:left="1604" w:hanging="357"/>
        <w:rPr>
          <w:rStyle w:val="BodyCopyText"/>
        </w:rPr>
      </w:pPr>
      <w:r w:rsidRPr="0022198D">
        <w:rPr>
          <w:rStyle w:val="BodyCopyText"/>
        </w:rPr>
        <w:t>For the life of the well operations and production</w:t>
      </w:r>
      <w:r w:rsidR="00002CA5">
        <w:rPr>
          <w:rStyle w:val="BodyCopyText"/>
        </w:rPr>
        <w:t>.</w:t>
      </w:r>
    </w:p>
    <w:p w14:paraId="7E82DFBD" w14:textId="77777777" w:rsidR="00A5114E" w:rsidRPr="00A5114E" w:rsidRDefault="0067487B" w:rsidP="00F5470E">
      <w:pPr>
        <w:pStyle w:val="SubHeading4"/>
      </w:pPr>
      <w:bookmarkStart w:id="197" w:name="_Toc48320523"/>
      <w:r>
        <w:t xml:space="preserve">5.2.1.4. </w:t>
      </w:r>
      <w:r w:rsidR="00A5114E" w:rsidRPr="00A5114E">
        <w:t>Production</w:t>
      </w:r>
      <w:bookmarkEnd w:id="197"/>
    </w:p>
    <w:p w14:paraId="7DCE4E4B" w14:textId="77777777" w:rsidR="00A5114E" w:rsidRPr="0022198D" w:rsidRDefault="00A5114E" w:rsidP="009F5323">
      <w:pPr>
        <w:rPr>
          <w:rStyle w:val="BodyCopyText"/>
        </w:rPr>
      </w:pPr>
      <w:r w:rsidRPr="0022198D">
        <w:rPr>
          <w:rStyle w:val="BodyCopyText"/>
        </w:rPr>
        <w:t>This section describes the processes involve in readying natural gas from the well for commercial use and transportation</w:t>
      </w:r>
    </w:p>
    <w:p w14:paraId="6E9E7E2B" w14:textId="77777777" w:rsidR="00A5114E" w:rsidRPr="0067487B" w:rsidRDefault="002A2FF3" w:rsidP="00661D7B">
      <w:pPr>
        <w:pStyle w:val="SubHeading5"/>
      </w:pPr>
      <w:r>
        <w:t xml:space="preserve">5.2.1.4.1. </w:t>
      </w:r>
      <w:r w:rsidR="00A5114E" w:rsidRPr="0067487B">
        <w:t>Gas Processing</w:t>
      </w:r>
    </w:p>
    <w:p w14:paraId="515B1940" w14:textId="77777777" w:rsidR="00A5114E" w:rsidRPr="0022198D" w:rsidRDefault="00A5114E" w:rsidP="009F5323">
      <w:pPr>
        <w:rPr>
          <w:rStyle w:val="BodyCopyText"/>
        </w:rPr>
      </w:pPr>
      <w:r w:rsidRPr="0022198D">
        <w:rPr>
          <w:rStyle w:val="BodyCopyText"/>
        </w:rPr>
        <w:t>Defines the various terms used to describe natural gas and the pipeline distribution routes for natural gas in BC.  This video will help students to understand gas production and its distribution.</w:t>
      </w:r>
    </w:p>
    <w:p w14:paraId="2EE4A02A" w14:textId="77777777" w:rsidR="00A5114E" w:rsidRPr="00A5114E" w:rsidRDefault="002A2FF3" w:rsidP="00661D7B">
      <w:pPr>
        <w:pStyle w:val="SubHeading5"/>
      </w:pPr>
      <w:r>
        <w:t xml:space="preserve">5.2.1.4.2. </w:t>
      </w:r>
      <w:r w:rsidR="00A5114E" w:rsidRPr="00A5114E">
        <w:t xml:space="preserve">Video 5:  </w:t>
      </w:r>
      <w:bookmarkStart w:id="198" w:name="_Hlk47353281"/>
      <w:r w:rsidR="00A5114E" w:rsidRPr="00A5114E">
        <w:fldChar w:fldCharType="begin"/>
      </w:r>
      <w:r w:rsidR="00A5114E" w:rsidRPr="00A5114E">
        <w:instrText>HYPERLINK "https://www.youtube.com/watch?v=2Gw_Bn-JqDg"</w:instrText>
      </w:r>
      <w:r w:rsidR="00A5114E" w:rsidRPr="00A5114E">
        <w:fldChar w:fldCharType="separate"/>
      </w:r>
      <w:r w:rsidR="00A5114E" w:rsidRPr="00A5114E">
        <w:rPr>
          <w:color w:val="0000FF" w:themeColor="hyperlink"/>
          <w:u w:val="single"/>
        </w:rPr>
        <w:t>Natural Gas Production and Marketing in the Marcellus Shale</w:t>
      </w:r>
      <w:r w:rsidR="00A5114E" w:rsidRPr="00A5114E">
        <w:fldChar w:fldCharType="end"/>
      </w:r>
      <w:r w:rsidR="00A5114E" w:rsidRPr="00A5114E">
        <w:t xml:space="preserve"> (9 minutes 43 seconds)</w:t>
      </w:r>
      <w:bookmarkEnd w:id="198"/>
      <w:r w:rsidR="005E1176">
        <w:t>.</w:t>
      </w:r>
    </w:p>
    <w:p w14:paraId="13E14506" w14:textId="77777777" w:rsidR="00A5114E" w:rsidRPr="00A5114E" w:rsidRDefault="00A5114E" w:rsidP="00661D7B">
      <w:pPr>
        <w:pStyle w:val="SubHeading5"/>
      </w:pPr>
      <w:bookmarkStart w:id="199" w:name="_Hlk48407443"/>
      <w:r>
        <w:t>5.2.</w:t>
      </w:r>
      <w:r w:rsidR="002A2FF3">
        <w:t>1.4.3.</w:t>
      </w:r>
      <w:r>
        <w:t xml:space="preserve"> </w:t>
      </w:r>
      <w:r w:rsidRPr="00A5114E">
        <w:t>Learning Activity 4 Production</w:t>
      </w:r>
    </w:p>
    <w:bookmarkEnd w:id="199"/>
    <w:p w14:paraId="4421C1E2" w14:textId="77777777" w:rsidR="00A5114E" w:rsidRPr="00A5114E" w:rsidRDefault="00A5114E" w:rsidP="00294831">
      <w:pPr>
        <w:pStyle w:val="BodyCopyITALICS"/>
      </w:pPr>
      <w:r w:rsidRPr="00A5114E">
        <w:t>Instructions</w:t>
      </w:r>
    </w:p>
    <w:p w14:paraId="5E17D89C" w14:textId="77777777" w:rsidR="00A5114E" w:rsidRPr="0022198D" w:rsidRDefault="00A5114E" w:rsidP="00E34CB4">
      <w:pPr>
        <w:numPr>
          <w:ilvl w:val="0"/>
          <w:numId w:val="63"/>
        </w:numPr>
        <w:ind w:left="924" w:hanging="357"/>
        <w:rPr>
          <w:rStyle w:val="BodyCopyText"/>
        </w:rPr>
      </w:pPr>
      <w:r w:rsidRPr="0022198D">
        <w:rPr>
          <w:rStyle w:val="BodyCopyText"/>
        </w:rPr>
        <w:t>Have the students watch Video 5</w:t>
      </w:r>
      <w:r w:rsidR="00002CA5">
        <w:rPr>
          <w:rStyle w:val="BodyCopyText"/>
        </w:rPr>
        <w:t>.</w:t>
      </w:r>
      <w:r w:rsidRPr="0022198D">
        <w:rPr>
          <w:rStyle w:val="BodyCopyText"/>
        </w:rPr>
        <w:t xml:space="preserve">  </w:t>
      </w:r>
    </w:p>
    <w:p w14:paraId="53DDCCE3" w14:textId="77777777" w:rsidR="00A5114E" w:rsidRPr="0022198D" w:rsidRDefault="00A5114E" w:rsidP="00E34CB4">
      <w:pPr>
        <w:numPr>
          <w:ilvl w:val="0"/>
          <w:numId w:val="63"/>
        </w:numPr>
        <w:ind w:left="924" w:hanging="357"/>
        <w:rPr>
          <w:rStyle w:val="BodyCopyText"/>
        </w:rPr>
      </w:pPr>
      <w:r w:rsidRPr="0022198D">
        <w:rPr>
          <w:rStyle w:val="BodyCopyText"/>
        </w:rPr>
        <w:t>Hold a class discussion using the following Discussion Questions:</w:t>
      </w:r>
    </w:p>
    <w:p w14:paraId="7F09EFBC" w14:textId="77777777" w:rsidR="00A5114E" w:rsidRPr="0022198D" w:rsidRDefault="00A5114E" w:rsidP="00E34CB4">
      <w:pPr>
        <w:numPr>
          <w:ilvl w:val="1"/>
          <w:numId w:val="63"/>
        </w:numPr>
        <w:ind w:left="1259" w:hanging="357"/>
        <w:rPr>
          <w:rStyle w:val="BodyCopyText"/>
        </w:rPr>
      </w:pPr>
      <w:r w:rsidRPr="0022198D">
        <w:rPr>
          <w:rStyle w:val="BodyCopyText"/>
        </w:rPr>
        <w:t xml:space="preserve">Is natural gas ready for sale straight from the well?  Why or </w:t>
      </w:r>
      <w:r w:rsidR="002274E0">
        <w:rPr>
          <w:rStyle w:val="BodyCopyText"/>
        </w:rPr>
        <w:br/>
      </w:r>
      <w:r w:rsidRPr="0022198D">
        <w:rPr>
          <w:rStyle w:val="BodyCopyText"/>
        </w:rPr>
        <w:t>why not?</w:t>
      </w:r>
    </w:p>
    <w:p w14:paraId="3B3F063E" w14:textId="77777777" w:rsidR="00A5114E" w:rsidRPr="0022198D" w:rsidRDefault="00A5114E" w:rsidP="00E34CB4">
      <w:pPr>
        <w:numPr>
          <w:ilvl w:val="2"/>
          <w:numId w:val="61"/>
        </w:numPr>
        <w:ind w:left="1604" w:hanging="357"/>
        <w:rPr>
          <w:rStyle w:val="BodyCopyText"/>
        </w:rPr>
      </w:pPr>
      <w:r w:rsidRPr="0022198D">
        <w:rPr>
          <w:rStyle w:val="BodyCopyText"/>
        </w:rPr>
        <w:t>No as it contains water from the formation, as well as other impurities that must be removed</w:t>
      </w:r>
      <w:r w:rsidR="00002CA5">
        <w:rPr>
          <w:rStyle w:val="BodyCopyText"/>
        </w:rPr>
        <w:t>.</w:t>
      </w:r>
    </w:p>
    <w:p w14:paraId="7BDF579B" w14:textId="77777777" w:rsidR="00DE54AB" w:rsidRDefault="00DE54AB">
      <w:pPr>
        <w:rPr>
          <w:rStyle w:val="BodyCopyText"/>
        </w:rPr>
      </w:pPr>
      <w:r>
        <w:rPr>
          <w:rStyle w:val="BodyCopyText"/>
        </w:rPr>
        <w:br w:type="page"/>
      </w:r>
    </w:p>
    <w:p w14:paraId="4230C268" w14:textId="77777777" w:rsidR="00A5114E" w:rsidRPr="0022198D" w:rsidRDefault="00A5114E" w:rsidP="00E34CB4">
      <w:pPr>
        <w:numPr>
          <w:ilvl w:val="1"/>
          <w:numId w:val="63"/>
        </w:numPr>
        <w:ind w:left="1259" w:hanging="357"/>
        <w:rPr>
          <w:rStyle w:val="BodyCopyText"/>
        </w:rPr>
      </w:pPr>
      <w:r w:rsidRPr="0022198D">
        <w:rPr>
          <w:rStyle w:val="BodyCopyText"/>
        </w:rPr>
        <w:lastRenderedPageBreak/>
        <w:t>What preventative measures are in place to protect the environment in this phase of production?</w:t>
      </w:r>
    </w:p>
    <w:p w14:paraId="639ED53D" w14:textId="77777777" w:rsidR="00A5114E" w:rsidRPr="0022198D" w:rsidRDefault="00A5114E" w:rsidP="00E34CB4">
      <w:pPr>
        <w:numPr>
          <w:ilvl w:val="2"/>
          <w:numId w:val="61"/>
        </w:numPr>
        <w:ind w:left="1604" w:hanging="357"/>
        <w:rPr>
          <w:rStyle w:val="BodyCopyText"/>
        </w:rPr>
      </w:pPr>
      <w:r w:rsidRPr="0022198D">
        <w:rPr>
          <w:rStyle w:val="BodyCopyText"/>
        </w:rPr>
        <w:t>Christmas tree to control wellhead pressures</w:t>
      </w:r>
      <w:r w:rsidR="00002CA5">
        <w:rPr>
          <w:rStyle w:val="BodyCopyText"/>
        </w:rPr>
        <w:t>.</w:t>
      </w:r>
    </w:p>
    <w:p w14:paraId="5F676D9C" w14:textId="77777777" w:rsidR="00A5114E" w:rsidRPr="0022198D" w:rsidRDefault="00A5114E" w:rsidP="00E34CB4">
      <w:pPr>
        <w:numPr>
          <w:ilvl w:val="2"/>
          <w:numId w:val="61"/>
        </w:numPr>
        <w:ind w:left="1604" w:hanging="357"/>
        <w:rPr>
          <w:rStyle w:val="BodyCopyText"/>
        </w:rPr>
      </w:pPr>
      <w:r w:rsidRPr="0022198D">
        <w:rPr>
          <w:rStyle w:val="BodyCopyText"/>
        </w:rPr>
        <w:t>Computerized and pneumatic devices to control gas flow</w:t>
      </w:r>
      <w:r w:rsidR="00002CA5">
        <w:rPr>
          <w:rStyle w:val="BodyCopyText"/>
        </w:rPr>
        <w:t>.</w:t>
      </w:r>
    </w:p>
    <w:p w14:paraId="1DE4DB75" w14:textId="77777777" w:rsidR="00A5114E" w:rsidRPr="0022198D" w:rsidRDefault="00A5114E" w:rsidP="00E34CB4">
      <w:pPr>
        <w:numPr>
          <w:ilvl w:val="1"/>
          <w:numId w:val="63"/>
        </w:numPr>
        <w:ind w:left="1259" w:hanging="357"/>
        <w:rPr>
          <w:rStyle w:val="BodyCopyText"/>
        </w:rPr>
      </w:pPr>
      <w:r w:rsidRPr="0022198D">
        <w:rPr>
          <w:rStyle w:val="BodyCopyText"/>
        </w:rPr>
        <w:t>What does a “separator” do?</w:t>
      </w:r>
    </w:p>
    <w:p w14:paraId="6FC3CC8D" w14:textId="77777777" w:rsidR="00A5114E" w:rsidRPr="0022198D" w:rsidRDefault="00A5114E" w:rsidP="00E34CB4">
      <w:pPr>
        <w:numPr>
          <w:ilvl w:val="2"/>
          <w:numId w:val="61"/>
        </w:numPr>
        <w:ind w:left="1604" w:hanging="357"/>
        <w:rPr>
          <w:rStyle w:val="BodyCopyText"/>
        </w:rPr>
      </w:pPr>
      <w:r w:rsidRPr="0022198D">
        <w:rPr>
          <w:rStyle w:val="BodyCopyText"/>
        </w:rPr>
        <w:t xml:space="preserve">Separates water, oil and gas form one-another. </w:t>
      </w:r>
    </w:p>
    <w:p w14:paraId="458B2E24" w14:textId="77777777" w:rsidR="00A5114E" w:rsidRPr="0022198D" w:rsidRDefault="00A5114E" w:rsidP="00E34CB4">
      <w:pPr>
        <w:numPr>
          <w:ilvl w:val="1"/>
          <w:numId w:val="63"/>
        </w:numPr>
        <w:ind w:left="1259" w:hanging="357"/>
        <w:rPr>
          <w:rStyle w:val="BodyCopyText"/>
        </w:rPr>
      </w:pPr>
      <w:r w:rsidRPr="0022198D">
        <w:rPr>
          <w:rStyle w:val="BodyCopyText"/>
        </w:rPr>
        <w:t>What does a “sales meter” do?</w:t>
      </w:r>
    </w:p>
    <w:p w14:paraId="0775EABB" w14:textId="77777777" w:rsidR="00A5114E" w:rsidRPr="0022198D" w:rsidRDefault="00A5114E" w:rsidP="00E34CB4">
      <w:pPr>
        <w:numPr>
          <w:ilvl w:val="2"/>
          <w:numId w:val="61"/>
        </w:numPr>
        <w:ind w:left="1604" w:hanging="357"/>
        <w:rPr>
          <w:rStyle w:val="BodyCopyText"/>
        </w:rPr>
      </w:pPr>
      <w:r w:rsidRPr="0022198D">
        <w:rPr>
          <w:rStyle w:val="BodyCopyText"/>
        </w:rPr>
        <w:t>Measures the volume of hydrocarbons shipped via pipeline to customers</w:t>
      </w:r>
      <w:r w:rsidR="00002CA5">
        <w:rPr>
          <w:rStyle w:val="BodyCopyText"/>
        </w:rPr>
        <w:t>.</w:t>
      </w:r>
    </w:p>
    <w:p w14:paraId="51BABEA1" w14:textId="77777777" w:rsidR="00A5114E" w:rsidRPr="0022198D" w:rsidRDefault="00A5114E" w:rsidP="00E34CB4">
      <w:pPr>
        <w:numPr>
          <w:ilvl w:val="1"/>
          <w:numId w:val="63"/>
        </w:numPr>
        <w:ind w:left="1259" w:hanging="357"/>
        <w:rPr>
          <w:rStyle w:val="BodyCopyText"/>
        </w:rPr>
      </w:pPr>
      <w:r w:rsidRPr="0022198D">
        <w:rPr>
          <w:rStyle w:val="BodyCopyText"/>
        </w:rPr>
        <w:t>What is a “CDP?”</w:t>
      </w:r>
    </w:p>
    <w:p w14:paraId="04301742" w14:textId="77777777" w:rsidR="00A5114E" w:rsidRPr="0022198D" w:rsidRDefault="00A5114E" w:rsidP="00E34CB4">
      <w:pPr>
        <w:numPr>
          <w:ilvl w:val="2"/>
          <w:numId w:val="61"/>
        </w:numPr>
        <w:ind w:left="1604" w:hanging="357"/>
        <w:rPr>
          <w:rStyle w:val="BodyCopyText"/>
        </w:rPr>
      </w:pPr>
      <w:r w:rsidRPr="0022198D">
        <w:rPr>
          <w:rStyle w:val="BodyCopyText"/>
        </w:rPr>
        <w:t>Central delivery point where gas is collected from producing wells and receive further processing and compression</w:t>
      </w:r>
      <w:r w:rsidR="00002CA5">
        <w:rPr>
          <w:rStyle w:val="BodyCopyText"/>
        </w:rPr>
        <w:t>.</w:t>
      </w:r>
      <w:r w:rsidRPr="0022198D">
        <w:rPr>
          <w:rStyle w:val="BodyCopyText"/>
        </w:rPr>
        <w:t xml:space="preserve"> </w:t>
      </w:r>
    </w:p>
    <w:p w14:paraId="43F9009D" w14:textId="77777777" w:rsidR="00A5114E" w:rsidRPr="0022198D" w:rsidRDefault="00A5114E" w:rsidP="00E34CB4">
      <w:pPr>
        <w:numPr>
          <w:ilvl w:val="1"/>
          <w:numId w:val="63"/>
        </w:numPr>
        <w:ind w:left="1259" w:hanging="357"/>
        <w:rPr>
          <w:rStyle w:val="BodyCopyText"/>
        </w:rPr>
      </w:pPr>
      <w:r w:rsidRPr="0022198D">
        <w:rPr>
          <w:rStyle w:val="BodyCopyText"/>
        </w:rPr>
        <w:t>What is a “dehydrator?”  What does it do?</w:t>
      </w:r>
    </w:p>
    <w:p w14:paraId="4299655F" w14:textId="77777777" w:rsidR="00A5114E" w:rsidRPr="0022198D" w:rsidRDefault="00A5114E" w:rsidP="00E34CB4">
      <w:pPr>
        <w:numPr>
          <w:ilvl w:val="2"/>
          <w:numId w:val="61"/>
        </w:numPr>
        <w:ind w:left="1604" w:hanging="357"/>
        <w:rPr>
          <w:rStyle w:val="BodyCopyText"/>
        </w:rPr>
      </w:pPr>
      <w:r w:rsidRPr="0022198D">
        <w:rPr>
          <w:rStyle w:val="BodyCopyText"/>
        </w:rPr>
        <w:t>Equipment that further separates water from gas</w:t>
      </w:r>
      <w:r w:rsidR="00002CA5">
        <w:rPr>
          <w:rStyle w:val="BodyCopyText"/>
        </w:rPr>
        <w:t>.</w:t>
      </w:r>
    </w:p>
    <w:p w14:paraId="11D2BB4A" w14:textId="77777777" w:rsidR="00A5114E" w:rsidRPr="0022198D" w:rsidRDefault="00A5114E" w:rsidP="00E34CB4">
      <w:pPr>
        <w:numPr>
          <w:ilvl w:val="1"/>
          <w:numId w:val="63"/>
        </w:numPr>
        <w:ind w:left="1259" w:hanging="357"/>
        <w:rPr>
          <w:rStyle w:val="BodyCopyText"/>
        </w:rPr>
      </w:pPr>
      <w:r w:rsidRPr="0022198D">
        <w:rPr>
          <w:rStyle w:val="BodyCopyText"/>
        </w:rPr>
        <w:t>What is “glycol?”</w:t>
      </w:r>
    </w:p>
    <w:p w14:paraId="5C67CE30" w14:textId="77777777" w:rsidR="00A5114E" w:rsidRPr="0022198D" w:rsidRDefault="00A5114E" w:rsidP="00E34CB4">
      <w:pPr>
        <w:numPr>
          <w:ilvl w:val="2"/>
          <w:numId w:val="61"/>
        </w:numPr>
        <w:ind w:left="1604" w:hanging="357"/>
        <w:rPr>
          <w:rStyle w:val="BodyCopyText"/>
        </w:rPr>
      </w:pPr>
      <w:r w:rsidRPr="0022198D">
        <w:rPr>
          <w:rStyle w:val="BodyCopyText"/>
        </w:rPr>
        <w:t xml:space="preserve">A fluid that bonds with water used to remove minute water particles from natural gas that were too small to be removed </w:t>
      </w:r>
      <w:hyperlink r:id="rId76" w:history="1"/>
      <w:r w:rsidRPr="0022198D">
        <w:rPr>
          <w:rStyle w:val="BodyCopyText"/>
        </w:rPr>
        <w:t xml:space="preserve"> using separators. </w:t>
      </w:r>
    </w:p>
    <w:p w14:paraId="155DEC25" w14:textId="77777777" w:rsidR="00A5114E" w:rsidRPr="0022198D" w:rsidRDefault="00A5114E" w:rsidP="00E34CB4">
      <w:pPr>
        <w:numPr>
          <w:ilvl w:val="1"/>
          <w:numId w:val="63"/>
        </w:numPr>
        <w:ind w:left="1259" w:hanging="357"/>
        <w:rPr>
          <w:rStyle w:val="BodyCopyText"/>
        </w:rPr>
      </w:pPr>
      <w:r w:rsidRPr="0022198D">
        <w:rPr>
          <w:rStyle w:val="BodyCopyText"/>
        </w:rPr>
        <w:t>What are pipelines used for?</w:t>
      </w:r>
    </w:p>
    <w:p w14:paraId="4F38FFB6" w14:textId="77777777" w:rsidR="00A5114E" w:rsidRPr="0022198D" w:rsidRDefault="00A5114E" w:rsidP="00E34CB4">
      <w:pPr>
        <w:numPr>
          <w:ilvl w:val="2"/>
          <w:numId w:val="61"/>
        </w:numPr>
        <w:ind w:left="1604" w:hanging="357"/>
        <w:rPr>
          <w:rStyle w:val="BodyCopyText"/>
        </w:rPr>
      </w:pPr>
      <w:r w:rsidRPr="0022198D">
        <w:rPr>
          <w:rStyle w:val="BodyCopyText"/>
        </w:rPr>
        <w:t>To transport gas from the well for further processing and to customers</w:t>
      </w:r>
      <w:r w:rsidR="00002CA5">
        <w:rPr>
          <w:rStyle w:val="BodyCopyText"/>
        </w:rPr>
        <w:t>.</w:t>
      </w:r>
    </w:p>
    <w:p w14:paraId="58B6D2C4" w14:textId="77777777" w:rsidR="00A5114E" w:rsidRPr="0022198D" w:rsidRDefault="00A5114E" w:rsidP="00E34CB4">
      <w:pPr>
        <w:numPr>
          <w:ilvl w:val="1"/>
          <w:numId w:val="63"/>
        </w:numPr>
        <w:ind w:left="1259" w:hanging="357"/>
        <w:rPr>
          <w:rStyle w:val="BodyCopyText"/>
        </w:rPr>
      </w:pPr>
      <w:r w:rsidRPr="0022198D">
        <w:rPr>
          <w:rStyle w:val="BodyCopyText"/>
        </w:rPr>
        <w:lastRenderedPageBreak/>
        <w:t>What are some preventative measures that are taken when installing a new pipeline?</w:t>
      </w:r>
    </w:p>
    <w:p w14:paraId="78C08763" w14:textId="77777777" w:rsidR="00A5114E" w:rsidRPr="0022198D" w:rsidRDefault="00A5114E" w:rsidP="00E34CB4">
      <w:pPr>
        <w:numPr>
          <w:ilvl w:val="2"/>
          <w:numId w:val="61"/>
        </w:numPr>
        <w:ind w:left="1604" w:hanging="357"/>
        <w:rPr>
          <w:rStyle w:val="BodyCopyText"/>
        </w:rPr>
      </w:pPr>
      <w:r w:rsidRPr="0022198D">
        <w:rPr>
          <w:rStyle w:val="BodyCopyText"/>
        </w:rPr>
        <w:t>Right of way is cleared and graded</w:t>
      </w:r>
      <w:r w:rsidR="00002CA5">
        <w:rPr>
          <w:rStyle w:val="BodyCopyText"/>
        </w:rPr>
        <w:t>.</w:t>
      </w:r>
    </w:p>
    <w:p w14:paraId="0D16C72C" w14:textId="77777777" w:rsidR="00A5114E" w:rsidRPr="0022198D" w:rsidRDefault="00A5114E" w:rsidP="00E34CB4">
      <w:pPr>
        <w:numPr>
          <w:ilvl w:val="2"/>
          <w:numId w:val="61"/>
        </w:numPr>
        <w:ind w:left="1604" w:hanging="357"/>
        <w:rPr>
          <w:rStyle w:val="BodyCopyText"/>
        </w:rPr>
      </w:pPr>
      <w:r w:rsidRPr="0022198D">
        <w:rPr>
          <w:rStyle w:val="BodyCopyText"/>
        </w:rPr>
        <w:t>Land is restored and re-vegetation is performed with native plants</w:t>
      </w:r>
      <w:r w:rsidR="00002CA5">
        <w:rPr>
          <w:rStyle w:val="BodyCopyText"/>
        </w:rPr>
        <w:t>.</w:t>
      </w:r>
    </w:p>
    <w:p w14:paraId="3DE38D2B" w14:textId="77777777" w:rsidR="00A5114E" w:rsidRPr="0022198D" w:rsidRDefault="00A5114E" w:rsidP="00E34CB4">
      <w:pPr>
        <w:numPr>
          <w:ilvl w:val="1"/>
          <w:numId w:val="63"/>
        </w:numPr>
        <w:ind w:left="1259" w:hanging="357"/>
        <w:rPr>
          <w:rStyle w:val="BodyCopyText"/>
        </w:rPr>
      </w:pPr>
      <w:r w:rsidRPr="0022198D">
        <w:rPr>
          <w:rStyle w:val="BodyCopyText"/>
        </w:rPr>
        <w:t>What is a “silt fence” and a “silt sock” and what are they used for?</w:t>
      </w:r>
    </w:p>
    <w:p w14:paraId="5DAB8E93" w14:textId="77777777" w:rsidR="00A5114E" w:rsidRPr="0022198D" w:rsidRDefault="00A5114E" w:rsidP="00E34CB4">
      <w:pPr>
        <w:numPr>
          <w:ilvl w:val="2"/>
          <w:numId w:val="61"/>
        </w:numPr>
        <w:ind w:left="1604" w:hanging="357"/>
        <w:rPr>
          <w:rStyle w:val="BodyCopyText"/>
        </w:rPr>
      </w:pPr>
      <w:r w:rsidRPr="0022198D">
        <w:rPr>
          <w:rStyle w:val="BodyCopyText"/>
        </w:rPr>
        <w:t>To keep surface run off of soils</w:t>
      </w:r>
      <w:r w:rsidR="00F07D43">
        <w:rPr>
          <w:rStyle w:val="BodyCopyText"/>
        </w:rPr>
        <w:t>.</w:t>
      </w:r>
    </w:p>
    <w:p w14:paraId="19898315" w14:textId="77777777" w:rsidR="00A5114E" w:rsidRPr="0022198D" w:rsidRDefault="00A5114E" w:rsidP="00E34CB4">
      <w:pPr>
        <w:numPr>
          <w:ilvl w:val="1"/>
          <w:numId w:val="63"/>
        </w:numPr>
        <w:ind w:left="1259" w:hanging="357"/>
        <w:rPr>
          <w:rStyle w:val="BodyCopyText"/>
        </w:rPr>
      </w:pPr>
      <w:r w:rsidRPr="0022198D">
        <w:rPr>
          <w:rStyle w:val="BodyCopyText"/>
        </w:rPr>
        <w:t>What is the purpose of the coating on the outside of the pipe used in the pipeline?</w:t>
      </w:r>
    </w:p>
    <w:p w14:paraId="4B7682C3" w14:textId="77777777" w:rsidR="00A5114E" w:rsidRPr="0022198D" w:rsidRDefault="00A5114E" w:rsidP="00E34CB4">
      <w:pPr>
        <w:numPr>
          <w:ilvl w:val="2"/>
          <w:numId w:val="61"/>
        </w:numPr>
        <w:ind w:left="1604" w:hanging="357"/>
        <w:rPr>
          <w:rStyle w:val="BodyCopyText"/>
        </w:rPr>
      </w:pPr>
      <w:r w:rsidRPr="0022198D">
        <w:rPr>
          <w:rStyle w:val="BodyCopyText"/>
        </w:rPr>
        <w:t>To protect pipe from corrosion and pitting</w:t>
      </w:r>
      <w:r w:rsidR="00F07D43">
        <w:rPr>
          <w:rStyle w:val="BodyCopyText"/>
        </w:rPr>
        <w:t>.</w:t>
      </w:r>
      <w:r w:rsidRPr="0022198D">
        <w:rPr>
          <w:rStyle w:val="BodyCopyText"/>
        </w:rPr>
        <w:t xml:space="preserve"> </w:t>
      </w:r>
    </w:p>
    <w:p w14:paraId="1C834D48" w14:textId="77777777" w:rsidR="00A5114E" w:rsidRPr="0022198D" w:rsidRDefault="00A5114E" w:rsidP="00E34CB4">
      <w:pPr>
        <w:numPr>
          <w:ilvl w:val="1"/>
          <w:numId w:val="63"/>
        </w:numPr>
        <w:ind w:left="1259" w:hanging="357"/>
        <w:rPr>
          <w:rStyle w:val="BodyCopyText"/>
        </w:rPr>
      </w:pPr>
      <w:r w:rsidRPr="0022198D">
        <w:rPr>
          <w:rStyle w:val="BodyCopyText"/>
        </w:rPr>
        <w:t>How are the sections of pipe joined?</w:t>
      </w:r>
    </w:p>
    <w:p w14:paraId="74387FD8" w14:textId="77777777" w:rsidR="00A5114E" w:rsidRPr="0022198D" w:rsidRDefault="00A5114E" w:rsidP="00E34CB4">
      <w:pPr>
        <w:numPr>
          <w:ilvl w:val="2"/>
          <w:numId w:val="61"/>
        </w:numPr>
        <w:ind w:left="1604" w:hanging="357"/>
        <w:rPr>
          <w:rStyle w:val="BodyCopyText"/>
        </w:rPr>
      </w:pPr>
      <w:r w:rsidRPr="0022198D">
        <w:rPr>
          <w:rStyle w:val="BodyCopyText"/>
        </w:rPr>
        <w:t>By welding</w:t>
      </w:r>
      <w:r w:rsidR="00F07D43">
        <w:rPr>
          <w:rStyle w:val="BodyCopyText"/>
        </w:rPr>
        <w:t>.</w:t>
      </w:r>
    </w:p>
    <w:p w14:paraId="368D869E" w14:textId="77777777" w:rsidR="00A5114E" w:rsidRPr="0022198D" w:rsidRDefault="00A5114E" w:rsidP="00E34CB4">
      <w:pPr>
        <w:numPr>
          <w:ilvl w:val="1"/>
          <w:numId w:val="63"/>
        </w:numPr>
        <w:ind w:left="1259" w:hanging="357"/>
        <w:rPr>
          <w:rStyle w:val="BodyCopyText"/>
        </w:rPr>
      </w:pPr>
      <w:r w:rsidRPr="0022198D">
        <w:rPr>
          <w:rStyle w:val="BodyCopyText"/>
        </w:rPr>
        <w:t>Why is the pipeline x-rayed?</w:t>
      </w:r>
    </w:p>
    <w:p w14:paraId="6E722CB1" w14:textId="77777777" w:rsidR="00A5114E" w:rsidRPr="0022198D" w:rsidRDefault="00A5114E" w:rsidP="00E34CB4">
      <w:pPr>
        <w:numPr>
          <w:ilvl w:val="2"/>
          <w:numId w:val="61"/>
        </w:numPr>
        <w:ind w:left="1604" w:hanging="357"/>
        <w:rPr>
          <w:rStyle w:val="BodyCopyText"/>
        </w:rPr>
      </w:pPr>
      <w:r w:rsidRPr="0022198D">
        <w:rPr>
          <w:rStyle w:val="BodyCopyText"/>
        </w:rPr>
        <w:t>To confirm there are no welding defects</w:t>
      </w:r>
      <w:r w:rsidR="00F07D43">
        <w:rPr>
          <w:rStyle w:val="BodyCopyText"/>
        </w:rPr>
        <w:t>.</w:t>
      </w:r>
    </w:p>
    <w:p w14:paraId="2D298594" w14:textId="77777777" w:rsidR="00A5114E" w:rsidRPr="0022198D" w:rsidRDefault="00A5114E" w:rsidP="00E34CB4">
      <w:pPr>
        <w:numPr>
          <w:ilvl w:val="1"/>
          <w:numId w:val="63"/>
        </w:numPr>
        <w:ind w:left="1259" w:hanging="357"/>
        <w:rPr>
          <w:rStyle w:val="BodyCopyText"/>
        </w:rPr>
      </w:pPr>
      <w:r w:rsidRPr="0022198D">
        <w:rPr>
          <w:rStyle w:val="BodyCopyText"/>
        </w:rPr>
        <w:t>How is the pipeline tested before gas is pumped through it?</w:t>
      </w:r>
    </w:p>
    <w:p w14:paraId="2CF63B3C" w14:textId="77777777" w:rsidR="00A5114E" w:rsidRPr="0022198D" w:rsidRDefault="00A5114E" w:rsidP="00E34CB4">
      <w:pPr>
        <w:numPr>
          <w:ilvl w:val="2"/>
          <w:numId w:val="61"/>
        </w:numPr>
        <w:ind w:left="1604" w:hanging="357"/>
        <w:rPr>
          <w:rStyle w:val="BodyCopyText"/>
        </w:rPr>
      </w:pPr>
      <w:r w:rsidRPr="0022198D">
        <w:rPr>
          <w:rStyle w:val="BodyCopyText"/>
        </w:rPr>
        <w:t>Pipe is pressure tested with water or an inert gas.</w:t>
      </w:r>
    </w:p>
    <w:p w14:paraId="7D4B36AC" w14:textId="77777777" w:rsidR="00A5114E" w:rsidRPr="0022198D" w:rsidRDefault="00A5114E" w:rsidP="00E34CB4">
      <w:pPr>
        <w:numPr>
          <w:ilvl w:val="1"/>
          <w:numId w:val="63"/>
        </w:numPr>
        <w:ind w:left="1259" w:hanging="357"/>
        <w:rPr>
          <w:rStyle w:val="BodyCopyText"/>
        </w:rPr>
      </w:pPr>
      <w:r w:rsidRPr="0022198D">
        <w:rPr>
          <w:rStyle w:val="BodyCopyText"/>
        </w:rPr>
        <w:t>What steps are taken to check for leaks after the pipeline is installed?</w:t>
      </w:r>
    </w:p>
    <w:p w14:paraId="497D686F" w14:textId="77777777" w:rsidR="00A5114E" w:rsidRPr="0022198D" w:rsidRDefault="00A5114E" w:rsidP="00E34CB4">
      <w:pPr>
        <w:numPr>
          <w:ilvl w:val="2"/>
          <w:numId w:val="61"/>
        </w:numPr>
        <w:ind w:left="1604" w:hanging="357"/>
        <w:rPr>
          <w:rStyle w:val="BodyCopyText"/>
        </w:rPr>
      </w:pPr>
      <w:r w:rsidRPr="0022198D">
        <w:rPr>
          <w:rStyle w:val="BodyCopyText"/>
        </w:rPr>
        <w:t>The pipeline is hydrostatically tested for leaks</w:t>
      </w:r>
      <w:r w:rsidR="00F07D43">
        <w:rPr>
          <w:rStyle w:val="BodyCopyText"/>
        </w:rPr>
        <w:t>.</w:t>
      </w:r>
    </w:p>
    <w:p w14:paraId="6B1C3F37" w14:textId="77777777" w:rsidR="00DE54AB" w:rsidRDefault="00DE54AB">
      <w:pPr>
        <w:rPr>
          <w:rFonts w:eastAsiaTheme="majorEastAsia" w:cstheme="majorBidi"/>
          <w:color w:val="000000" w:themeColor="text1"/>
        </w:rPr>
      </w:pPr>
      <w:bookmarkStart w:id="200" w:name="_Toc48320524"/>
      <w:r>
        <w:br w:type="page"/>
      </w:r>
    </w:p>
    <w:p w14:paraId="35B21977" w14:textId="77777777" w:rsidR="00A5114E" w:rsidRPr="002A2FF3" w:rsidRDefault="002A2FF3" w:rsidP="00F5470E">
      <w:pPr>
        <w:pStyle w:val="SubHeading4"/>
      </w:pPr>
      <w:r>
        <w:lastRenderedPageBreak/>
        <w:t xml:space="preserve">5.2.1.5. </w:t>
      </w:r>
      <w:r w:rsidR="00A5114E" w:rsidRPr="002A2FF3">
        <w:t>Water Recycling</w:t>
      </w:r>
      <w:bookmarkEnd w:id="200"/>
    </w:p>
    <w:p w14:paraId="0C87C712" w14:textId="77777777" w:rsidR="00A5114E" w:rsidRPr="0022198D" w:rsidRDefault="00A5114E" w:rsidP="00E34CB4">
      <w:pPr>
        <w:numPr>
          <w:ilvl w:val="0"/>
          <w:numId w:val="88"/>
        </w:numPr>
        <w:ind w:left="924" w:hanging="357"/>
        <w:rPr>
          <w:rStyle w:val="BodyCopyText"/>
        </w:rPr>
      </w:pPr>
      <w:r w:rsidRPr="0022198D">
        <w:rPr>
          <w:rStyle w:val="BodyCopyText"/>
        </w:rPr>
        <w:t>These videos will help students to understand the challenges and technologies used to reclaim the water used in the drilling process.</w:t>
      </w:r>
    </w:p>
    <w:p w14:paraId="4FECB30A" w14:textId="77777777" w:rsidR="00A5114E" w:rsidRPr="0022198D" w:rsidRDefault="00A5114E" w:rsidP="001A4DD0">
      <w:pPr>
        <w:pStyle w:val="ListwithBullets"/>
        <w:rPr>
          <w:rStyle w:val="BodyCopyText"/>
        </w:rPr>
      </w:pPr>
      <w:bookmarkStart w:id="201" w:name="_Hlk48407462"/>
      <w:r w:rsidRPr="0022198D">
        <w:rPr>
          <w:rStyle w:val="BodyCopyText"/>
        </w:rPr>
        <w:t xml:space="preserve">Video 6:  </w:t>
      </w:r>
      <w:bookmarkStart w:id="202" w:name="_Hlk47353540"/>
      <w:r w:rsidRPr="0022198D">
        <w:rPr>
          <w:rStyle w:val="BodyCopyText"/>
          <w:color w:val="0000FF"/>
          <w:u w:val="single"/>
        </w:rPr>
        <w:fldChar w:fldCharType="begin"/>
      </w:r>
      <w:r w:rsidRPr="0022198D">
        <w:rPr>
          <w:rStyle w:val="BodyCopyText"/>
          <w:color w:val="0000FF"/>
          <w:u w:val="single"/>
        </w:rPr>
        <w:instrText>HYPERLINK "https://www.youtube.com/watch?v=swNaEXozecw&amp;list=PL75C02A0B1F8CEF3F&amp;index=5"</w:instrText>
      </w:r>
      <w:r w:rsidRPr="0022198D">
        <w:rPr>
          <w:rStyle w:val="BodyCopyText"/>
          <w:color w:val="0000FF"/>
          <w:u w:val="single"/>
        </w:rPr>
        <w:fldChar w:fldCharType="separate"/>
      </w:r>
      <w:r w:rsidRPr="0022198D">
        <w:rPr>
          <w:rStyle w:val="BodyCopyText"/>
          <w:color w:val="0000FF"/>
          <w:u w:val="single"/>
        </w:rPr>
        <w:t>Aqua Renew Water Recycling in the Marcellus Shale</w:t>
      </w:r>
      <w:r w:rsidRPr="0022198D">
        <w:rPr>
          <w:rStyle w:val="BodyCopyText"/>
          <w:color w:val="0000FF"/>
          <w:u w:val="single"/>
        </w:rPr>
        <w:fldChar w:fldCharType="end"/>
      </w:r>
      <w:bookmarkEnd w:id="201"/>
      <w:r w:rsidRPr="0022198D">
        <w:rPr>
          <w:rStyle w:val="BodyCopyText"/>
        </w:rPr>
        <w:t xml:space="preserve"> </w:t>
      </w:r>
      <w:r w:rsidR="00F07D43">
        <w:rPr>
          <w:rStyle w:val="BodyCopyText"/>
        </w:rPr>
        <w:br/>
      </w:r>
      <w:r w:rsidRPr="0022198D">
        <w:rPr>
          <w:rStyle w:val="BodyCopyText"/>
        </w:rPr>
        <w:t>(2 minutes 6 Seconds)</w:t>
      </w:r>
      <w:bookmarkEnd w:id="202"/>
      <w:r w:rsidR="005E1176">
        <w:rPr>
          <w:rStyle w:val="BodyCopyText"/>
        </w:rPr>
        <w:t>.</w:t>
      </w:r>
    </w:p>
    <w:p w14:paraId="469D54A2" w14:textId="77777777" w:rsidR="002A2FF3" w:rsidRPr="0022198D" w:rsidRDefault="002A2FF3" w:rsidP="001A4DD0">
      <w:pPr>
        <w:pStyle w:val="ListwithBullets"/>
        <w:rPr>
          <w:rStyle w:val="BodyCopyText"/>
        </w:rPr>
      </w:pPr>
      <w:bookmarkStart w:id="203" w:name="_Hlk48407508"/>
      <w:r w:rsidRPr="0022198D">
        <w:rPr>
          <w:rStyle w:val="BodyCopyText"/>
        </w:rPr>
        <w:t xml:space="preserve">Video 7:  </w:t>
      </w:r>
      <w:bookmarkStart w:id="204" w:name="_Hlk47353609"/>
      <w:r w:rsidRPr="0022198D">
        <w:rPr>
          <w:rStyle w:val="BodyCopyText"/>
          <w:color w:val="0000FF"/>
          <w:u w:val="single"/>
        </w:rPr>
        <w:fldChar w:fldCharType="begin"/>
      </w:r>
      <w:r w:rsidRPr="0022198D">
        <w:rPr>
          <w:rStyle w:val="BodyCopyText"/>
          <w:color w:val="0000FF"/>
          <w:u w:val="single"/>
        </w:rPr>
        <w:instrText>HYPERLINK "https://www.youtube.com/watch?v=YilQHTPIEE0&amp;feature=youtu.be"</w:instrText>
      </w:r>
      <w:r w:rsidRPr="0022198D">
        <w:rPr>
          <w:rStyle w:val="BodyCopyText"/>
          <w:color w:val="0000FF"/>
          <w:u w:val="single"/>
        </w:rPr>
        <w:fldChar w:fldCharType="separate"/>
      </w:r>
      <w:r w:rsidRPr="0022198D">
        <w:rPr>
          <w:rStyle w:val="BodyCopyText"/>
          <w:color w:val="0000FF"/>
          <w:u w:val="single"/>
        </w:rPr>
        <w:t>Minimizing Our Need to Use fresh Water for Hydraulic Fracturing: Dawson Creek</w:t>
      </w:r>
      <w:r w:rsidRPr="0022198D">
        <w:rPr>
          <w:rStyle w:val="BodyCopyText"/>
          <w:color w:val="0000FF"/>
          <w:u w:val="single"/>
        </w:rPr>
        <w:fldChar w:fldCharType="end"/>
      </w:r>
      <w:bookmarkEnd w:id="204"/>
      <w:r w:rsidRPr="0022198D">
        <w:rPr>
          <w:rStyle w:val="BodyCopyText"/>
        </w:rPr>
        <w:t xml:space="preserve"> (5 minutes, 42 seconds)</w:t>
      </w:r>
      <w:r w:rsidR="005E1176">
        <w:rPr>
          <w:rStyle w:val="BodyCopyText"/>
        </w:rPr>
        <w:t>.</w:t>
      </w:r>
    </w:p>
    <w:p w14:paraId="1CC4A811" w14:textId="77777777" w:rsidR="005E1176" w:rsidRDefault="005E1176">
      <w:pPr>
        <w:rPr>
          <w:rFonts w:eastAsiaTheme="majorEastAsia" w:cstheme="majorBidi"/>
          <w:i/>
          <w:color w:val="000000" w:themeColor="text1"/>
        </w:rPr>
      </w:pPr>
      <w:r>
        <w:br w:type="page"/>
      </w:r>
    </w:p>
    <w:p w14:paraId="3F704627" w14:textId="77777777" w:rsidR="00A5114E" w:rsidRPr="00A5114E" w:rsidRDefault="002A2FF3" w:rsidP="00661D7B">
      <w:pPr>
        <w:pStyle w:val="SubHeading5"/>
      </w:pPr>
      <w:r>
        <w:lastRenderedPageBreak/>
        <w:t xml:space="preserve">5.2.1.5.1. </w:t>
      </w:r>
      <w:r w:rsidR="00A5114E" w:rsidRPr="00A5114E">
        <w:t>Learning Activity 5</w:t>
      </w:r>
      <w:r w:rsidR="00731E8D">
        <w:t xml:space="preserve"> </w:t>
      </w:r>
      <w:r w:rsidR="00A5114E" w:rsidRPr="00A5114E">
        <w:t>Water Recycling</w:t>
      </w:r>
    </w:p>
    <w:bookmarkEnd w:id="203"/>
    <w:p w14:paraId="514025ED" w14:textId="77777777" w:rsidR="00A5114E" w:rsidRPr="00A5114E" w:rsidRDefault="00A5114E" w:rsidP="00294831">
      <w:pPr>
        <w:pStyle w:val="BodyCopyITALICS"/>
      </w:pPr>
      <w:r w:rsidRPr="00A5114E">
        <w:t>Instructions</w:t>
      </w:r>
    </w:p>
    <w:p w14:paraId="24FBD42F" w14:textId="77777777" w:rsidR="00A5114E" w:rsidRPr="0022198D" w:rsidRDefault="00A5114E" w:rsidP="00E34CB4">
      <w:pPr>
        <w:numPr>
          <w:ilvl w:val="0"/>
          <w:numId w:val="64"/>
        </w:numPr>
        <w:ind w:left="924" w:hanging="357"/>
        <w:rPr>
          <w:rStyle w:val="BodyCopyText"/>
        </w:rPr>
      </w:pPr>
      <w:r w:rsidRPr="0022198D">
        <w:rPr>
          <w:rStyle w:val="BodyCopyText"/>
        </w:rPr>
        <w:t xml:space="preserve">Have the students watch Videos 6 and 7  </w:t>
      </w:r>
    </w:p>
    <w:p w14:paraId="6C07D5CE" w14:textId="77777777" w:rsidR="00A5114E" w:rsidRPr="0022198D" w:rsidRDefault="00A5114E" w:rsidP="00E34CB4">
      <w:pPr>
        <w:numPr>
          <w:ilvl w:val="0"/>
          <w:numId w:val="64"/>
        </w:numPr>
        <w:ind w:left="924" w:hanging="357"/>
        <w:rPr>
          <w:rStyle w:val="BodyCopyText"/>
        </w:rPr>
      </w:pPr>
      <w:r w:rsidRPr="0022198D">
        <w:rPr>
          <w:rStyle w:val="BodyCopyText"/>
        </w:rPr>
        <w:t>Hold a class discussion using the following Discussion Questions</w:t>
      </w:r>
      <w:r w:rsidR="00F07D43">
        <w:rPr>
          <w:rStyle w:val="BodyCopyText"/>
        </w:rPr>
        <w:t>:</w:t>
      </w:r>
    </w:p>
    <w:p w14:paraId="03A22BA9" w14:textId="77777777" w:rsidR="00A5114E" w:rsidRPr="0022198D" w:rsidRDefault="00A5114E" w:rsidP="00E34CB4">
      <w:pPr>
        <w:numPr>
          <w:ilvl w:val="1"/>
          <w:numId w:val="64"/>
        </w:numPr>
        <w:ind w:left="1259" w:hanging="357"/>
        <w:rPr>
          <w:rStyle w:val="BodyCopyText"/>
        </w:rPr>
      </w:pPr>
      <w:r w:rsidRPr="0022198D">
        <w:rPr>
          <w:rStyle w:val="BodyCopyText"/>
        </w:rPr>
        <w:t>In terms of using water efficiently to produce energy, how does natural gas compare with other sources?</w:t>
      </w:r>
    </w:p>
    <w:p w14:paraId="7F71B48D" w14:textId="77777777" w:rsidR="00A5114E" w:rsidRPr="0022198D" w:rsidRDefault="00A5114E" w:rsidP="00E34CB4">
      <w:pPr>
        <w:numPr>
          <w:ilvl w:val="1"/>
          <w:numId w:val="64"/>
        </w:numPr>
        <w:ind w:left="1259" w:hanging="357"/>
        <w:rPr>
          <w:rStyle w:val="BodyCopyText"/>
        </w:rPr>
      </w:pPr>
      <w:r w:rsidRPr="0022198D">
        <w:rPr>
          <w:rStyle w:val="BodyCopyText"/>
        </w:rPr>
        <w:t>Natural gas production uses X % less water than coal production.</w:t>
      </w:r>
    </w:p>
    <w:p w14:paraId="48289456" w14:textId="77777777" w:rsidR="00A5114E" w:rsidRPr="0022198D" w:rsidRDefault="00A5114E" w:rsidP="00E34CB4">
      <w:pPr>
        <w:numPr>
          <w:ilvl w:val="2"/>
          <w:numId w:val="61"/>
        </w:numPr>
        <w:ind w:left="1604" w:hanging="357"/>
        <w:rPr>
          <w:rStyle w:val="BodyCopyText"/>
        </w:rPr>
      </w:pPr>
      <w:r w:rsidRPr="0022198D">
        <w:rPr>
          <w:rStyle w:val="BodyCopyText"/>
        </w:rPr>
        <w:t>80%</w:t>
      </w:r>
      <w:r w:rsidR="00F07D43">
        <w:rPr>
          <w:rStyle w:val="BodyCopyText"/>
        </w:rPr>
        <w:t>.</w:t>
      </w:r>
    </w:p>
    <w:p w14:paraId="57CF7EAF" w14:textId="77777777" w:rsidR="00A5114E" w:rsidRPr="0022198D" w:rsidRDefault="00A5114E" w:rsidP="00E34CB4">
      <w:pPr>
        <w:numPr>
          <w:ilvl w:val="1"/>
          <w:numId w:val="64"/>
        </w:numPr>
        <w:ind w:left="1259" w:hanging="357"/>
        <w:rPr>
          <w:rStyle w:val="BodyCopyText"/>
        </w:rPr>
      </w:pPr>
      <w:bookmarkStart w:id="205" w:name="_Hlk36109380"/>
      <w:r w:rsidRPr="0022198D">
        <w:rPr>
          <w:rStyle w:val="BodyCopyText"/>
        </w:rPr>
        <w:t>What happens with the water used in natural gas drilling?</w:t>
      </w:r>
    </w:p>
    <w:bookmarkEnd w:id="205"/>
    <w:p w14:paraId="4E3BD870" w14:textId="77777777" w:rsidR="00A5114E" w:rsidRPr="0022198D" w:rsidRDefault="00A5114E" w:rsidP="00E34CB4">
      <w:pPr>
        <w:numPr>
          <w:ilvl w:val="2"/>
          <w:numId w:val="61"/>
        </w:numPr>
        <w:ind w:left="1604" w:hanging="357"/>
        <w:rPr>
          <w:rStyle w:val="BodyCopyText"/>
        </w:rPr>
      </w:pPr>
      <w:r w:rsidRPr="0022198D">
        <w:rPr>
          <w:rStyle w:val="BodyCopyText"/>
        </w:rPr>
        <w:t>Cleaned, stored and recycled for future drilling and hydraulic fracturing operations</w:t>
      </w:r>
      <w:r w:rsidR="00F07D43">
        <w:rPr>
          <w:rStyle w:val="BodyCopyText"/>
        </w:rPr>
        <w:t>.</w:t>
      </w:r>
    </w:p>
    <w:p w14:paraId="68EB2ADC" w14:textId="77777777" w:rsidR="00A5114E" w:rsidRPr="0022198D" w:rsidRDefault="00A5114E" w:rsidP="00E34CB4">
      <w:pPr>
        <w:numPr>
          <w:ilvl w:val="1"/>
          <w:numId w:val="64"/>
        </w:numPr>
        <w:ind w:left="1259" w:hanging="357"/>
        <w:rPr>
          <w:rStyle w:val="BodyCopyText"/>
        </w:rPr>
      </w:pPr>
      <w:r w:rsidRPr="0022198D">
        <w:rPr>
          <w:rStyle w:val="BodyCopyText"/>
        </w:rPr>
        <w:t>What are three benefits to recycling water used in natural gas production?</w:t>
      </w:r>
    </w:p>
    <w:p w14:paraId="20D82286" w14:textId="77777777" w:rsidR="00A5114E" w:rsidRPr="0022198D" w:rsidRDefault="00A5114E" w:rsidP="00E34CB4">
      <w:pPr>
        <w:numPr>
          <w:ilvl w:val="2"/>
          <w:numId w:val="61"/>
        </w:numPr>
        <w:ind w:left="1604" w:hanging="357"/>
        <w:rPr>
          <w:rStyle w:val="BodyCopyText"/>
        </w:rPr>
      </w:pPr>
      <w:r w:rsidRPr="0022198D">
        <w:rPr>
          <w:rStyle w:val="BodyCopyText"/>
        </w:rPr>
        <w:t>Minimizes freshwater use</w:t>
      </w:r>
      <w:r w:rsidR="00F07D43">
        <w:rPr>
          <w:rStyle w:val="BodyCopyText"/>
        </w:rPr>
        <w:t>.</w:t>
      </w:r>
    </w:p>
    <w:p w14:paraId="1EB13809" w14:textId="77777777" w:rsidR="00A5114E" w:rsidRPr="0022198D" w:rsidRDefault="00A5114E" w:rsidP="00E34CB4">
      <w:pPr>
        <w:numPr>
          <w:ilvl w:val="2"/>
          <w:numId w:val="61"/>
        </w:numPr>
        <w:ind w:left="1604" w:hanging="357"/>
        <w:rPr>
          <w:rStyle w:val="BodyCopyText"/>
        </w:rPr>
      </w:pPr>
      <w:r w:rsidRPr="0022198D">
        <w:rPr>
          <w:rStyle w:val="BodyCopyText"/>
        </w:rPr>
        <w:t>Minimizes truck traffic</w:t>
      </w:r>
      <w:r w:rsidR="00F07D43">
        <w:rPr>
          <w:rStyle w:val="BodyCopyText"/>
        </w:rPr>
        <w:t>.</w:t>
      </w:r>
    </w:p>
    <w:p w14:paraId="0FBF8471" w14:textId="77777777" w:rsidR="00A5114E" w:rsidRPr="0022198D" w:rsidRDefault="00A5114E" w:rsidP="00E34CB4">
      <w:pPr>
        <w:numPr>
          <w:ilvl w:val="2"/>
          <w:numId w:val="61"/>
        </w:numPr>
        <w:ind w:left="1604" w:hanging="357"/>
        <w:rPr>
          <w:rStyle w:val="BodyCopyText"/>
        </w:rPr>
      </w:pPr>
      <w:r w:rsidRPr="0022198D">
        <w:rPr>
          <w:rStyle w:val="BodyCopyText"/>
        </w:rPr>
        <w:t>Less road wear and tear on public roads</w:t>
      </w:r>
      <w:r w:rsidR="00F07D43">
        <w:rPr>
          <w:rStyle w:val="BodyCopyText"/>
        </w:rPr>
        <w:t>.</w:t>
      </w:r>
    </w:p>
    <w:p w14:paraId="4148AE5B" w14:textId="77777777" w:rsidR="00A5114E" w:rsidRPr="00A5114E" w:rsidRDefault="00DB2347" w:rsidP="00F5470E">
      <w:pPr>
        <w:pStyle w:val="SubHeading4"/>
      </w:pPr>
      <w:bookmarkStart w:id="206" w:name="_Toc48320525"/>
      <w:r>
        <w:t xml:space="preserve">5.2.1.6. </w:t>
      </w:r>
      <w:r w:rsidR="00A5114E" w:rsidRPr="00A5114E">
        <w:t>Reclamation</w:t>
      </w:r>
      <w:bookmarkEnd w:id="206"/>
    </w:p>
    <w:p w14:paraId="1C55A197" w14:textId="77777777" w:rsidR="00A5114E" w:rsidRPr="0022198D" w:rsidRDefault="00A5114E" w:rsidP="00617C87">
      <w:pPr>
        <w:rPr>
          <w:rStyle w:val="BodyCopyText"/>
        </w:rPr>
      </w:pPr>
      <w:r w:rsidRPr="0022198D">
        <w:rPr>
          <w:rStyle w:val="BodyCopyText"/>
        </w:rPr>
        <w:t xml:space="preserve">This video will help students to understand the reclamation process used on </w:t>
      </w:r>
      <w:r w:rsidR="002274E0">
        <w:rPr>
          <w:rStyle w:val="BodyCopyText"/>
        </w:rPr>
        <w:br/>
      </w:r>
      <w:r w:rsidRPr="0022198D">
        <w:rPr>
          <w:rStyle w:val="BodyCopyText"/>
        </w:rPr>
        <w:t>well sites.</w:t>
      </w:r>
    </w:p>
    <w:p w14:paraId="1C24F11A" w14:textId="77777777" w:rsidR="00A5114E" w:rsidRPr="0022198D" w:rsidRDefault="00A5114E" w:rsidP="001A4DD0">
      <w:pPr>
        <w:pStyle w:val="ListwithBullets"/>
        <w:rPr>
          <w:rStyle w:val="BodyCopyText"/>
        </w:rPr>
      </w:pPr>
      <w:r w:rsidRPr="0022198D">
        <w:rPr>
          <w:rStyle w:val="BodyCopyText"/>
        </w:rPr>
        <w:t xml:space="preserve">Video 8:  </w:t>
      </w:r>
      <w:bookmarkStart w:id="207" w:name="_Hlk47353767"/>
      <w:r w:rsidRPr="0022198D">
        <w:rPr>
          <w:rStyle w:val="BodyCopyText"/>
          <w:color w:val="0000FF"/>
          <w:u w:val="single"/>
        </w:rPr>
        <w:fldChar w:fldCharType="begin"/>
      </w:r>
      <w:r w:rsidRPr="0022198D">
        <w:rPr>
          <w:rStyle w:val="BodyCopyText"/>
          <w:color w:val="0000FF"/>
          <w:u w:val="single"/>
        </w:rPr>
        <w:instrText>HYPERLINK "https://www.youtube.com/watch?v=aoFUOwZPkwg&amp;list=PL75C02A0B1F8CEF3F&amp;index=6"</w:instrText>
      </w:r>
      <w:r w:rsidRPr="0022198D">
        <w:rPr>
          <w:rStyle w:val="BodyCopyText"/>
          <w:color w:val="0000FF"/>
          <w:u w:val="single"/>
        </w:rPr>
        <w:fldChar w:fldCharType="separate"/>
      </w:r>
      <w:r w:rsidRPr="0022198D">
        <w:rPr>
          <w:rStyle w:val="BodyCopyText"/>
          <w:color w:val="0000FF"/>
          <w:u w:val="single"/>
        </w:rPr>
        <w:t>Well site reclamation in the Marcellus Shale</w:t>
      </w:r>
      <w:r w:rsidRPr="0022198D">
        <w:rPr>
          <w:rStyle w:val="BodyCopyText"/>
          <w:color w:val="0000FF"/>
          <w:u w:val="single"/>
        </w:rPr>
        <w:fldChar w:fldCharType="end"/>
      </w:r>
      <w:bookmarkEnd w:id="207"/>
      <w:r w:rsidRPr="0022198D">
        <w:rPr>
          <w:rStyle w:val="BodyCopyText"/>
        </w:rPr>
        <w:t xml:space="preserve"> </w:t>
      </w:r>
      <w:r w:rsidR="00320EFD">
        <w:rPr>
          <w:rStyle w:val="BodyCopyText"/>
        </w:rPr>
        <w:br/>
      </w:r>
      <w:r w:rsidRPr="0022198D">
        <w:rPr>
          <w:rStyle w:val="BodyCopyText"/>
        </w:rPr>
        <w:t>(2 minutes, 14 seconds)</w:t>
      </w:r>
      <w:r w:rsidR="005E1176">
        <w:rPr>
          <w:rStyle w:val="BodyCopyText"/>
        </w:rPr>
        <w:t>.</w:t>
      </w:r>
    </w:p>
    <w:p w14:paraId="504244B7" w14:textId="77777777" w:rsidR="00A5114E" w:rsidRPr="00DB2347" w:rsidRDefault="003C021B" w:rsidP="00F5470E">
      <w:pPr>
        <w:pStyle w:val="SubHeading4"/>
      </w:pPr>
      <w:bookmarkStart w:id="208" w:name="_Hlk48407542"/>
      <w:r>
        <w:lastRenderedPageBreak/>
        <w:t xml:space="preserve">5.2.1.7. </w:t>
      </w:r>
      <w:r w:rsidR="00A5114E" w:rsidRPr="00DB2347">
        <w:t>Learning Activity 6 Site Reclamation</w:t>
      </w:r>
    </w:p>
    <w:bookmarkEnd w:id="208"/>
    <w:p w14:paraId="19530B42" w14:textId="77777777" w:rsidR="00A5114E" w:rsidRPr="00A5114E" w:rsidRDefault="00A5114E" w:rsidP="00294831">
      <w:pPr>
        <w:pStyle w:val="BodyCopyITALICS"/>
      </w:pPr>
      <w:r w:rsidRPr="00A5114E">
        <w:t>Instructions</w:t>
      </w:r>
    </w:p>
    <w:p w14:paraId="21E3903C" w14:textId="77777777" w:rsidR="00A5114E" w:rsidRPr="0022198D" w:rsidRDefault="00A5114E" w:rsidP="00E34CB4">
      <w:pPr>
        <w:numPr>
          <w:ilvl w:val="0"/>
          <w:numId w:val="65"/>
        </w:numPr>
        <w:ind w:left="924" w:hanging="357"/>
        <w:rPr>
          <w:rStyle w:val="BodyCopyText"/>
        </w:rPr>
      </w:pPr>
      <w:r w:rsidRPr="0022198D">
        <w:rPr>
          <w:rStyle w:val="BodyCopyText"/>
        </w:rPr>
        <w:t>Have the students watch Video 8</w:t>
      </w:r>
      <w:r w:rsidR="00F07D43">
        <w:rPr>
          <w:rStyle w:val="BodyCopyText"/>
        </w:rPr>
        <w:t>.</w:t>
      </w:r>
      <w:r w:rsidRPr="0022198D">
        <w:rPr>
          <w:rStyle w:val="BodyCopyText"/>
        </w:rPr>
        <w:t xml:space="preserve">  </w:t>
      </w:r>
    </w:p>
    <w:p w14:paraId="32211C8C" w14:textId="77777777" w:rsidR="00A5114E" w:rsidRPr="0022198D" w:rsidRDefault="00A5114E" w:rsidP="00E34CB4">
      <w:pPr>
        <w:numPr>
          <w:ilvl w:val="0"/>
          <w:numId w:val="65"/>
        </w:numPr>
        <w:ind w:left="924" w:hanging="357"/>
        <w:rPr>
          <w:rStyle w:val="BodyCopyText"/>
        </w:rPr>
      </w:pPr>
      <w:r w:rsidRPr="0022198D">
        <w:rPr>
          <w:rStyle w:val="BodyCopyText"/>
        </w:rPr>
        <w:t>Hold a class discussion using the following Discussion Questions:</w:t>
      </w:r>
    </w:p>
    <w:p w14:paraId="3B50FD07" w14:textId="77777777" w:rsidR="00A5114E" w:rsidRPr="0022198D" w:rsidRDefault="00A5114E" w:rsidP="00E34CB4">
      <w:pPr>
        <w:numPr>
          <w:ilvl w:val="1"/>
          <w:numId w:val="65"/>
        </w:numPr>
        <w:ind w:left="1259" w:hanging="357"/>
        <w:rPr>
          <w:rStyle w:val="BodyCopyText"/>
        </w:rPr>
      </w:pPr>
      <w:r w:rsidRPr="0022198D">
        <w:rPr>
          <w:rStyle w:val="BodyCopyText"/>
        </w:rPr>
        <w:t>How big is the well site before and after drilling?</w:t>
      </w:r>
    </w:p>
    <w:p w14:paraId="2D07CB0A" w14:textId="77777777" w:rsidR="00A5114E" w:rsidRPr="0022198D" w:rsidRDefault="00A5114E" w:rsidP="00E34CB4">
      <w:pPr>
        <w:numPr>
          <w:ilvl w:val="2"/>
          <w:numId w:val="61"/>
        </w:numPr>
        <w:ind w:left="1604" w:hanging="357"/>
        <w:rPr>
          <w:rStyle w:val="BodyCopyText"/>
        </w:rPr>
      </w:pPr>
      <w:r w:rsidRPr="0022198D">
        <w:rPr>
          <w:rStyle w:val="BodyCopyText"/>
        </w:rPr>
        <w:t xml:space="preserve">Dependent on the number of wells on the site. Multi-well sites are preferred since they require a smaller footprint per well. </w:t>
      </w:r>
    </w:p>
    <w:p w14:paraId="1F04FBC7" w14:textId="77777777" w:rsidR="00A5114E" w:rsidRPr="0022198D" w:rsidRDefault="00A5114E" w:rsidP="00E34CB4">
      <w:pPr>
        <w:numPr>
          <w:ilvl w:val="1"/>
          <w:numId w:val="65"/>
        </w:numPr>
        <w:ind w:left="1259" w:hanging="357"/>
        <w:rPr>
          <w:rStyle w:val="BodyCopyText"/>
        </w:rPr>
      </w:pPr>
      <w:r w:rsidRPr="0022198D">
        <w:rPr>
          <w:rStyle w:val="BodyCopyText"/>
        </w:rPr>
        <w:t>What steps are taken to restore the site to its original pre-drilling state?</w:t>
      </w:r>
    </w:p>
    <w:p w14:paraId="1D3BBD2A" w14:textId="77777777" w:rsidR="00A5114E" w:rsidRPr="0022198D" w:rsidRDefault="00A5114E" w:rsidP="00E34CB4">
      <w:pPr>
        <w:numPr>
          <w:ilvl w:val="2"/>
          <w:numId w:val="61"/>
        </w:numPr>
        <w:ind w:left="1604" w:hanging="357"/>
        <w:rPr>
          <w:rStyle w:val="BodyCopyText"/>
        </w:rPr>
      </w:pPr>
      <w:r w:rsidRPr="0022198D">
        <w:rPr>
          <w:rStyle w:val="BodyCopyText"/>
        </w:rPr>
        <w:t>Remove gravel and hauled away</w:t>
      </w:r>
      <w:r w:rsidR="00F07D43">
        <w:rPr>
          <w:rStyle w:val="BodyCopyText"/>
        </w:rPr>
        <w:t>.</w:t>
      </w:r>
    </w:p>
    <w:p w14:paraId="17D4ACC2" w14:textId="77777777" w:rsidR="00A5114E" w:rsidRPr="0022198D" w:rsidRDefault="00A5114E" w:rsidP="00E34CB4">
      <w:pPr>
        <w:numPr>
          <w:ilvl w:val="1"/>
          <w:numId w:val="65"/>
        </w:numPr>
        <w:ind w:left="1259" w:hanging="357"/>
        <w:rPr>
          <w:rStyle w:val="BodyCopyText"/>
        </w:rPr>
      </w:pPr>
      <w:r w:rsidRPr="0022198D">
        <w:rPr>
          <w:rStyle w:val="BodyCopyText"/>
        </w:rPr>
        <w:t>Topsoil that was stockpiled is placed back where the well pad once was</w:t>
      </w:r>
      <w:r w:rsidR="00936D26">
        <w:rPr>
          <w:rStyle w:val="BodyCopyText"/>
        </w:rPr>
        <w:t>?</w:t>
      </w:r>
      <w:r w:rsidRPr="0022198D">
        <w:rPr>
          <w:rStyle w:val="BodyCopyText"/>
        </w:rPr>
        <w:t xml:space="preserve"> </w:t>
      </w:r>
    </w:p>
    <w:p w14:paraId="54F4404E" w14:textId="77777777" w:rsidR="00A5114E" w:rsidRPr="0022198D" w:rsidRDefault="00A5114E" w:rsidP="00E34CB4">
      <w:pPr>
        <w:numPr>
          <w:ilvl w:val="2"/>
          <w:numId w:val="61"/>
        </w:numPr>
        <w:ind w:left="1604" w:hanging="357"/>
        <w:rPr>
          <w:rStyle w:val="BodyCopyText"/>
        </w:rPr>
      </w:pPr>
      <w:r w:rsidRPr="0022198D">
        <w:rPr>
          <w:rStyle w:val="BodyCopyText"/>
        </w:rPr>
        <w:t>Replant vegetation</w:t>
      </w:r>
      <w:r w:rsidR="00936D26">
        <w:rPr>
          <w:rStyle w:val="BodyCopyText"/>
        </w:rPr>
        <w:t>.</w:t>
      </w:r>
    </w:p>
    <w:p w14:paraId="3953C229" w14:textId="77777777" w:rsidR="00A5114E" w:rsidRPr="0022198D" w:rsidRDefault="00A5114E" w:rsidP="00E34CB4">
      <w:pPr>
        <w:numPr>
          <w:ilvl w:val="1"/>
          <w:numId w:val="65"/>
        </w:numPr>
        <w:ind w:left="1259" w:hanging="357"/>
        <w:rPr>
          <w:rStyle w:val="BodyCopyText"/>
        </w:rPr>
      </w:pPr>
      <w:r w:rsidRPr="0022198D">
        <w:rPr>
          <w:rStyle w:val="BodyCopyText"/>
        </w:rPr>
        <w:t>What remains on the site after the reclamation?</w:t>
      </w:r>
    </w:p>
    <w:p w14:paraId="5D4C5FDB" w14:textId="77777777" w:rsidR="00A5114E" w:rsidRPr="0022198D" w:rsidRDefault="00A5114E" w:rsidP="00E34CB4">
      <w:pPr>
        <w:numPr>
          <w:ilvl w:val="2"/>
          <w:numId w:val="61"/>
        </w:numPr>
        <w:ind w:left="1604" w:hanging="357"/>
        <w:rPr>
          <w:rStyle w:val="BodyCopyText"/>
        </w:rPr>
      </w:pPr>
      <w:r w:rsidRPr="0022198D">
        <w:rPr>
          <w:rStyle w:val="BodyCopyText"/>
        </w:rPr>
        <w:t>There are no visible remaining items once reclamation has been completed</w:t>
      </w:r>
      <w:r w:rsidR="00936D26">
        <w:rPr>
          <w:rStyle w:val="BodyCopyText"/>
        </w:rPr>
        <w:t>.</w:t>
      </w:r>
    </w:p>
    <w:p w14:paraId="560640E7" w14:textId="77777777" w:rsidR="00A5114E" w:rsidRPr="0022198D" w:rsidRDefault="00A5114E" w:rsidP="00E34CB4">
      <w:pPr>
        <w:numPr>
          <w:ilvl w:val="1"/>
          <w:numId w:val="65"/>
        </w:numPr>
        <w:ind w:left="1259" w:hanging="357"/>
        <w:rPr>
          <w:rStyle w:val="BodyCopyText"/>
        </w:rPr>
      </w:pPr>
      <w:r w:rsidRPr="0022198D">
        <w:rPr>
          <w:rStyle w:val="BodyCopyText"/>
        </w:rPr>
        <w:t>What effect does the truck traffic to the site have on the surrounding roadways?</w:t>
      </w:r>
    </w:p>
    <w:p w14:paraId="48F4D0C8" w14:textId="77777777" w:rsidR="00A5114E" w:rsidRPr="0022198D" w:rsidRDefault="00A5114E" w:rsidP="00E34CB4">
      <w:pPr>
        <w:numPr>
          <w:ilvl w:val="2"/>
          <w:numId w:val="61"/>
        </w:numPr>
        <w:ind w:left="1604" w:hanging="357"/>
        <w:rPr>
          <w:rStyle w:val="BodyCopyText"/>
        </w:rPr>
      </w:pPr>
      <w:r w:rsidRPr="0022198D">
        <w:rPr>
          <w:rStyle w:val="BodyCopyText"/>
        </w:rPr>
        <w:t>Without mitigation efforts, the condition of the road will deteriorate. Through upgrades and repairs however, roads are left in the same or better condition than prior to drilling operations.</w:t>
      </w:r>
    </w:p>
    <w:p w14:paraId="72FA73F3" w14:textId="77777777" w:rsidR="00DE54AB" w:rsidRDefault="00DE54AB">
      <w:pPr>
        <w:rPr>
          <w:rStyle w:val="BodyCopyText"/>
        </w:rPr>
      </w:pPr>
      <w:r>
        <w:rPr>
          <w:rStyle w:val="BodyCopyText"/>
        </w:rPr>
        <w:br w:type="page"/>
      </w:r>
    </w:p>
    <w:p w14:paraId="0D3F35AE" w14:textId="77777777" w:rsidR="00A5114E" w:rsidRPr="0022198D" w:rsidRDefault="00A5114E" w:rsidP="00E34CB4">
      <w:pPr>
        <w:numPr>
          <w:ilvl w:val="1"/>
          <w:numId w:val="65"/>
        </w:numPr>
        <w:ind w:left="1259" w:hanging="357"/>
        <w:rPr>
          <w:rStyle w:val="BodyCopyText"/>
        </w:rPr>
      </w:pPr>
      <w:r w:rsidRPr="0022198D">
        <w:rPr>
          <w:rStyle w:val="BodyCopyText"/>
        </w:rPr>
        <w:lastRenderedPageBreak/>
        <w:t>What is a “shut in well?”</w:t>
      </w:r>
    </w:p>
    <w:p w14:paraId="4CFB0630" w14:textId="77777777" w:rsidR="00A5114E" w:rsidRPr="0022198D" w:rsidRDefault="00A5114E" w:rsidP="00E34CB4">
      <w:pPr>
        <w:numPr>
          <w:ilvl w:val="2"/>
          <w:numId w:val="61"/>
        </w:numPr>
        <w:ind w:left="1604" w:hanging="357"/>
        <w:rPr>
          <w:rStyle w:val="BodyCopyText"/>
        </w:rPr>
      </w:pPr>
      <w:r w:rsidRPr="0022198D">
        <w:rPr>
          <w:rStyle w:val="BodyCopyText"/>
        </w:rPr>
        <w:t xml:space="preserve">A well where the surface valves are closed to stop it from producing. </w:t>
      </w:r>
    </w:p>
    <w:p w14:paraId="55293F32" w14:textId="77777777" w:rsidR="00A5114E" w:rsidRPr="0022198D" w:rsidRDefault="00A5114E" w:rsidP="00E34CB4">
      <w:pPr>
        <w:numPr>
          <w:ilvl w:val="1"/>
          <w:numId w:val="65"/>
        </w:numPr>
        <w:ind w:left="1259" w:hanging="357"/>
        <w:rPr>
          <w:rStyle w:val="BodyCopyText"/>
        </w:rPr>
      </w:pPr>
      <w:r w:rsidRPr="0022198D">
        <w:rPr>
          <w:rStyle w:val="BodyCopyText"/>
        </w:rPr>
        <w:t>What is “temporary abandonment” of a well site?</w:t>
      </w:r>
    </w:p>
    <w:p w14:paraId="2A6A4040" w14:textId="77777777" w:rsidR="00A5114E" w:rsidRPr="0022198D" w:rsidRDefault="00A5114E" w:rsidP="00E34CB4">
      <w:pPr>
        <w:numPr>
          <w:ilvl w:val="2"/>
          <w:numId w:val="61"/>
        </w:numPr>
        <w:ind w:left="1604" w:hanging="357"/>
        <w:rPr>
          <w:rStyle w:val="BodyCopyText"/>
        </w:rPr>
      </w:pPr>
      <w:r w:rsidRPr="0022198D">
        <w:rPr>
          <w:rStyle w:val="BodyCopyText"/>
        </w:rPr>
        <w:t xml:space="preserve">When a barrier is placed inside the well in addition to surface valves being closed. </w:t>
      </w:r>
    </w:p>
    <w:p w14:paraId="492F9DFB" w14:textId="77777777" w:rsidR="00A5114E" w:rsidRPr="0022198D" w:rsidRDefault="00A5114E" w:rsidP="00E34CB4">
      <w:pPr>
        <w:numPr>
          <w:ilvl w:val="1"/>
          <w:numId w:val="65"/>
        </w:numPr>
        <w:ind w:left="1259" w:hanging="357"/>
        <w:rPr>
          <w:rStyle w:val="BodyCopyText"/>
        </w:rPr>
      </w:pPr>
      <w:r w:rsidRPr="0022198D">
        <w:rPr>
          <w:rStyle w:val="BodyCopyText"/>
        </w:rPr>
        <w:t>What does “P &amp; A” stand for?  What does it involve?</w:t>
      </w:r>
    </w:p>
    <w:p w14:paraId="42CC9201" w14:textId="77777777" w:rsidR="00A5114E" w:rsidRPr="0022198D" w:rsidRDefault="00A5114E" w:rsidP="00E34CB4">
      <w:pPr>
        <w:numPr>
          <w:ilvl w:val="2"/>
          <w:numId w:val="61"/>
        </w:numPr>
        <w:ind w:left="1604" w:hanging="357"/>
        <w:rPr>
          <w:rStyle w:val="BodyCopyText"/>
        </w:rPr>
      </w:pPr>
      <w:r w:rsidRPr="0022198D">
        <w:rPr>
          <w:rStyle w:val="BodyCopyText"/>
        </w:rPr>
        <w:t>“Plug and Abandon.”  At the end of a well’s productive life, it is plugged and abandoned by placing cement and heavy mud downhole, removing the wellhead, cutting the casing off 1 to 2 metres below the surface of the ground and welding a steel plate over the top.</w:t>
      </w:r>
    </w:p>
    <w:p w14:paraId="3D0A18D0" w14:textId="77777777" w:rsidR="00A5114E" w:rsidRPr="0022198D" w:rsidRDefault="00A5114E" w:rsidP="00E34CB4">
      <w:pPr>
        <w:numPr>
          <w:ilvl w:val="1"/>
          <w:numId w:val="65"/>
        </w:numPr>
        <w:ind w:left="1259" w:hanging="357"/>
        <w:rPr>
          <w:rStyle w:val="BodyCopyText"/>
        </w:rPr>
      </w:pPr>
      <w:r w:rsidRPr="0022198D">
        <w:rPr>
          <w:rStyle w:val="BodyCopyText"/>
        </w:rPr>
        <w:t>What are the chief concerns when abandoning a well?</w:t>
      </w:r>
    </w:p>
    <w:p w14:paraId="4766C558" w14:textId="77777777" w:rsidR="00A5114E" w:rsidRPr="0022198D" w:rsidRDefault="00A5114E" w:rsidP="00E34CB4">
      <w:pPr>
        <w:numPr>
          <w:ilvl w:val="2"/>
          <w:numId w:val="61"/>
        </w:numPr>
        <w:ind w:left="1604" w:hanging="357"/>
        <w:rPr>
          <w:rStyle w:val="BodyCopyText"/>
        </w:rPr>
      </w:pPr>
      <w:r w:rsidRPr="0022198D">
        <w:rPr>
          <w:rStyle w:val="BodyCopyText"/>
        </w:rPr>
        <w:t>That it can be left indefinitely without risk of hydrocarbons leaking to surface, and will not damage freshwater supplies, potential petroleum reservoirs, or the environment.</w:t>
      </w:r>
    </w:p>
    <w:p w14:paraId="4CAD9C61" w14:textId="77777777" w:rsidR="00A5114E" w:rsidRPr="0022198D" w:rsidRDefault="00A5114E" w:rsidP="00E34CB4">
      <w:pPr>
        <w:numPr>
          <w:ilvl w:val="1"/>
          <w:numId w:val="65"/>
        </w:numPr>
        <w:ind w:left="1259" w:hanging="357"/>
        <w:rPr>
          <w:rStyle w:val="BodyCopyText"/>
        </w:rPr>
      </w:pPr>
      <w:r w:rsidRPr="0022198D">
        <w:rPr>
          <w:rStyle w:val="BodyCopyText"/>
        </w:rPr>
        <w:t>What is the cleanest fossil or plant-based fuel?</w:t>
      </w:r>
    </w:p>
    <w:p w14:paraId="3B552628" w14:textId="77777777" w:rsidR="00A5114E" w:rsidRPr="0022198D" w:rsidRDefault="00A5114E" w:rsidP="00E34CB4">
      <w:pPr>
        <w:numPr>
          <w:ilvl w:val="2"/>
          <w:numId w:val="61"/>
        </w:numPr>
        <w:ind w:left="1604" w:hanging="357"/>
        <w:rPr>
          <w:rStyle w:val="BodyCopyText"/>
        </w:rPr>
      </w:pPr>
      <w:r w:rsidRPr="0022198D">
        <w:rPr>
          <w:rStyle w:val="BodyCopyText"/>
        </w:rPr>
        <w:t>Natural gas, and is more water efficient than other fossil and plant-based fuels</w:t>
      </w:r>
      <w:r w:rsidR="00936D26">
        <w:rPr>
          <w:rStyle w:val="BodyCopyText"/>
        </w:rPr>
        <w:t>.</w:t>
      </w:r>
    </w:p>
    <w:p w14:paraId="4CA59C1B" w14:textId="77777777" w:rsidR="00A5114E" w:rsidRPr="0022198D" w:rsidRDefault="00A5114E" w:rsidP="00E34CB4">
      <w:pPr>
        <w:numPr>
          <w:ilvl w:val="1"/>
          <w:numId w:val="65"/>
        </w:numPr>
        <w:ind w:left="1259" w:hanging="357"/>
        <w:rPr>
          <w:rStyle w:val="BodyCopyText"/>
        </w:rPr>
      </w:pPr>
      <w:r w:rsidRPr="0022198D">
        <w:rPr>
          <w:rStyle w:val="BodyCopyText"/>
        </w:rPr>
        <w:t>What stated benefits of producing natural gas in the U.S. would also be beneficial here in British Columbia?</w:t>
      </w:r>
    </w:p>
    <w:p w14:paraId="08628DE8" w14:textId="77777777" w:rsidR="00A5114E" w:rsidRPr="0022198D" w:rsidRDefault="00A5114E" w:rsidP="00E34CB4">
      <w:pPr>
        <w:numPr>
          <w:ilvl w:val="2"/>
          <w:numId w:val="61"/>
        </w:numPr>
        <w:ind w:left="1604" w:hanging="357"/>
        <w:rPr>
          <w:rStyle w:val="BodyCopyText"/>
        </w:rPr>
      </w:pPr>
      <w:r w:rsidRPr="0022198D">
        <w:rPr>
          <w:rStyle w:val="BodyCopyText"/>
        </w:rPr>
        <w:t>Creates significant economic contribution to British Columbians and reduces taxes for provincial services</w:t>
      </w:r>
      <w:r w:rsidR="00936D26">
        <w:rPr>
          <w:rStyle w:val="BodyCopyText"/>
        </w:rPr>
        <w:t>.</w:t>
      </w:r>
    </w:p>
    <w:p w14:paraId="47EAA571" w14:textId="77777777" w:rsidR="00A5114E" w:rsidRPr="006F6692" w:rsidRDefault="009F5323" w:rsidP="000B4149">
      <w:pPr>
        <w:pStyle w:val="SubHeading2"/>
      </w:pPr>
      <w:bookmarkStart w:id="209" w:name="_Toc48320526"/>
      <w:bookmarkStart w:id="210" w:name="_Toc48915446"/>
      <w:r w:rsidRPr="009F5323">
        <w:lastRenderedPageBreak/>
        <w:t>5.</w:t>
      </w:r>
      <w:r>
        <w:t xml:space="preserve">3. </w:t>
      </w:r>
      <w:r w:rsidR="00A5114E" w:rsidRPr="006F6692">
        <w:t>Upstream Companies and Jobs in British Columbia</w:t>
      </w:r>
      <w:bookmarkEnd w:id="209"/>
      <w:bookmarkEnd w:id="210"/>
      <w:r w:rsidR="00A5114E" w:rsidRPr="006F6692">
        <w:t xml:space="preserve"> </w:t>
      </w:r>
    </w:p>
    <w:p w14:paraId="0FD9C7AE" w14:textId="77777777" w:rsidR="00A5114E" w:rsidRPr="006F6692" w:rsidRDefault="009F5323" w:rsidP="000B4149">
      <w:pPr>
        <w:pStyle w:val="SubHeading3"/>
      </w:pPr>
      <w:r>
        <w:t xml:space="preserve">5.3.1. </w:t>
      </w:r>
      <w:r w:rsidR="00A5114E" w:rsidRPr="006F6692">
        <w:t>Companies</w:t>
      </w:r>
    </w:p>
    <w:p w14:paraId="30CE19B5" w14:textId="77777777" w:rsidR="00A5114E" w:rsidRPr="00F3136C" w:rsidRDefault="00A5114E" w:rsidP="009F5323">
      <w:pPr>
        <w:rPr>
          <w:rStyle w:val="BodyCopyText"/>
        </w:rPr>
      </w:pPr>
      <w:r w:rsidRPr="00F3136C">
        <w:rPr>
          <w:rStyle w:val="BodyCopyText"/>
        </w:rPr>
        <w:t>A high-level overview of the type of companies operating in the upstream natural gas sector in British Columbia.  Discusses how these larger companies most often hire third party firms referred to as contractors and describes some of the specialized services these contractors provide.  Highlights the broad range of jobs and career opportunities beyond those most people usually associate with natural gas.</w:t>
      </w:r>
    </w:p>
    <w:p w14:paraId="6DBCF0C5" w14:textId="77777777" w:rsidR="00A5114E" w:rsidRPr="006F6692" w:rsidRDefault="009F5323" w:rsidP="000B4149">
      <w:pPr>
        <w:pStyle w:val="SubHeading3"/>
      </w:pPr>
      <w:r>
        <w:t xml:space="preserve">5.3.2. </w:t>
      </w:r>
      <w:r w:rsidR="00A5114E" w:rsidRPr="006F6692">
        <w:t>Careers</w:t>
      </w:r>
    </w:p>
    <w:p w14:paraId="046DA25E" w14:textId="77777777" w:rsidR="00A5114E" w:rsidRPr="00F3136C" w:rsidRDefault="00A5114E" w:rsidP="009F5323">
      <w:pPr>
        <w:rPr>
          <w:rStyle w:val="BodyCopyText"/>
        </w:rPr>
      </w:pPr>
      <w:r w:rsidRPr="00F3136C">
        <w:rPr>
          <w:rStyle w:val="BodyCopyText"/>
        </w:rPr>
        <w:t>This section lists and showcases the substantial range of rewarding career opportunities for students in upstream natural gas across several disciplines.  Roles and experience level within each of the careers range from junior through to management are listed in the accompanying table.  Note that Module 2.9 provides additional information on careers in these and other occupations.</w:t>
      </w:r>
    </w:p>
    <w:p w14:paraId="7CFA99BB" w14:textId="77777777" w:rsidR="00A5114E" w:rsidRPr="00F3136C" w:rsidRDefault="009F5323" w:rsidP="000B4149">
      <w:pPr>
        <w:pStyle w:val="SubHeading3"/>
        <w:rPr>
          <w:rStyle w:val="BodyCopyText"/>
        </w:rPr>
      </w:pPr>
      <w:bookmarkStart w:id="211" w:name="_Toc48320527"/>
      <w:r w:rsidRPr="00F3136C">
        <w:rPr>
          <w:rStyle w:val="BodyCopyText"/>
        </w:rPr>
        <w:t xml:space="preserve">5.3.3. </w:t>
      </w:r>
      <w:r w:rsidR="00A5114E" w:rsidRPr="00F3136C">
        <w:rPr>
          <w:rStyle w:val="BodyCopyText"/>
        </w:rPr>
        <w:t>Industry Associations</w:t>
      </w:r>
      <w:bookmarkEnd w:id="211"/>
    </w:p>
    <w:p w14:paraId="34E893DE" w14:textId="77777777" w:rsidR="00A5114E" w:rsidRPr="00A5114E" w:rsidRDefault="00A5114E" w:rsidP="009F5323">
      <w:pPr>
        <w:rPr>
          <w:lang w:val="en-US"/>
        </w:rPr>
      </w:pPr>
      <w:r w:rsidRPr="00F3136C">
        <w:rPr>
          <w:rStyle w:val="BodyCopyText"/>
        </w:rPr>
        <w:t>This section contains a list of industry associations and links to their websites.  Highlight for the students the fact that these websites are often valuable sources of information for individuals looking for jobs and careers in natural gas.  Students should be encouraged to search through multiple websites as these can e organized across business lines or occupations.  In addition, many upstream firms belong to multiple associations.</w:t>
      </w:r>
    </w:p>
    <w:p w14:paraId="597D8C14" w14:textId="77777777" w:rsidR="00C17880" w:rsidRPr="00F3136C" w:rsidRDefault="00A5114E" w:rsidP="001A4DD0">
      <w:pPr>
        <w:pStyle w:val="ListwithBullets"/>
        <w:rPr>
          <w:rStyle w:val="BodyCopyText"/>
        </w:rPr>
      </w:pPr>
      <w:bookmarkStart w:id="212" w:name="_Hlk47453714"/>
      <w:r w:rsidRPr="003C021B">
        <w:rPr>
          <w:rStyle w:val="BodyCopyText"/>
        </w:rPr>
        <w:t>Website 1</w:t>
      </w:r>
      <w:bookmarkStart w:id="213" w:name="_Hlk47354163"/>
      <w:r w:rsidR="00C17880" w:rsidRPr="003C021B">
        <w:rPr>
          <w:rStyle w:val="BodyCopyText"/>
        </w:rPr>
        <w:t xml:space="preserve"> </w:t>
      </w:r>
      <w:hyperlink r:id="rId77" w:history="1">
        <w:r w:rsidRPr="00F61E00">
          <w:rPr>
            <w:rStyle w:val="BodyCopyText"/>
            <w:color w:val="0000FF"/>
            <w:u w:val="single"/>
          </w:rPr>
          <w:t>Energy Services BC (Independent Contractors and Businesses Association)</w:t>
        </w:r>
      </w:hyperlink>
      <w:bookmarkEnd w:id="212"/>
      <w:bookmarkEnd w:id="213"/>
      <w:r w:rsidR="0032793C">
        <w:rPr>
          <w:rStyle w:val="BodyCopyText"/>
        </w:rPr>
        <w:t>.</w:t>
      </w:r>
    </w:p>
    <w:p w14:paraId="4073D2B4" w14:textId="77777777" w:rsidR="00A5114E" w:rsidRPr="003C021B" w:rsidRDefault="00A5114E" w:rsidP="00E34CB4">
      <w:pPr>
        <w:pStyle w:val="ListwithBullets"/>
        <w:numPr>
          <w:ilvl w:val="0"/>
          <w:numId w:val="118"/>
        </w:numPr>
        <w:rPr>
          <w:rStyle w:val="BodyCopyText"/>
        </w:rPr>
      </w:pPr>
      <w:r w:rsidRPr="003C021B">
        <w:rPr>
          <w:rStyle w:val="BodyCopyText"/>
        </w:rPr>
        <w:lastRenderedPageBreak/>
        <w:t>Energy Services BC represents companies providing services to the oil</w:t>
      </w:r>
      <w:r w:rsidR="00C17880" w:rsidRPr="003C021B">
        <w:rPr>
          <w:rStyle w:val="BodyCopyText"/>
        </w:rPr>
        <w:t xml:space="preserve"> </w:t>
      </w:r>
      <w:r w:rsidRPr="003C021B">
        <w:rPr>
          <w:rStyle w:val="BodyCopyText"/>
        </w:rPr>
        <w:t>and gas industry in British Columbia. The association is now operating within the Independent Contractors and Businesses Association.</w:t>
      </w:r>
    </w:p>
    <w:p w14:paraId="36670B66" w14:textId="77777777" w:rsidR="00C17880" w:rsidRPr="00F3136C" w:rsidRDefault="00A5114E" w:rsidP="001A4DD0">
      <w:pPr>
        <w:pStyle w:val="ListwithBullets"/>
        <w:rPr>
          <w:rStyle w:val="BodyCopyText"/>
        </w:rPr>
      </w:pPr>
      <w:bookmarkStart w:id="214" w:name="_Hlk47453732"/>
      <w:r w:rsidRPr="003C021B">
        <w:rPr>
          <w:rStyle w:val="BodyCopyText"/>
        </w:rPr>
        <w:t>Website 2</w:t>
      </w:r>
      <w:r w:rsidR="00C17880" w:rsidRPr="003C021B">
        <w:rPr>
          <w:rStyle w:val="BodyCopyText"/>
        </w:rPr>
        <w:t xml:space="preserve"> </w:t>
      </w:r>
      <w:bookmarkStart w:id="215" w:name="_Hlk47354270"/>
      <w:r w:rsidRPr="00F3136C">
        <w:rPr>
          <w:rStyle w:val="BodyCopyText"/>
          <w:color w:val="0000FF"/>
        </w:rPr>
        <w:fldChar w:fldCharType="begin"/>
      </w:r>
      <w:r w:rsidRPr="00F3136C">
        <w:rPr>
          <w:rStyle w:val="BodyCopyText"/>
          <w:color w:val="0000FF"/>
        </w:rPr>
        <w:instrText xml:space="preserve"> HYPERLINK "https://caodc.ca/AF_MemberDirectory.asp" </w:instrText>
      </w:r>
      <w:r w:rsidRPr="00F3136C">
        <w:rPr>
          <w:rStyle w:val="BodyCopyText"/>
          <w:color w:val="0000FF"/>
        </w:rPr>
        <w:fldChar w:fldCharType="separate"/>
      </w:r>
      <w:r w:rsidRPr="00F61E00">
        <w:rPr>
          <w:rStyle w:val="BodyCopyText"/>
          <w:color w:val="0000FF"/>
          <w:u w:val="single"/>
        </w:rPr>
        <w:t>Canadian Association of Oilwell Drilling Contractors</w:t>
      </w:r>
      <w:r w:rsidRPr="00F3136C">
        <w:rPr>
          <w:rStyle w:val="BodyCopyText"/>
          <w:color w:val="0000FF"/>
        </w:rPr>
        <w:t xml:space="preserve"> (CAODC)</w:t>
      </w:r>
      <w:r w:rsidRPr="00F3136C">
        <w:rPr>
          <w:rStyle w:val="BodyCopyText"/>
          <w:color w:val="0000FF"/>
        </w:rPr>
        <w:fldChar w:fldCharType="end"/>
      </w:r>
      <w:bookmarkEnd w:id="214"/>
      <w:bookmarkEnd w:id="215"/>
      <w:r w:rsidR="0032793C">
        <w:rPr>
          <w:rStyle w:val="BodyCopyText"/>
        </w:rPr>
        <w:t>.</w:t>
      </w:r>
    </w:p>
    <w:p w14:paraId="2A2D10E3" w14:textId="77777777" w:rsidR="00A5114E" w:rsidRPr="003C021B" w:rsidRDefault="00A5114E" w:rsidP="00E34CB4">
      <w:pPr>
        <w:pStyle w:val="ListwithBullets"/>
        <w:numPr>
          <w:ilvl w:val="0"/>
          <w:numId w:val="140"/>
        </w:numPr>
        <w:rPr>
          <w:rStyle w:val="BodyCopyText"/>
        </w:rPr>
      </w:pPr>
      <w:r w:rsidRPr="003C021B">
        <w:rPr>
          <w:rStyle w:val="BodyCopyText"/>
        </w:rPr>
        <w:t>The CAODC is a trade association representing upstream Canadian petroleum drilling contractors -- land-based and offshore, service rig contractors and associate companies.</w:t>
      </w:r>
    </w:p>
    <w:p w14:paraId="1DED9D39" w14:textId="77777777" w:rsidR="00590C0D" w:rsidRPr="00F3136C" w:rsidRDefault="00A5114E" w:rsidP="001A4DD0">
      <w:pPr>
        <w:pStyle w:val="ListwithBullets"/>
        <w:rPr>
          <w:rStyle w:val="BodyCopyText"/>
        </w:rPr>
      </w:pPr>
      <w:bookmarkStart w:id="216" w:name="_Hlk48407577"/>
      <w:r w:rsidRPr="003C021B">
        <w:rPr>
          <w:rStyle w:val="BodyCopyText"/>
        </w:rPr>
        <w:t>Website 3</w:t>
      </w:r>
      <w:r w:rsidR="00C17880" w:rsidRPr="003C021B">
        <w:rPr>
          <w:rStyle w:val="BodyCopyText"/>
        </w:rPr>
        <w:t xml:space="preserve"> </w:t>
      </w:r>
      <w:bookmarkStart w:id="217" w:name="_Hlk47354326"/>
      <w:bookmarkStart w:id="218" w:name="_Hlk47354293"/>
      <w:r w:rsidRPr="00F3136C">
        <w:rPr>
          <w:rStyle w:val="BodyCopyText"/>
          <w:color w:val="0000FF"/>
        </w:rPr>
        <w:fldChar w:fldCharType="begin"/>
      </w:r>
      <w:r w:rsidRPr="00F3136C">
        <w:rPr>
          <w:rStyle w:val="BodyCopyText"/>
          <w:color w:val="0000FF"/>
        </w:rPr>
        <w:instrText xml:space="preserve"> HYPERLINK "https://www.capp.ca/about/membership/" </w:instrText>
      </w:r>
      <w:r w:rsidRPr="00F3136C">
        <w:rPr>
          <w:rStyle w:val="BodyCopyText"/>
          <w:color w:val="0000FF"/>
        </w:rPr>
        <w:fldChar w:fldCharType="separate"/>
      </w:r>
      <w:r w:rsidRPr="00F61E00">
        <w:rPr>
          <w:rStyle w:val="BodyCopyText"/>
          <w:color w:val="0000FF"/>
          <w:u w:val="single"/>
        </w:rPr>
        <w:t>Canadian Association of Petroleum Producers</w:t>
      </w:r>
      <w:r w:rsidRPr="00F3136C">
        <w:rPr>
          <w:rStyle w:val="BodyCopyText"/>
          <w:color w:val="0000FF"/>
        </w:rPr>
        <w:t xml:space="preserve"> (CAPP)</w:t>
      </w:r>
      <w:r w:rsidRPr="00F3136C">
        <w:rPr>
          <w:rStyle w:val="BodyCopyText"/>
          <w:color w:val="0000FF"/>
        </w:rPr>
        <w:fldChar w:fldCharType="end"/>
      </w:r>
      <w:bookmarkEnd w:id="216"/>
      <w:bookmarkEnd w:id="217"/>
      <w:bookmarkEnd w:id="218"/>
      <w:r w:rsidR="0032793C">
        <w:rPr>
          <w:rStyle w:val="BodyCopyText"/>
        </w:rPr>
        <w:t>.</w:t>
      </w:r>
    </w:p>
    <w:p w14:paraId="3FB5557F" w14:textId="77777777" w:rsidR="00590C0D" w:rsidRPr="003C021B" w:rsidRDefault="00A5114E" w:rsidP="00E34CB4">
      <w:pPr>
        <w:pStyle w:val="ListwithBullets"/>
        <w:numPr>
          <w:ilvl w:val="0"/>
          <w:numId w:val="141"/>
        </w:numPr>
        <w:rPr>
          <w:rStyle w:val="BodyCopyText"/>
        </w:rPr>
      </w:pPr>
      <w:r w:rsidRPr="003C021B">
        <w:rPr>
          <w:rStyle w:val="BodyCopyText"/>
        </w:rPr>
        <w:t>CAPP represents upstream oil and natural gas companies in Canada who explore for, develop, and produce natural gas, crude oil, oil sands and elemental sulphur.</w:t>
      </w:r>
      <w:bookmarkStart w:id="219" w:name="_Hlk48407586"/>
    </w:p>
    <w:p w14:paraId="2A9DAF0C" w14:textId="77777777" w:rsidR="00590C0D" w:rsidRPr="00F3136C" w:rsidRDefault="00A5114E" w:rsidP="001A4DD0">
      <w:pPr>
        <w:pStyle w:val="ListwithBullets"/>
        <w:rPr>
          <w:rStyle w:val="BodyCopyText"/>
        </w:rPr>
      </w:pPr>
      <w:r w:rsidRPr="003C021B">
        <w:rPr>
          <w:rStyle w:val="BodyCopyText"/>
        </w:rPr>
        <w:t xml:space="preserve">Website 4 </w:t>
      </w:r>
      <w:bookmarkStart w:id="220" w:name="_Hlk47354354"/>
      <w:r w:rsidRPr="00F3136C">
        <w:rPr>
          <w:rStyle w:val="BodyCopyText"/>
          <w:color w:val="0000FF"/>
        </w:rPr>
        <w:fldChar w:fldCharType="begin"/>
      </w:r>
      <w:r w:rsidRPr="00F3136C">
        <w:rPr>
          <w:rStyle w:val="BodyCopyText"/>
          <w:color w:val="0000FF"/>
        </w:rPr>
        <w:instrText xml:space="preserve"> HYPERLINK "https://www.psac.ca/" </w:instrText>
      </w:r>
      <w:r w:rsidRPr="00F3136C">
        <w:rPr>
          <w:rStyle w:val="BodyCopyText"/>
          <w:color w:val="0000FF"/>
        </w:rPr>
        <w:fldChar w:fldCharType="separate"/>
      </w:r>
      <w:r w:rsidRPr="00F61E00">
        <w:rPr>
          <w:rStyle w:val="BodyCopyText"/>
          <w:color w:val="0000FF"/>
          <w:u w:val="single"/>
        </w:rPr>
        <w:t>Petroleum Services Association of Canada</w:t>
      </w:r>
      <w:r w:rsidRPr="00F3136C">
        <w:rPr>
          <w:rStyle w:val="BodyCopyText"/>
          <w:color w:val="0000FF"/>
        </w:rPr>
        <w:t xml:space="preserve"> (PSAC)</w:t>
      </w:r>
      <w:r w:rsidRPr="00F3136C">
        <w:rPr>
          <w:rStyle w:val="BodyCopyText"/>
          <w:color w:val="0000FF"/>
        </w:rPr>
        <w:fldChar w:fldCharType="end"/>
      </w:r>
      <w:bookmarkEnd w:id="219"/>
      <w:bookmarkEnd w:id="220"/>
      <w:r w:rsidR="0032793C">
        <w:rPr>
          <w:rStyle w:val="BodyCopyText"/>
        </w:rPr>
        <w:t>.</w:t>
      </w:r>
    </w:p>
    <w:p w14:paraId="7E5124E4" w14:textId="77777777" w:rsidR="00590C0D" w:rsidRPr="003C021B" w:rsidRDefault="00A5114E" w:rsidP="00E34CB4">
      <w:pPr>
        <w:pStyle w:val="ListwithBullets"/>
        <w:numPr>
          <w:ilvl w:val="0"/>
          <w:numId w:val="142"/>
        </w:numPr>
        <w:rPr>
          <w:rStyle w:val="BodyCopyText"/>
        </w:rPr>
      </w:pPr>
      <w:r w:rsidRPr="003C021B">
        <w:rPr>
          <w:rStyle w:val="BodyCopyText"/>
        </w:rPr>
        <w:t>PSAC is the national association of Canadian oilfield service, supply and manufacturing companies.</w:t>
      </w:r>
      <w:bookmarkStart w:id="221" w:name="_Hlk48407598"/>
    </w:p>
    <w:p w14:paraId="0A012E40" w14:textId="77777777" w:rsidR="00590C0D" w:rsidRPr="00F3136C" w:rsidRDefault="00A5114E" w:rsidP="001A4DD0">
      <w:pPr>
        <w:pStyle w:val="ListwithBullets"/>
        <w:rPr>
          <w:rStyle w:val="BodyCopyText"/>
        </w:rPr>
      </w:pPr>
      <w:r w:rsidRPr="003C021B">
        <w:rPr>
          <w:rStyle w:val="BodyCopyText"/>
        </w:rPr>
        <w:t xml:space="preserve">Website 5 </w:t>
      </w:r>
      <w:bookmarkStart w:id="222" w:name="_Hlk47354378"/>
      <w:r w:rsidRPr="00F3136C">
        <w:rPr>
          <w:rStyle w:val="BodyCopyText"/>
          <w:color w:val="0000FF"/>
        </w:rPr>
        <w:fldChar w:fldCharType="begin"/>
      </w:r>
      <w:r w:rsidRPr="00F3136C">
        <w:rPr>
          <w:rStyle w:val="BodyCopyText"/>
          <w:color w:val="0000FF"/>
        </w:rPr>
        <w:instrText xml:space="preserve"> HYPERLINK "https://cepa.com/en/about-us/careers/" </w:instrText>
      </w:r>
      <w:r w:rsidRPr="00F3136C">
        <w:rPr>
          <w:rStyle w:val="BodyCopyText"/>
          <w:color w:val="0000FF"/>
        </w:rPr>
        <w:fldChar w:fldCharType="separate"/>
      </w:r>
      <w:r w:rsidRPr="00F61E00">
        <w:rPr>
          <w:rStyle w:val="BodyCopyText"/>
          <w:color w:val="0000FF"/>
          <w:u w:val="single"/>
        </w:rPr>
        <w:t>Canadian Energy Pipeline Association</w:t>
      </w:r>
      <w:r w:rsidRPr="00F3136C">
        <w:rPr>
          <w:rStyle w:val="BodyCopyText"/>
          <w:color w:val="0000FF"/>
        </w:rPr>
        <w:t xml:space="preserve"> (CEPA)</w:t>
      </w:r>
      <w:r w:rsidRPr="00F3136C">
        <w:rPr>
          <w:rStyle w:val="BodyCopyText"/>
          <w:color w:val="0000FF"/>
        </w:rPr>
        <w:fldChar w:fldCharType="end"/>
      </w:r>
      <w:bookmarkEnd w:id="221"/>
      <w:bookmarkEnd w:id="222"/>
      <w:r w:rsidR="0032793C">
        <w:rPr>
          <w:rStyle w:val="BodyCopyText"/>
        </w:rPr>
        <w:t>.</w:t>
      </w:r>
    </w:p>
    <w:p w14:paraId="6A58049F" w14:textId="77777777" w:rsidR="00590C0D" w:rsidRPr="003C021B" w:rsidRDefault="00A5114E" w:rsidP="00E34CB4">
      <w:pPr>
        <w:pStyle w:val="ListwithBullets"/>
        <w:numPr>
          <w:ilvl w:val="0"/>
          <w:numId w:val="143"/>
        </w:numPr>
        <w:rPr>
          <w:rStyle w:val="BodyCopyText"/>
        </w:rPr>
      </w:pPr>
      <w:r w:rsidRPr="003C021B">
        <w:rPr>
          <w:rStyle w:val="BodyCopyText"/>
        </w:rPr>
        <w:t>CEPA represents firms in the transmission pipeline industry in Canada.</w:t>
      </w:r>
      <w:bookmarkStart w:id="223" w:name="_Hlk48407606"/>
    </w:p>
    <w:p w14:paraId="4DB62A84" w14:textId="77777777" w:rsidR="00590C0D" w:rsidRPr="00F3136C" w:rsidRDefault="00A5114E" w:rsidP="001A4DD0">
      <w:pPr>
        <w:pStyle w:val="ListwithBullets"/>
        <w:rPr>
          <w:rStyle w:val="BodyCopyText"/>
        </w:rPr>
      </w:pPr>
      <w:r w:rsidRPr="003C021B">
        <w:rPr>
          <w:rStyle w:val="BodyCopyText"/>
        </w:rPr>
        <w:t xml:space="preserve">Website 6 </w:t>
      </w:r>
      <w:bookmarkStart w:id="224" w:name="_Hlk47354394"/>
      <w:r w:rsidRPr="00F61E00">
        <w:rPr>
          <w:rStyle w:val="BodyCopyText"/>
          <w:color w:val="0000FF"/>
          <w:u w:val="single"/>
        </w:rPr>
        <w:fldChar w:fldCharType="begin"/>
      </w:r>
      <w:r w:rsidRPr="00F61E00">
        <w:rPr>
          <w:rStyle w:val="BodyCopyText"/>
          <w:color w:val="0000FF"/>
          <w:u w:val="single"/>
        </w:rPr>
        <w:instrText xml:space="preserve"> HYPERLINK "https://www.cga.ca/" </w:instrText>
      </w:r>
      <w:r w:rsidRPr="00F61E00">
        <w:rPr>
          <w:rStyle w:val="BodyCopyText"/>
          <w:color w:val="0000FF"/>
          <w:u w:val="single"/>
        </w:rPr>
        <w:fldChar w:fldCharType="separate"/>
      </w:r>
      <w:r w:rsidRPr="00F61E00">
        <w:rPr>
          <w:rStyle w:val="BodyCopyText"/>
          <w:color w:val="0000FF"/>
          <w:u w:val="single"/>
        </w:rPr>
        <w:t>Canadian Gas Association</w:t>
      </w:r>
      <w:r w:rsidRPr="00F61E00">
        <w:rPr>
          <w:rStyle w:val="BodyCopyText"/>
          <w:color w:val="0000FF"/>
          <w:u w:val="single"/>
        </w:rPr>
        <w:fldChar w:fldCharType="end"/>
      </w:r>
      <w:bookmarkEnd w:id="223"/>
      <w:bookmarkEnd w:id="224"/>
      <w:r w:rsidR="0032793C">
        <w:rPr>
          <w:rStyle w:val="BodyCopyText"/>
        </w:rPr>
        <w:t>.</w:t>
      </w:r>
    </w:p>
    <w:p w14:paraId="6089F33A" w14:textId="77777777" w:rsidR="002274E0" w:rsidRPr="003C021B" w:rsidRDefault="00A5114E" w:rsidP="00E34CB4">
      <w:pPr>
        <w:pStyle w:val="ListwithBullets"/>
        <w:numPr>
          <w:ilvl w:val="0"/>
          <w:numId w:val="144"/>
        </w:numPr>
        <w:rPr>
          <w:rStyle w:val="BodyCopyText"/>
        </w:rPr>
      </w:pPr>
      <w:r w:rsidRPr="003C021B">
        <w:rPr>
          <w:rStyle w:val="BodyCopyText"/>
        </w:rPr>
        <w:t xml:space="preserve">CGA represents major gas distribution and transmission companies and appliance and equipment manufacturers </w:t>
      </w:r>
      <w:r w:rsidR="003F1615">
        <w:rPr>
          <w:rStyle w:val="BodyCopyText"/>
        </w:rPr>
        <w:br/>
      </w:r>
      <w:r w:rsidRPr="003C021B">
        <w:rPr>
          <w:rStyle w:val="BodyCopyText"/>
        </w:rPr>
        <w:t>in Canada.</w:t>
      </w:r>
      <w:bookmarkStart w:id="225" w:name="_Hlk48407615"/>
      <w:bookmarkStart w:id="226" w:name="_Hlk47354429"/>
    </w:p>
    <w:p w14:paraId="2744D9C7" w14:textId="77777777" w:rsidR="00590C0D" w:rsidRPr="00F3136C" w:rsidRDefault="00DE54AB" w:rsidP="00E34CB4">
      <w:pPr>
        <w:pStyle w:val="ListParagraph"/>
        <w:numPr>
          <w:ilvl w:val="0"/>
          <w:numId w:val="145"/>
        </w:numPr>
        <w:rPr>
          <w:rStyle w:val="BodyCopyText"/>
        </w:rPr>
      </w:pPr>
      <w:r>
        <w:rPr>
          <w:rStyle w:val="BodyCopyText"/>
        </w:rPr>
        <w:br w:type="page"/>
      </w:r>
      <w:r w:rsidR="00A5114E" w:rsidRPr="003C021B">
        <w:rPr>
          <w:rStyle w:val="BodyCopyText"/>
        </w:rPr>
        <w:lastRenderedPageBreak/>
        <w:t xml:space="preserve">Website 7 </w:t>
      </w:r>
      <w:hyperlink r:id="rId78" w:history="1">
        <w:r w:rsidR="00A5114E" w:rsidRPr="003F1615">
          <w:rPr>
            <w:rStyle w:val="BodyCopyText"/>
            <w:color w:val="0000FF"/>
            <w:u w:val="single"/>
          </w:rPr>
          <w:t>Canadian Association of Geophysical Contractors</w:t>
        </w:r>
        <w:r w:rsidR="00A5114E" w:rsidRPr="003F1615">
          <w:rPr>
            <w:rStyle w:val="BodyCopyText"/>
            <w:color w:val="0000FF"/>
          </w:rPr>
          <w:t xml:space="preserve"> (CAGC)</w:t>
        </w:r>
      </w:hyperlink>
      <w:bookmarkEnd w:id="225"/>
      <w:r w:rsidR="0032793C">
        <w:rPr>
          <w:rStyle w:val="BodyCopyText"/>
        </w:rPr>
        <w:t>.</w:t>
      </w:r>
    </w:p>
    <w:p w14:paraId="17637BBD" w14:textId="77777777" w:rsidR="00590C0D" w:rsidRPr="003C021B" w:rsidRDefault="00A5114E" w:rsidP="00E34CB4">
      <w:pPr>
        <w:pStyle w:val="ListwithBullets"/>
        <w:numPr>
          <w:ilvl w:val="0"/>
          <w:numId w:val="146"/>
        </w:numPr>
        <w:rPr>
          <w:rStyle w:val="BodyCopyText"/>
        </w:rPr>
      </w:pPr>
      <w:r w:rsidRPr="003C021B">
        <w:rPr>
          <w:rStyle w:val="BodyCopyText"/>
        </w:rPr>
        <w:t xml:space="preserve">The CAGC acts as the communication link to promote understanding between Government, industry, other groups and the geophysical industry and develops, administers and promotes programs and training to ensure worker health and safety. </w:t>
      </w:r>
      <w:bookmarkStart w:id="227" w:name="_Hlk48407624"/>
      <w:bookmarkEnd w:id="226"/>
    </w:p>
    <w:p w14:paraId="5E8ED055" w14:textId="77777777" w:rsidR="00590C0D" w:rsidRPr="00F3136C" w:rsidRDefault="00A5114E" w:rsidP="001A4DD0">
      <w:pPr>
        <w:pStyle w:val="ListwithBullets"/>
        <w:rPr>
          <w:rStyle w:val="BodyCopyText"/>
        </w:rPr>
      </w:pPr>
      <w:r w:rsidRPr="003C021B">
        <w:rPr>
          <w:rStyle w:val="BodyCopyText"/>
        </w:rPr>
        <w:t xml:space="preserve">Website 8 </w:t>
      </w:r>
      <w:bookmarkStart w:id="228" w:name="_Hlk47354463"/>
      <w:r w:rsidRPr="00F3136C">
        <w:rPr>
          <w:rStyle w:val="BodyCopyText"/>
          <w:color w:val="0000FF"/>
        </w:rPr>
        <w:fldChar w:fldCharType="begin"/>
      </w:r>
      <w:r w:rsidRPr="00F3136C">
        <w:rPr>
          <w:rStyle w:val="BodyCopyText"/>
          <w:color w:val="0000FF"/>
        </w:rPr>
        <w:instrText xml:space="preserve"> HYPERLINK "https://www.explorersandproducers.ca/membership/membership-list-3/" </w:instrText>
      </w:r>
      <w:r w:rsidRPr="00F3136C">
        <w:rPr>
          <w:rStyle w:val="BodyCopyText"/>
          <w:color w:val="0000FF"/>
        </w:rPr>
        <w:fldChar w:fldCharType="separate"/>
      </w:r>
      <w:r w:rsidRPr="00F61E00">
        <w:rPr>
          <w:rStyle w:val="BodyCopyText"/>
          <w:color w:val="0000FF"/>
          <w:u w:val="single"/>
        </w:rPr>
        <w:t>Explorers and Producers Association of Canada</w:t>
      </w:r>
      <w:r w:rsidRPr="00F3136C">
        <w:rPr>
          <w:rStyle w:val="BodyCopyText"/>
          <w:color w:val="0000FF"/>
        </w:rPr>
        <w:t xml:space="preserve"> (EPAC)</w:t>
      </w:r>
      <w:r w:rsidRPr="00F3136C">
        <w:rPr>
          <w:rStyle w:val="BodyCopyText"/>
          <w:color w:val="0000FF"/>
        </w:rPr>
        <w:fldChar w:fldCharType="end"/>
      </w:r>
      <w:bookmarkEnd w:id="227"/>
      <w:bookmarkEnd w:id="228"/>
      <w:r w:rsidR="0032793C">
        <w:rPr>
          <w:rStyle w:val="BodyCopyText"/>
        </w:rPr>
        <w:t>.</w:t>
      </w:r>
    </w:p>
    <w:p w14:paraId="27DB4271" w14:textId="77777777" w:rsidR="00590C0D" w:rsidRPr="003C021B" w:rsidRDefault="00A5114E" w:rsidP="00E34CB4">
      <w:pPr>
        <w:pStyle w:val="ListwithBullets"/>
        <w:numPr>
          <w:ilvl w:val="0"/>
          <w:numId w:val="147"/>
        </w:numPr>
        <w:rPr>
          <w:rStyle w:val="BodyCopyText"/>
        </w:rPr>
      </w:pPr>
      <w:r w:rsidRPr="003C021B">
        <w:rPr>
          <w:rStyle w:val="BodyCopyText"/>
        </w:rPr>
        <w:t xml:space="preserve">EPAC represents a wide spectrum of independent oil and gas companies ranging from start-ups to junior and mid-sized producers operating in Canada, the United States and around </w:t>
      </w:r>
      <w:r w:rsidR="003F1615">
        <w:rPr>
          <w:rStyle w:val="BodyCopyText"/>
        </w:rPr>
        <w:br/>
      </w:r>
      <w:r w:rsidRPr="003C021B">
        <w:rPr>
          <w:rStyle w:val="BodyCopyText"/>
        </w:rPr>
        <w:t>the world.</w:t>
      </w:r>
      <w:bookmarkStart w:id="229" w:name="_Hlk48407653"/>
      <w:bookmarkStart w:id="230" w:name="_Hlk40689905"/>
    </w:p>
    <w:p w14:paraId="2190C2AB" w14:textId="77777777" w:rsidR="00A5114E" w:rsidRPr="00590C0D" w:rsidRDefault="00BC29F2" w:rsidP="00F5470E">
      <w:pPr>
        <w:pStyle w:val="SubHeading4"/>
      </w:pPr>
      <w:r>
        <w:t xml:space="preserve">5.3.3.1. </w:t>
      </w:r>
      <w:r w:rsidR="00A5114E" w:rsidRPr="00590C0D">
        <w:t>Learning Activity 7 Self-Directed Research</w:t>
      </w:r>
    </w:p>
    <w:bookmarkEnd w:id="229"/>
    <w:p w14:paraId="4988D6E3" w14:textId="77777777" w:rsidR="00A5114E" w:rsidRPr="00F3136C" w:rsidRDefault="00A5114E" w:rsidP="009F5323">
      <w:pPr>
        <w:rPr>
          <w:rStyle w:val="BodyCopyText"/>
        </w:rPr>
      </w:pPr>
      <w:r w:rsidRPr="00F3136C">
        <w:rPr>
          <w:rStyle w:val="BodyCopyText"/>
        </w:rPr>
        <w:t>This is a self-directed learning activity that you can do on your own.</w:t>
      </w:r>
    </w:p>
    <w:p w14:paraId="21A8A838" w14:textId="77777777" w:rsidR="00A5114E" w:rsidRPr="00A5114E" w:rsidRDefault="00A5114E" w:rsidP="00294831">
      <w:pPr>
        <w:pStyle w:val="BodyCopyITALICS"/>
      </w:pPr>
      <w:r w:rsidRPr="00A5114E">
        <w:t>Instructions</w:t>
      </w:r>
    </w:p>
    <w:p w14:paraId="5E4A3972" w14:textId="77777777" w:rsidR="00A5114E" w:rsidRPr="00F3136C" w:rsidRDefault="00A5114E" w:rsidP="00E34CB4">
      <w:pPr>
        <w:numPr>
          <w:ilvl w:val="0"/>
          <w:numId w:val="66"/>
        </w:numPr>
        <w:ind w:left="924" w:hanging="357"/>
        <w:rPr>
          <w:rStyle w:val="BodyCopyText"/>
        </w:rPr>
      </w:pPr>
      <w:r w:rsidRPr="00F3136C">
        <w:rPr>
          <w:rStyle w:val="BodyCopyText"/>
        </w:rPr>
        <w:t>Ask students to visit the websites of the industry associations listed and review each association’s membership lists</w:t>
      </w:r>
      <w:r w:rsidR="00936D26">
        <w:rPr>
          <w:rStyle w:val="BodyCopyText"/>
        </w:rPr>
        <w:t>.</w:t>
      </w:r>
    </w:p>
    <w:p w14:paraId="608AA0BB" w14:textId="77777777" w:rsidR="00A5114E" w:rsidRPr="00F3136C" w:rsidRDefault="00A5114E" w:rsidP="00E34CB4">
      <w:pPr>
        <w:numPr>
          <w:ilvl w:val="0"/>
          <w:numId w:val="66"/>
        </w:numPr>
        <w:ind w:left="924" w:hanging="357"/>
        <w:rPr>
          <w:rStyle w:val="BodyCopyText"/>
        </w:rPr>
      </w:pPr>
      <w:r w:rsidRPr="00F3136C">
        <w:rPr>
          <w:rStyle w:val="BodyCopyText"/>
        </w:rPr>
        <w:t>Remind students that industry associations are a good place to look for employers they may be interested in working for.</w:t>
      </w:r>
    </w:p>
    <w:p w14:paraId="4145095D" w14:textId="77777777" w:rsidR="00A5114E" w:rsidRPr="00C17880" w:rsidRDefault="009F5323" w:rsidP="000B4149">
      <w:pPr>
        <w:pStyle w:val="SubHeading3"/>
      </w:pPr>
      <w:bookmarkStart w:id="231" w:name="_Toc48320528"/>
      <w:bookmarkEnd w:id="230"/>
      <w:r>
        <w:t xml:space="preserve">5.3.4. </w:t>
      </w:r>
      <w:r w:rsidR="00A5114E" w:rsidRPr="00C17880">
        <w:t>Professional Associations</w:t>
      </w:r>
      <w:bookmarkEnd w:id="231"/>
    </w:p>
    <w:p w14:paraId="1085100D" w14:textId="77777777" w:rsidR="00A5114E" w:rsidRPr="00F3136C" w:rsidRDefault="00A5114E" w:rsidP="009F5323">
      <w:pPr>
        <w:rPr>
          <w:rStyle w:val="BodyCopyText"/>
        </w:rPr>
      </w:pPr>
      <w:r w:rsidRPr="00F3136C">
        <w:rPr>
          <w:rStyle w:val="BodyCopyText"/>
        </w:rPr>
        <w:t>This section contains a sampling of professional and technical associations and societies, and their respective websites.  These websites offer insights and invaluable information for individuals looking for careers in natural gas.</w:t>
      </w:r>
    </w:p>
    <w:p w14:paraId="5BC57F57" w14:textId="77777777" w:rsidR="00A5114E" w:rsidRPr="00F3136C" w:rsidRDefault="00A5114E" w:rsidP="009F5323">
      <w:pPr>
        <w:rPr>
          <w:rStyle w:val="BodyCopyText"/>
        </w:rPr>
      </w:pPr>
      <w:r w:rsidRPr="00F3136C">
        <w:rPr>
          <w:rStyle w:val="BodyCopyText"/>
        </w:rPr>
        <w:t xml:space="preserve">Explain to students that professional and technical associations are usually organized around the occupation (i.e., geologist, geophysicist, engineers, </w:t>
      </w:r>
      <w:r w:rsidRPr="00F3136C">
        <w:rPr>
          <w:rStyle w:val="BodyCopyText"/>
        </w:rPr>
        <w:lastRenderedPageBreak/>
        <w:t>surveyors, etc.) or area of responsibility (i.e., landmen, land administrators, drilling engineers, technicians, technologists, etc.).  Most of these associations are national in scope, but some are provincial.  It is not unusual for an individual to belong to one or more associations.</w:t>
      </w:r>
    </w:p>
    <w:p w14:paraId="42B3046C" w14:textId="77777777" w:rsidR="00C17880" w:rsidRPr="00F3136C" w:rsidRDefault="00A5114E" w:rsidP="001A4DD0">
      <w:pPr>
        <w:pStyle w:val="ListwithBullets"/>
        <w:rPr>
          <w:rStyle w:val="BodyCopyText"/>
        </w:rPr>
      </w:pPr>
      <w:bookmarkStart w:id="232" w:name="_Hlk48407678"/>
      <w:bookmarkStart w:id="233" w:name="_Hlk40690141"/>
      <w:r w:rsidRPr="003C021B">
        <w:rPr>
          <w:rStyle w:val="BodyCopyText"/>
        </w:rPr>
        <w:t xml:space="preserve">Website 9 </w:t>
      </w:r>
      <w:bookmarkStart w:id="234" w:name="_Hlk47354820"/>
      <w:r w:rsidRPr="00F3136C">
        <w:rPr>
          <w:rStyle w:val="BodyCopyText"/>
          <w:color w:val="0000FF"/>
        </w:rPr>
        <w:fldChar w:fldCharType="begin"/>
      </w:r>
      <w:r w:rsidRPr="00F3136C">
        <w:rPr>
          <w:rStyle w:val="BodyCopyText"/>
          <w:color w:val="0000FF"/>
        </w:rPr>
        <w:instrText xml:space="preserve"> HYPERLINK "https://www.acec.ca/" </w:instrText>
      </w:r>
      <w:r w:rsidRPr="00F3136C">
        <w:rPr>
          <w:rStyle w:val="BodyCopyText"/>
          <w:color w:val="0000FF"/>
        </w:rPr>
        <w:fldChar w:fldCharType="separate"/>
      </w:r>
      <w:r w:rsidRPr="00F61E00">
        <w:rPr>
          <w:rStyle w:val="BodyCopyText"/>
          <w:color w:val="0000FF"/>
          <w:u w:val="single"/>
        </w:rPr>
        <w:t>Association of Consulting Engineering Companies - Canada</w:t>
      </w:r>
      <w:r w:rsidRPr="00F3136C">
        <w:rPr>
          <w:rStyle w:val="BodyCopyText"/>
          <w:color w:val="0000FF"/>
        </w:rPr>
        <w:t xml:space="preserve"> (ACEC)</w:t>
      </w:r>
      <w:r w:rsidRPr="00F3136C">
        <w:rPr>
          <w:rStyle w:val="BodyCopyText"/>
          <w:color w:val="0000FF"/>
        </w:rPr>
        <w:fldChar w:fldCharType="end"/>
      </w:r>
      <w:r w:rsidR="0032793C">
        <w:rPr>
          <w:rStyle w:val="BodyCopyText"/>
          <w:color w:val="0000FF"/>
        </w:rPr>
        <w:t>.</w:t>
      </w:r>
      <w:r w:rsidRPr="00F3136C">
        <w:rPr>
          <w:rStyle w:val="BodyCopyText"/>
        </w:rPr>
        <w:t xml:space="preserve"> </w:t>
      </w:r>
      <w:bookmarkEnd w:id="232"/>
      <w:bookmarkEnd w:id="234"/>
    </w:p>
    <w:p w14:paraId="68BD7893" w14:textId="77777777" w:rsidR="00A5114E" w:rsidRPr="003C021B" w:rsidRDefault="00A5114E" w:rsidP="00E34CB4">
      <w:pPr>
        <w:pStyle w:val="ListwithBullets"/>
        <w:numPr>
          <w:ilvl w:val="0"/>
          <w:numId w:val="148"/>
        </w:numPr>
        <w:rPr>
          <w:rStyle w:val="BodyCopyText"/>
        </w:rPr>
      </w:pPr>
      <w:r w:rsidRPr="003C021B">
        <w:rPr>
          <w:rStyle w:val="BodyCopyText"/>
        </w:rPr>
        <w:t>ACEC is the not-for-profit organization for Canadian consulting engineering companies, representing the commercial interests of businesses that provide professional engineering services, to both the public and the private sector.</w:t>
      </w:r>
    </w:p>
    <w:p w14:paraId="47C79B55" w14:textId="77777777" w:rsidR="00C17880" w:rsidRPr="00F3136C" w:rsidRDefault="00A5114E" w:rsidP="001A4DD0">
      <w:pPr>
        <w:pStyle w:val="ListwithBullets"/>
        <w:rPr>
          <w:rStyle w:val="BodyCopyText"/>
        </w:rPr>
      </w:pPr>
      <w:r w:rsidRPr="003C021B">
        <w:rPr>
          <w:rStyle w:val="BodyCopyText"/>
        </w:rPr>
        <w:t xml:space="preserve">Website 10 </w:t>
      </w:r>
      <w:hyperlink r:id="rId79" w:history="1">
        <w:r w:rsidRPr="00F61E00">
          <w:rPr>
            <w:rStyle w:val="BodyCopyText"/>
            <w:color w:val="0000FF"/>
            <w:u w:val="single"/>
          </w:rPr>
          <w:t>Applied Science Technologists and Technicians of BC</w:t>
        </w:r>
        <w:r w:rsidRPr="00F3136C">
          <w:rPr>
            <w:rStyle w:val="BodyCopyText"/>
            <w:color w:val="0000FF"/>
          </w:rPr>
          <w:t xml:space="preserve"> (ASTTBC)</w:t>
        </w:r>
      </w:hyperlink>
      <w:r w:rsidR="0032793C">
        <w:rPr>
          <w:rStyle w:val="BodyCopyText"/>
          <w:color w:val="0000FF"/>
        </w:rPr>
        <w:t>.</w:t>
      </w:r>
    </w:p>
    <w:p w14:paraId="4F9EF65A" w14:textId="77777777" w:rsidR="00C17880" w:rsidRPr="003C021B" w:rsidRDefault="00C17880" w:rsidP="00E34CB4">
      <w:pPr>
        <w:pStyle w:val="ListwithBullets"/>
        <w:numPr>
          <w:ilvl w:val="0"/>
          <w:numId w:val="149"/>
        </w:numPr>
        <w:rPr>
          <w:rStyle w:val="BodyCopyText"/>
        </w:rPr>
      </w:pPr>
      <w:r w:rsidRPr="003C021B">
        <w:rPr>
          <w:rStyle w:val="BodyCopyText"/>
        </w:rPr>
        <w:t>ASTTBC is a not-for-profit organization that provides professional certification of technologists and technicians in BC for sixteen disciplines and nine special certifications in the broad field of applied science.</w:t>
      </w:r>
    </w:p>
    <w:p w14:paraId="205DB8CF" w14:textId="77777777" w:rsidR="00C17880" w:rsidRPr="00F3136C" w:rsidRDefault="00C17880" w:rsidP="001A4DD0">
      <w:pPr>
        <w:pStyle w:val="ListwithBullets"/>
        <w:rPr>
          <w:rStyle w:val="BodyCopyText"/>
        </w:rPr>
      </w:pPr>
      <w:r w:rsidRPr="003C021B">
        <w:rPr>
          <w:rStyle w:val="BodyCopyText"/>
        </w:rPr>
        <w:t xml:space="preserve">Website 11 </w:t>
      </w:r>
      <w:bookmarkStart w:id="235" w:name="_Hlk47354851"/>
      <w:r w:rsidRPr="00F3136C">
        <w:rPr>
          <w:rStyle w:val="BodyCopyText"/>
          <w:color w:val="0000FF"/>
        </w:rPr>
        <w:fldChar w:fldCharType="begin"/>
      </w:r>
      <w:r w:rsidRPr="00F3136C">
        <w:rPr>
          <w:rStyle w:val="BodyCopyText"/>
          <w:color w:val="0000FF"/>
        </w:rPr>
        <w:instrText xml:space="preserve"> HYPERLINK "https://www.landman.ca/" </w:instrText>
      </w:r>
      <w:r w:rsidRPr="00F3136C">
        <w:rPr>
          <w:rStyle w:val="BodyCopyText"/>
          <w:color w:val="0000FF"/>
        </w:rPr>
        <w:fldChar w:fldCharType="separate"/>
      </w:r>
      <w:r w:rsidRPr="00F61E00">
        <w:rPr>
          <w:rStyle w:val="BodyCopyText"/>
          <w:color w:val="0000FF"/>
          <w:u w:val="single"/>
        </w:rPr>
        <w:t>Canadian Association of Professional Landmen</w:t>
      </w:r>
      <w:r w:rsidRPr="00F3136C">
        <w:rPr>
          <w:rStyle w:val="BodyCopyText"/>
          <w:color w:val="0000FF"/>
        </w:rPr>
        <w:t xml:space="preserve"> (CAPL)</w:t>
      </w:r>
      <w:r w:rsidRPr="00F3136C">
        <w:rPr>
          <w:rStyle w:val="BodyCopyText"/>
          <w:color w:val="0000FF"/>
        </w:rPr>
        <w:fldChar w:fldCharType="end"/>
      </w:r>
      <w:bookmarkEnd w:id="235"/>
      <w:r w:rsidR="0032793C">
        <w:rPr>
          <w:rStyle w:val="BodyCopyText"/>
          <w:color w:val="0000FF"/>
        </w:rPr>
        <w:t>.</w:t>
      </w:r>
    </w:p>
    <w:p w14:paraId="46879612" w14:textId="77777777" w:rsidR="00A5114E" w:rsidRPr="003C021B" w:rsidRDefault="00A5114E" w:rsidP="00E34CB4">
      <w:pPr>
        <w:pStyle w:val="ListwithBullets"/>
        <w:numPr>
          <w:ilvl w:val="0"/>
          <w:numId w:val="150"/>
        </w:numPr>
        <w:rPr>
          <w:rStyle w:val="BodyCopyText"/>
        </w:rPr>
      </w:pPr>
      <w:r w:rsidRPr="003C021B">
        <w:rPr>
          <w:rStyle w:val="BodyCopyText"/>
        </w:rPr>
        <w:t>The CAPL is a non-profit voluntary professional association for landmen in Canada.  A mineral landmen is an integral part of an exploration and development team of professionals that includes engineers, geologists and geophysicists and is directly involved in the acquisition, disposition and management of a company’s most important asset – its petroleum and natural gas rights.</w:t>
      </w:r>
    </w:p>
    <w:p w14:paraId="5A950535" w14:textId="77777777" w:rsidR="004D7D9A" w:rsidRPr="00F3136C" w:rsidRDefault="004D7D9A" w:rsidP="001A4DD0">
      <w:pPr>
        <w:pStyle w:val="ListwithBullets"/>
        <w:rPr>
          <w:rStyle w:val="BodyCopyText"/>
        </w:rPr>
      </w:pPr>
      <w:bookmarkStart w:id="236" w:name="_Toc48320529"/>
      <w:bookmarkEnd w:id="233"/>
      <w:r w:rsidRPr="003C021B">
        <w:rPr>
          <w:rStyle w:val="BodyCopyText"/>
        </w:rPr>
        <w:lastRenderedPageBreak/>
        <w:t xml:space="preserve">Website 12 </w:t>
      </w:r>
      <w:bookmarkStart w:id="237" w:name="_Hlk47354870"/>
      <w:r w:rsidRPr="00F3136C">
        <w:rPr>
          <w:rStyle w:val="BodyCopyText"/>
          <w:color w:val="0000FF"/>
        </w:rPr>
        <w:fldChar w:fldCharType="begin"/>
      </w:r>
      <w:r w:rsidRPr="00F3136C">
        <w:rPr>
          <w:rStyle w:val="BodyCopyText"/>
          <w:color w:val="0000FF"/>
        </w:rPr>
        <w:instrText xml:space="preserve"> HYPERLINK "http://caplacanada.org/" </w:instrText>
      </w:r>
      <w:r w:rsidRPr="00F3136C">
        <w:rPr>
          <w:rStyle w:val="BodyCopyText"/>
          <w:color w:val="0000FF"/>
        </w:rPr>
        <w:fldChar w:fldCharType="separate"/>
      </w:r>
      <w:r w:rsidRPr="00F61E00">
        <w:rPr>
          <w:rStyle w:val="BodyCopyText"/>
          <w:color w:val="0000FF"/>
          <w:u w:val="single"/>
        </w:rPr>
        <w:t>Canadian Association of Petroleum Land Administration</w:t>
      </w:r>
      <w:r w:rsidRPr="00F3136C">
        <w:rPr>
          <w:rStyle w:val="BodyCopyText"/>
          <w:color w:val="0000FF"/>
        </w:rPr>
        <w:t xml:space="preserve"> (CAPLA)</w:t>
      </w:r>
      <w:r w:rsidRPr="00F3136C">
        <w:rPr>
          <w:rStyle w:val="BodyCopyText"/>
          <w:color w:val="0000FF"/>
        </w:rPr>
        <w:fldChar w:fldCharType="end"/>
      </w:r>
      <w:bookmarkEnd w:id="237"/>
      <w:r w:rsidR="0032793C">
        <w:rPr>
          <w:rStyle w:val="BodyCopyText"/>
          <w:color w:val="0000FF"/>
        </w:rPr>
        <w:t>.</w:t>
      </w:r>
    </w:p>
    <w:p w14:paraId="21F5A5D6" w14:textId="77777777" w:rsidR="004D7D9A" w:rsidRPr="003C021B" w:rsidRDefault="004D7D9A" w:rsidP="00E34CB4">
      <w:pPr>
        <w:pStyle w:val="ListwithBullets"/>
        <w:numPr>
          <w:ilvl w:val="0"/>
          <w:numId w:val="151"/>
        </w:numPr>
        <w:rPr>
          <w:rStyle w:val="BodyCopyText"/>
        </w:rPr>
      </w:pPr>
      <w:r w:rsidRPr="003C021B">
        <w:rPr>
          <w:rStyle w:val="BodyCopyText"/>
        </w:rPr>
        <w:t>CAPLA members are land administration professionals who work in the energy industry managing the entire land asset life cycle, from the time a parcel of land is acquired, through the exploration and development stages, and during the final disposition or reclamation phase.</w:t>
      </w:r>
    </w:p>
    <w:p w14:paraId="67E7C593" w14:textId="77777777" w:rsidR="004D7D9A" w:rsidRPr="00F3136C" w:rsidRDefault="004D7D9A" w:rsidP="001A4DD0">
      <w:pPr>
        <w:pStyle w:val="ListwithBullets"/>
        <w:rPr>
          <w:rStyle w:val="BodyCopyText"/>
        </w:rPr>
      </w:pPr>
      <w:r w:rsidRPr="003C021B">
        <w:rPr>
          <w:rStyle w:val="BodyCopyText"/>
        </w:rPr>
        <w:t xml:space="preserve">Website 13 </w:t>
      </w:r>
      <w:bookmarkStart w:id="238" w:name="_Hlk47354883"/>
      <w:r w:rsidRPr="00F3136C">
        <w:rPr>
          <w:rStyle w:val="BodyCopyText"/>
          <w:color w:val="0000FF"/>
        </w:rPr>
        <w:fldChar w:fldCharType="begin"/>
      </w:r>
      <w:r w:rsidRPr="00F3136C">
        <w:rPr>
          <w:rStyle w:val="BodyCopyText"/>
          <w:color w:val="0000FF"/>
        </w:rPr>
        <w:instrText xml:space="preserve"> HYPERLINK "https://www.acls-aatc.ca/" </w:instrText>
      </w:r>
      <w:r w:rsidRPr="00F3136C">
        <w:rPr>
          <w:rStyle w:val="BodyCopyText"/>
          <w:color w:val="0000FF"/>
        </w:rPr>
        <w:fldChar w:fldCharType="separate"/>
      </w:r>
      <w:r w:rsidRPr="00F61E00">
        <w:rPr>
          <w:rStyle w:val="BodyCopyText"/>
          <w:color w:val="0000FF"/>
          <w:u w:val="single"/>
        </w:rPr>
        <w:t>Association of Canada Land Surveyors</w:t>
      </w:r>
      <w:r w:rsidRPr="00F3136C">
        <w:rPr>
          <w:rStyle w:val="BodyCopyText"/>
          <w:color w:val="0000FF"/>
        </w:rPr>
        <w:t xml:space="preserve"> (ACLS</w:t>
      </w:r>
      <w:r w:rsidRPr="00F3136C">
        <w:rPr>
          <w:rStyle w:val="BodyCopyText"/>
          <w:color w:val="0000FF"/>
        </w:rPr>
        <w:fldChar w:fldCharType="end"/>
      </w:r>
      <w:r w:rsidRPr="00F3136C">
        <w:rPr>
          <w:rStyle w:val="BodyCopyText"/>
          <w:color w:val="0000FF"/>
        </w:rPr>
        <w:t>)</w:t>
      </w:r>
      <w:bookmarkEnd w:id="238"/>
      <w:r w:rsidR="0032793C">
        <w:rPr>
          <w:rStyle w:val="BodyCopyText"/>
          <w:color w:val="0000FF"/>
        </w:rPr>
        <w:t>.</w:t>
      </w:r>
    </w:p>
    <w:p w14:paraId="41939981" w14:textId="77777777" w:rsidR="004D7D9A" w:rsidRPr="003C021B" w:rsidRDefault="004D7D9A" w:rsidP="00E34CB4">
      <w:pPr>
        <w:pStyle w:val="ListwithBullets"/>
        <w:numPr>
          <w:ilvl w:val="0"/>
          <w:numId w:val="152"/>
        </w:numPr>
        <w:rPr>
          <w:rStyle w:val="BodyCopyText"/>
        </w:rPr>
      </w:pPr>
      <w:r w:rsidRPr="003C021B">
        <w:rPr>
          <w:rStyle w:val="BodyCopyText"/>
        </w:rPr>
        <w:t>The ACLS is the national licensing body for professionals surveying in the three Canadian territories, in the Federal parks, on First Nation reserves, on and under the surface of Canada’s oceans.</w:t>
      </w:r>
    </w:p>
    <w:p w14:paraId="5674C26D" w14:textId="77777777" w:rsidR="004D7D9A" w:rsidRPr="00F3136C" w:rsidRDefault="004D7D9A" w:rsidP="001A4DD0">
      <w:pPr>
        <w:pStyle w:val="ListwithBullets"/>
        <w:rPr>
          <w:rStyle w:val="BodyCopyText"/>
        </w:rPr>
      </w:pPr>
      <w:bookmarkStart w:id="239" w:name="_Hlk47354908"/>
      <w:r w:rsidRPr="003C021B">
        <w:rPr>
          <w:rStyle w:val="BodyCopyText"/>
        </w:rPr>
        <w:t xml:space="preserve">Website 14 </w:t>
      </w:r>
      <w:hyperlink r:id="rId80" w:history="1">
        <w:r w:rsidRPr="00F61E00">
          <w:rPr>
            <w:rStyle w:val="BodyCopyText"/>
            <w:color w:val="0000FF"/>
            <w:u w:val="single"/>
          </w:rPr>
          <w:t>First Nations Limited Partnership</w:t>
        </w:r>
      </w:hyperlink>
      <w:r w:rsidR="0032793C" w:rsidRPr="0032793C">
        <w:rPr>
          <w:rStyle w:val="BodyCopyText"/>
          <w:color w:val="0000FF"/>
        </w:rPr>
        <w:t>.</w:t>
      </w:r>
    </w:p>
    <w:p w14:paraId="5853C443" w14:textId="77777777" w:rsidR="004D7D9A" w:rsidRPr="003C021B" w:rsidRDefault="004D7D9A" w:rsidP="00E34CB4">
      <w:pPr>
        <w:pStyle w:val="ListwithBullets"/>
        <w:numPr>
          <w:ilvl w:val="0"/>
          <w:numId w:val="153"/>
        </w:numPr>
        <w:rPr>
          <w:rStyle w:val="BodyCopyText"/>
        </w:rPr>
      </w:pPr>
      <w:r w:rsidRPr="003C021B">
        <w:rPr>
          <w:rStyle w:val="BodyCopyText"/>
        </w:rPr>
        <w:t>The First Nations (PTP) Group Limited Partnership (FNLP) comprises 16 First Nations in B.C. who together negotiated and concluded a precedent-setting commercial benefits agreement regarding the Pacific Trail Pipelines (PTP) project.</w:t>
      </w:r>
    </w:p>
    <w:p w14:paraId="209D1110" w14:textId="77777777" w:rsidR="004D7D9A" w:rsidRPr="00F3136C" w:rsidRDefault="004D7D9A" w:rsidP="001A4DD0">
      <w:pPr>
        <w:pStyle w:val="ListwithBullets"/>
        <w:rPr>
          <w:rStyle w:val="BodyCopyText"/>
        </w:rPr>
      </w:pPr>
      <w:r w:rsidRPr="003C021B">
        <w:rPr>
          <w:rStyle w:val="BodyCopyText"/>
        </w:rPr>
        <w:t xml:space="preserve">Website 15 </w:t>
      </w:r>
      <w:hyperlink r:id="rId81" w:history="1">
        <w:r w:rsidRPr="00F61E00">
          <w:rPr>
            <w:rStyle w:val="BodyCopyText"/>
            <w:color w:val="0000FF"/>
            <w:u w:val="single"/>
          </w:rPr>
          <w:t>First Nations LNG Alliance</w:t>
        </w:r>
      </w:hyperlink>
      <w:r w:rsidR="0032793C" w:rsidRPr="0032793C">
        <w:rPr>
          <w:rStyle w:val="BodyCopyText"/>
          <w:color w:val="0000FF"/>
        </w:rPr>
        <w:t>.</w:t>
      </w:r>
    </w:p>
    <w:p w14:paraId="44A45AAB" w14:textId="77777777" w:rsidR="004D7D9A" w:rsidRPr="003C021B" w:rsidRDefault="004D7D9A" w:rsidP="00E34CB4">
      <w:pPr>
        <w:pStyle w:val="ListwithBullets"/>
        <w:numPr>
          <w:ilvl w:val="0"/>
          <w:numId w:val="154"/>
        </w:numPr>
        <w:rPr>
          <w:rStyle w:val="BodyCopyText"/>
        </w:rPr>
      </w:pPr>
      <w:r w:rsidRPr="003C021B">
        <w:rPr>
          <w:rStyle w:val="BodyCopyText"/>
        </w:rPr>
        <w:t>This group advocates on behalf of First Nations by providing in-depth research and insight in the many issues and concerns surrounding LNG development in B.C. They seek to connect people with resources, information, and support.</w:t>
      </w:r>
      <w:bookmarkEnd w:id="239"/>
    </w:p>
    <w:p w14:paraId="70373360" w14:textId="77777777" w:rsidR="00DE54AB" w:rsidRDefault="00DE54AB">
      <w:pPr>
        <w:rPr>
          <w:rStyle w:val="BodyCopyText"/>
          <w:rFonts w:eastAsiaTheme="majorEastAsia" w:cs="Times New Roman (Headings CS)"/>
          <w:bCs/>
          <w:iCs/>
          <w:color w:val="000000" w:themeColor="text1"/>
          <w:szCs w:val="28"/>
        </w:rPr>
      </w:pPr>
      <w:bookmarkStart w:id="240" w:name="_Hlk47453902"/>
      <w:r>
        <w:rPr>
          <w:rStyle w:val="BodyCopyText"/>
        </w:rPr>
        <w:br w:type="page"/>
      </w:r>
    </w:p>
    <w:p w14:paraId="10BAE13D" w14:textId="77777777" w:rsidR="004D7D9A" w:rsidRPr="00F3136C" w:rsidRDefault="004D7D9A" w:rsidP="001A4DD0">
      <w:pPr>
        <w:pStyle w:val="ListwithBullets"/>
        <w:rPr>
          <w:rStyle w:val="BodyCopyText"/>
        </w:rPr>
      </w:pPr>
      <w:r w:rsidRPr="003C021B">
        <w:rPr>
          <w:rStyle w:val="BodyCopyText"/>
        </w:rPr>
        <w:lastRenderedPageBreak/>
        <w:t>Website 16</w:t>
      </w:r>
      <w:r w:rsidR="003C021B">
        <w:rPr>
          <w:rStyle w:val="BodyCopyText"/>
        </w:rPr>
        <w:t xml:space="preserve">  </w:t>
      </w:r>
      <w:hyperlink r:id="rId82" w:history="1">
        <w:r w:rsidRPr="00F61E00">
          <w:rPr>
            <w:rStyle w:val="BodyCopyText"/>
            <w:color w:val="0000FF"/>
            <w:u w:val="single"/>
          </w:rPr>
          <w:t>Careers in Oil + Gas</w:t>
        </w:r>
      </w:hyperlink>
      <w:bookmarkEnd w:id="240"/>
      <w:r w:rsidR="0032793C" w:rsidRPr="0032793C">
        <w:rPr>
          <w:rStyle w:val="BodyCopyText"/>
          <w:color w:val="0000FF"/>
        </w:rPr>
        <w:t>.</w:t>
      </w:r>
    </w:p>
    <w:p w14:paraId="6C5FA245" w14:textId="77777777" w:rsidR="004D7D9A" w:rsidRPr="003C021B" w:rsidRDefault="004D7D9A" w:rsidP="00E34CB4">
      <w:pPr>
        <w:pStyle w:val="ListwithBullets"/>
        <w:numPr>
          <w:ilvl w:val="0"/>
          <w:numId w:val="155"/>
        </w:numPr>
        <w:rPr>
          <w:rStyle w:val="BodyCopyText"/>
        </w:rPr>
      </w:pPr>
      <w:r w:rsidRPr="003C021B">
        <w:rPr>
          <w:rStyle w:val="BodyCopyText"/>
        </w:rPr>
        <w:t>Information regarding additional Canadian technical/ professional societies and associations can be found at this website.</w:t>
      </w:r>
    </w:p>
    <w:p w14:paraId="2BE12B5A" w14:textId="77777777" w:rsidR="00A5114E" w:rsidRPr="0070129F" w:rsidRDefault="004D7D9A" w:rsidP="000B4149">
      <w:pPr>
        <w:pStyle w:val="SubHeading2"/>
      </w:pPr>
      <w:bookmarkStart w:id="241" w:name="_Toc48915447"/>
      <w:r>
        <w:t xml:space="preserve">5.4. </w:t>
      </w:r>
      <w:r w:rsidR="00A5114E" w:rsidRPr="008B5D1A">
        <w:t>New Vocabulary</w:t>
      </w:r>
      <w:bookmarkEnd w:id="236"/>
      <w:bookmarkEnd w:id="241"/>
    </w:p>
    <w:p w14:paraId="7848DFF4" w14:textId="77777777" w:rsidR="00A5114E" w:rsidRPr="00A5114E" w:rsidRDefault="008B5D1A" w:rsidP="000B4149">
      <w:pPr>
        <w:pStyle w:val="SubHeading3"/>
      </w:pPr>
      <w:bookmarkStart w:id="242" w:name="_Hlk48407877"/>
      <w:r>
        <w:t>5.</w:t>
      </w:r>
      <w:r w:rsidR="004D7D9A">
        <w:t>4</w:t>
      </w:r>
      <w:r>
        <w:t xml:space="preserve">.1. </w:t>
      </w:r>
      <w:r w:rsidR="00A5114E" w:rsidRPr="00A5114E">
        <w:t>Learning Activity 8 Learning New Terminology</w:t>
      </w:r>
      <w:bookmarkEnd w:id="242"/>
      <w:r w:rsidR="00413DB8">
        <w:t xml:space="preserve"> </w:t>
      </w:r>
      <w:r w:rsidR="00A5114E" w:rsidRPr="00A5114E">
        <w:t>Instructions</w:t>
      </w:r>
    </w:p>
    <w:p w14:paraId="1EC47FB1" w14:textId="77777777" w:rsidR="00A5114E" w:rsidRPr="00413DB8" w:rsidRDefault="00A5114E" w:rsidP="00E34CB4">
      <w:pPr>
        <w:numPr>
          <w:ilvl w:val="0"/>
          <w:numId w:val="67"/>
        </w:numPr>
        <w:ind w:left="924" w:hanging="357"/>
        <w:rPr>
          <w:rStyle w:val="BodyCopyText"/>
        </w:rPr>
      </w:pPr>
      <w:r w:rsidRPr="00413DB8">
        <w:rPr>
          <w:rStyle w:val="BodyCopyText"/>
        </w:rPr>
        <w:t>Review the New Vocabulary list in the student module (also shown below) with students</w:t>
      </w:r>
      <w:r w:rsidR="0069731A">
        <w:rPr>
          <w:rStyle w:val="BodyCopyText"/>
        </w:rPr>
        <w:t>.</w:t>
      </w:r>
    </w:p>
    <w:p w14:paraId="73635A14" w14:textId="77777777" w:rsidR="00A5114E" w:rsidRPr="00413DB8" w:rsidRDefault="00A5114E" w:rsidP="00E34CB4">
      <w:pPr>
        <w:numPr>
          <w:ilvl w:val="0"/>
          <w:numId w:val="67"/>
        </w:numPr>
        <w:ind w:left="924" w:hanging="357"/>
        <w:rPr>
          <w:rStyle w:val="BodyCopyText"/>
        </w:rPr>
      </w:pPr>
      <w:r w:rsidRPr="00413DB8">
        <w:rPr>
          <w:rStyle w:val="BodyCopyText"/>
        </w:rPr>
        <w:t>Ask students to write descriptions for each term listed, on their own, and be prepared to discuss them with the class.</w:t>
      </w:r>
    </w:p>
    <w:p w14:paraId="4583949F" w14:textId="77777777" w:rsidR="00203D21" w:rsidRPr="00A5114E" w:rsidRDefault="00203D21" w:rsidP="00F5470E">
      <w:pPr>
        <w:pStyle w:val="SubHeading4"/>
      </w:pPr>
      <w:r>
        <w:t>5.</w:t>
      </w:r>
      <w:r w:rsidR="004D7D9A">
        <w:t>4</w:t>
      </w:r>
      <w:r>
        <w:t>.1.1. Terms and Definitions</w:t>
      </w:r>
    </w:p>
    <w:p w14:paraId="63E96C34" w14:textId="77777777" w:rsidR="00A5114E" w:rsidRPr="00413DB8" w:rsidRDefault="00A5114E" w:rsidP="00E34CB4">
      <w:pPr>
        <w:numPr>
          <w:ilvl w:val="0"/>
          <w:numId w:val="68"/>
        </w:numPr>
        <w:ind w:left="924" w:hanging="357"/>
        <w:rPr>
          <w:rStyle w:val="BodyCopyText"/>
        </w:rPr>
      </w:pPr>
      <w:r w:rsidRPr="00413DB8">
        <w:rPr>
          <w:rStyle w:val="BodyCopyText"/>
        </w:rPr>
        <w:t>Blow Out Preventer (BOP)</w:t>
      </w:r>
      <w:r w:rsidR="0069731A">
        <w:rPr>
          <w:rStyle w:val="BodyCopyText"/>
        </w:rPr>
        <w:t>.</w:t>
      </w:r>
    </w:p>
    <w:p w14:paraId="0CE8FBEF" w14:textId="77777777" w:rsidR="00A5114E" w:rsidRPr="00413DB8" w:rsidRDefault="00A5114E" w:rsidP="00E34CB4">
      <w:pPr>
        <w:numPr>
          <w:ilvl w:val="1"/>
          <w:numId w:val="68"/>
        </w:numPr>
        <w:ind w:left="1259" w:hanging="357"/>
        <w:rPr>
          <w:rStyle w:val="BodyCopyText"/>
        </w:rPr>
      </w:pPr>
      <w:r w:rsidRPr="00413DB8">
        <w:rPr>
          <w:rStyle w:val="BodyCopyText"/>
        </w:rPr>
        <w:t xml:space="preserve">A Blow Out Preventer is a set of specialized valves installed on the well head, which is used to contain any unexpected pressure from escaping the well during drilling, completions, or maintenance operations. </w:t>
      </w:r>
    </w:p>
    <w:p w14:paraId="6115A8A9" w14:textId="77777777" w:rsidR="00A5114E" w:rsidRPr="00413DB8" w:rsidRDefault="00A5114E" w:rsidP="00E34CB4">
      <w:pPr>
        <w:numPr>
          <w:ilvl w:val="0"/>
          <w:numId w:val="68"/>
        </w:numPr>
        <w:ind w:left="924" w:hanging="357"/>
        <w:rPr>
          <w:rStyle w:val="BodyCopyText"/>
        </w:rPr>
      </w:pPr>
      <w:r w:rsidRPr="00413DB8">
        <w:rPr>
          <w:rStyle w:val="BodyCopyText"/>
        </w:rPr>
        <w:t>Surface Casing</w:t>
      </w:r>
      <w:r w:rsidR="0069731A">
        <w:rPr>
          <w:rStyle w:val="BodyCopyText"/>
        </w:rPr>
        <w:t>.</w:t>
      </w:r>
      <w:r w:rsidRPr="00413DB8">
        <w:rPr>
          <w:rStyle w:val="BodyCopyText"/>
        </w:rPr>
        <w:t xml:space="preserve"> </w:t>
      </w:r>
    </w:p>
    <w:p w14:paraId="16F43503" w14:textId="77777777" w:rsidR="00A5114E" w:rsidRPr="00413DB8" w:rsidRDefault="00A5114E" w:rsidP="00E34CB4">
      <w:pPr>
        <w:numPr>
          <w:ilvl w:val="1"/>
          <w:numId w:val="68"/>
        </w:numPr>
        <w:ind w:left="1259" w:hanging="357"/>
        <w:rPr>
          <w:rStyle w:val="BodyCopyText"/>
        </w:rPr>
      </w:pPr>
      <w:r w:rsidRPr="00413DB8">
        <w:rPr>
          <w:rStyle w:val="BodyCopyText"/>
        </w:rPr>
        <w:t>The first string of casing to be set and cemented in a well, the principal purpose of which is to protect freshwater aquifers. It also prevents lost circulation while drilling deeper, supports blowout prevention equipment (if used), and supports deeper casing strings and the tubing.</w:t>
      </w:r>
    </w:p>
    <w:p w14:paraId="31A270DC" w14:textId="77777777" w:rsidR="0070129F" w:rsidRDefault="0070129F">
      <w:pPr>
        <w:rPr>
          <w:rStyle w:val="BodyCopyText"/>
        </w:rPr>
      </w:pPr>
      <w:r>
        <w:rPr>
          <w:rStyle w:val="BodyCopyText"/>
        </w:rPr>
        <w:br w:type="page"/>
      </w:r>
    </w:p>
    <w:p w14:paraId="3FD06750" w14:textId="77777777" w:rsidR="00A5114E" w:rsidRPr="00413DB8" w:rsidRDefault="00A5114E" w:rsidP="00E34CB4">
      <w:pPr>
        <w:numPr>
          <w:ilvl w:val="0"/>
          <w:numId w:val="68"/>
        </w:numPr>
        <w:ind w:left="924" w:hanging="357"/>
        <w:rPr>
          <w:rStyle w:val="BodyCopyText"/>
        </w:rPr>
      </w:pPr>
      <w:r w:rsidRPr="00413DB8">
        <w:rPr>
          <w:rStyle w:val="BodyCopyText"/>
        </w:rPr>
        <w:lastRenderedPageBreak/>
        <w:t>Conductor Casing</w:t>
      </w:r>
      <w:r w:rsidR="0069731A">
        <w:rPr>
          <w:rStyle w:val="BodyCopyText"/>
        </w:rPr>
        <w:t>.</w:t>
      </w:r>
      <w:r w:rsidRPr="00413DB8">
        <w:rPr>
          <w:rStyle w:val="BodyCopyText"/>
        </w:rPr>
        <w:t xml:space="preserve"> </w:t>
      </w:r>
    </w:p>
    <w:p w14:paraId="3918352A" w14:textId="77777777" w:rsidR="0070129F" w:rsidRDefault="00A5114E" w:rsidP="00E34CB4">
      <w:pPr>
        <w:numPr>
          <w:ilvl w:val="1"/>
          <w:numId w:val="68"/>
        </w:numPr>
        <w:ind w:left="1259" w:hanging="357"/>
        <w:rPr>
          <w:rStyle w:val="BodyCopyText"/>
        </w:rPr>
      </w:pPr>
      <w:r w:rsidRPr="00413DB8">
        <w:rPr>
          <w:rStyle w:val="BodyCopyText"/>
        </w:rPr>
        <w:t>A casing string which is often set and cemented at a shallow depth to support and protect the top of the borehole from erosion while circulating and drilling the surface casing hole.</w:t>
      </w:r>
    </w:p>
    <w:p w14:paraId="70BC6293" w14:textId="77777777" w:rsidR="00A5114E" w:rsidRPr="00413DB8" w:rsidRDefault="0070129F" w:rsidP="00E34CB4">
      <w:pPr>
        <w:numPr>
          <w:ilvl w:val="0"/>
          <w:numId w:val="68"/>
        </w:numPr>
        <w:ind w:left="924" w:hanging="357"/>
        <w:rPr>
          <w:rStyle w:val="BodyCopyText"/>
        </w:rPr>
      </w:pPr>
      <w:r w:rsidRPr="00413DB8">
        <w:rPr>
          <w:rStyle w:val="BodyCopyText"/>
        </w:rPr>
        <w:t xml:space="preserve"> </w:t>
      </w:r>
      <w:r w:rsidR="00A5114E" w:rsidRPr="00413DB8">
        <w:rPr>
          <w:rStyle w:val="BodyCopyText"/>
        </w:rPr>
        <w:t>Casing Shoe</w:t>
      </w:r>
      <w:r w:rsidR="0069731A">
        <w:rPr>
          <w:rStyle w:val="BodyCopyText"/>
        </w:rPr>
        <w:t>.</w:t>
      </w:r>
      <w:r w:rsidR="00A5114E" w:rsidRPr="00413DB8">
        <w:rPr>
          <w:rStyle w:val="BodyCopyText"/>
        </w:rPr>
        <w:t xml:space="preserve"> </w:t>
      </w:r>
    </w:p>
    <w:p w14:paraId="061E84D6" w14:textId="77777777" w:rsidR="00A5114E" w:rsidRPr="00413DB8" w:rsidRDefault="00A5114E" w:rsidP="00E34CB4">
      <w:pPr>
        <w:numPr>
          <w:ilvl w:val="1"/>
          <w:numId w:val="68"/>
        </w:numPr>
        <w:ind w:left="1259" w:hanging="357"/>
        <w:rPr>
          <w:rStyle w:val="BodyCopyText"/>
        </w:rPr>
      </w:pPr>
      <w:r w:rsidRPr="00413DB8">
        <w:rPr>
          <w:rStyle w:val="BodyCopyText"/>
        </w:rPr>
        <w:t>A tool connected to the bottom of a string of casing designed to guide the casing past irregularities in the open hole; usually rounded at the bottom in shape and composed of drillable materials.</w:t>
      </w:r>
    </w:p>
    <w:p w14:paraId="5BDABAB7" w14:textId="77777777" w:rsidR="00A5114E" w:rsidRPr="00413DB8" w:rsidRDefault="00A5114E" w:rsidP="00E34CB4">
      <w:pPr>
        <w:numPr>
          <w:ilvl w:val="0"/>
          <w:numId w:val="68"/>
        </w:numPr>
        <w:ind w:left="924" w:hanging="357"/>
        <w:rPr>
          <w:rStyle w:val="BodyCopyText"/>
        </w:rPr>
      </w:pPr>
      <w:r w:rsidRPr="00413DB8">
        <w:rPr>
          <w:rStyle w:val="BodyCopyText"/>
        </w:rPr>
        <w:t>Kick off Point (KOP)</w:t>
      </w:r>
      <w:r w:rsidR="0069731A">
        <w:rPr>
          <w:rStyle w:val="BodyCopyText"/>
        </w:rPr>
        <w:t>.</w:t>
      </w:r>
    </w:p>
    <w:p w14:paraId="7139E86D" w14:textId="77777777" w:rsidR="002274E0" w:rsidRPr="00413DB8" w:rsidRDefault="00A5114E" w:rsidP="00E34CB4">
      <w:pPr>
        <w:numPr>
          <w:ilvl w:val="1"/>
          <w:numId w:val="68"/>
        </w:numPr>
        <w:ind w:left="1259" w:hanging="357"/>
        <w:rPr>
          <w:rStyle w:val="BodyCopyText"/>
        </w:rPr>
      </w:pPr>
      <w:r w:rsidRPr="00413DB8">
        <w:rPr>
          <w:rStyle w:val="BodyCopyText"/>
        </w:rPr>
        <w:t>The point at which a directional well is intentionally deviated from vertical</w:t>
      </w:r>
      <w:r w:rsidR="00413DB8">
        <w:rPr>
          <w:rStyle w:val="BodyCopyText"/>
        </w:rPr>
        <w:t>.</w:t>
      </w:r>
    </w:p>
    <w:p w14:paraId="559697A8" w14:textId="77777777" w:rsidR="00A5114E" w:rsidRPr="00413DB8" w:rsidRDefault="00A5114E" w:rsidP="00E34CB4">
      <w:pPr>
        <w:numPr>
          <w:ilvl w:val="0"/>
          <w:numId w:val="68"/>
        </w:numPr>
        <w:ind w:left="924" w:hanging="357"/>
        <w:rPr>
          <w:rStyle w:val="BodyCopyText"/>
        </w:rPr>
      </w:pPr>
      <w:r w:rsidRPr="00413DB8">
        <w:rPr>
          <w:rStyle w:val="BodyCopyText"/>
        </w:rPr>
        <w:t>Measuring While Drilling (MWD)</w:t>
      </w:r>
      <w:r w:rsidR="0069731A">
        <w:rPr>
          <w:rStyle w:val="BodyCopyText"/>
        </w:rPr>
        <w:t>.</w:t>
      </w:r>
      <w:r w:rsidRPr="00413DB8">
        <w:rPr>
          <w:rStyle w:val="BodyCopyText"/>
        </w:rPr>
        <w:t xml:space="preserve"> </w:t>
      </w:r>
    </w:p>
    <w:p w14:paraId="0D44DDD4" w14:textId="77777777" w:rsidR="00A5114E" w:rsidRPr="00413DB8" w:rsidRDefault="00A5114E" w:rsidP="00E34CB4">
      <w:pPr>
        <w:numPr>
          <w:ilvl w:val="1"/>
          <w:numId w:val="68"/>
        </w:numPr>
        <w:ind w:left="1259" w:hanging="357"/>
        <w:rPr>
          <w:rStyle w:val="BodyCopyText"/>
        </w:rPr>
      </w:pPr>
      <w:r w:rsidRPr="00413DB8">
        <w:rPr>
          <w:rStyle w:val="BodyCopyText"/>
        </w:rPr>
        <w:t>The measurement of physical properties while drilling, such as pressure, temperature and borehole trajectory, by tools installed in the BHA</w:t>
      </w:r>
      <w:r w:rsidR="00413DB8">
        <w:rPr>
          <w:rStyle w:val="BodyCopyText"/>
        </w:rPr>
        <w:t>.</w:t>
      </w:r>
    </w:p>
    <w:p w14:paraId="25FEC0AB" w14:textId="77777777" w:rsidR="00A5114E" w:rsidRPr="00413DB8" w:rsidRDefault="00A5114E" w:rsidP="00E34CB4">
      <w:pPr>
        <w:numPr>
          <w:ilvl w:val="0"/>
          <w:numId w:val="68"/>
        </w:numPr>
        <w:ind w:left="924" w:hanging="357"/>
        <w:rPr>
          <w:rStyle w:val="BodyCopyText"/>
        </w:rPr>
      </w:pPr>
      <w:r w:rsidRPr="00413DB8">
        <w:rPr>
          <w:rStyle w:val="BodyCopyText"/>
        </w:rPr>
        <w:t>Wellhead</w:t>
      </w:r>
      <w:r w:rsidR="0069731A">
        <w:rPr>
          <w:rStyle w:val="BodyCopyText"/>
        </w:rPr>
        <w:t>.</w:t>
      </w:r>
      <w:r w:rsidRPr="00413DB8">
        <w:rPr>
          <w:rStyle w:val="BodyCopyText"/>
        </w:rPr>
        <w:t xml:space="preserve"> </w:t>
      </w:r>
    </w:p>
    <w:p w14:paraId="393231DE" w14:textId="77777777" w:rsidR="00A5114E" w:rsidRPr="00413DB8" w:rsidRDefault="00A5114E" w:rsidP="00E34CB4">
      <w:pPr>
        <w:numPr>
          <w:ilvl w:val="1"/>
          <w:numId w:val="68"/>
        </w:numPr>
        <w:ind w:left="1259" w:hanging="357"/>
        <w:rPr>
          <w:rStyle w:val="BodyCopyText"/>
        </w:rPr>
      </w:pPr>
      <w:r w:rsidRPr="00413DB8">
        <w:rPr>
          <w:rStyle w:val="BodyCopyText"/>
        </w:rPr>
        <w:t xml:space="preserve">A structure of valves, spools and fittings.  Wellhead is a structure that is installed on or at the top of a oil or natural gas a well to ensure a safe operation and manage the flow of hydrocarbons oil or gas from the well into the gathering-system. It is a system composed of valves, spools and assorted adapters that control the pressure of the production well. </w:t>
      </w:r>
    </w:p>
    <w:p w14:paraId="55AFF201" w14:textId="77777777" w:rsidR="00A5114E" w:rsidRPr="00413DB8" w:rsidRDefault="00A5114E" w:rsidP="00E34CB4">
      <w:pPr>
        <w:keepNext/>
        <w:numPr>
          <w:ilvl w:val="0"/>
          <w:numId w:val="68"/>
        </w:numPr>
        <w:ind w:left="924" w:hanging="357"/>
        <w:rPr>
          <w:rStyle w:val="BodyCopyText"/>
        </w:rPr>
      </w:pPr>
      <w:r w:rsidRPr="00413DB8">
        <w:rPr>
          <w:rStyle w:val="BodyCopyText"/>
        </w:rPr>
        <w:lastRenderedPageBreak/>
        <w:t>Christmas Tree</w:t>
      </w:r>
      <w:r w:rsidR="0069731A">
        <w:rPr>
          <w:rStyle w:val="BodyCopyText"/>
        </w:rPr>
        <w:t>.</w:t>
      </w:r>
    </w:p>
    <w:p w14:paraId="59E400D4" w14:textId="77777777" w:rsidR="00F0506E" w:rsidRDefault="00A5114E" w:rsidP="00E34CB4">
      <w:pPr>
        <w:keepNext/>
        <w:numPr>
          <w:ilvl w:val="1"/>
          <w:numId w:val="68"/>
        </w:numPr>
        <w:ind w:left="1259" w:hanging="357"/>
        <w:rPr>
          <w:rStyle w:val="BodyCopyText"/>
        </w:rPr>
      </w:pPr>
      <w:r w:rsidRPr="00413DB8">
        <w:rPr>
          <w:rStyle w:val="BodyCopyText"/>
        </w:rPr>
        <w:t>An assembly of valves, fittings, chokes, and gauges used in monitoring and controlling producing, injection, and inactive wells.</w:t>
      </w:r>
    </w:p>
    <w:p w14:paraId="1B00B782" w14:textId="77777777" w:rsidR="00A5114E" w:rsidRPr="00413DB8" w:rsidRDefault="00A5114E" w:rsidP="00E34CB4">
      <w:pPr>
        <w:numPr>
          <w:ilvl w:val="0"/>
          <w:numId w:val="68"/>
        </w:numPr>
        <w:ind w:left="924" w:hanging="357"/>
        <w:rPr>
          <w:rStyle w:val="BodyCopyText"/>
        </w:rPr>
      </w:pPr>
      <w:r w:rsidRPr="00413DB8">
        <w:rPr>
          <w:rStyle w:val="BodyCopyText"/>
        </w:rPr>
        <w:t>Drilling Fluid (Mud)</w:t>
      </w:r>
      <w:r w:rsidR="0069731A">
        <w:rPr>
          <w:rStyle w:val="BodyCopyText"/>
        </w:rPr>
        <w:t>.</w:t>
      </w:r>
      <w:r w:rsidRPr="00413DB8">
        <w:rPr>
          <w:rStyle w:val="BodyCopyText"/>
        </w:rPr>
        <w:t xml:space="preserve"> </w:t>
      </w:r>
    </w:p>
    <w:p w14:paraId="058CBEB0" w14:textId="77777777" w:rsidR="002274E0" w:rsidRPr="00413DB8" w:rsidRDefault="00A5114E" w:rsidP="00E34CB4">
      <w:pPr>
        <w:numPr>
          <w:ilvl w:val="1"/>
          <w:numId w:val="68"/>
        </w:numPr>
        <w:ind w:left="1259" w:hanging="357"/>
        <w:rPr>
          <w:rStyle w:val="BodyCopyText"/>
        </w:rPr>
      </w:pPr>
      <w:r w:rsidRPr="00413DB8">
        <w:rPr>
          <w:rStyle w:val="BodyCopyText"/>
        </w:rPr>
        <w:t>Water or oil-based fluid that is circulated down the drill pipe into the well and back up the annulus to the rig for purposes including containment of formation pressure, the removal of cuttings, bit lubrication and cooling, treating the wall of the well, and acting as a media for the pulsed transmission of well and drilling data to surface</w:t>
      </w:r>
      <w:r w:rsidR="00413DB8">
        <w:rPr>
          <w:rStyle w:val="BodyCopyText"/>
        </w:rPr>
        <w:t>.</w:t>
      </w:r>
    </w:p>
    <w:p w14:paraId="037C0BDB" w14:textId="77777777" w:rsidR="00A5114E" w:rsidRPr="00413DB8" w:rsidRDefault="00A5114E" w:rsidP="00E34CB4">
      <w:pPr>
        <w:numPr>
          <w:ilvl w:val="0"/>
          <w:numId w:val="68"/>
        </w:numPr>
        <w:ind w:left="924" w:hanging="357"/>
        <w:rPr>
          <w:rStyle w:val="BodyCopyText"/>
        </w:rPr>
      </w:pPr>
      <w:r w:rsidRPr="00413DB8">
        <w:rPr>
          <w:rStyle w:val="BodyCopyText"/>
        </w:rPr>
        <w:t>Rock Cuttings</w:t>
      </w:r>
      <w:r w:rsidR="0069731A">
        <w:rPr>
          <w:rStyle w:val="BodyCopyText"/>
        </w:rPr>
        <w:t>.</w:t>
      </w:r>
      <w:r w:rsidRPr="00413DB8">
        <w:rPr>
          <w:rStyle w:val="BodyCopyText"/>
        </w:rPr>
        <w:t xml:space="preserve"> </w:t>
      </w:r>
    </w:p>
    <w:p w14:paraId="48DF8096" w14:textId="77777777" w:rsidR="00A5114E" w:rsidRPr="00413DB8" w:rsidRDefault="00A5114E" w:rsidP="00E34CB4">
      <w:pPr>
        <w:numPr>
          <w:ilvl w:val="1"/>
          <w:numId w:val="68"/>
        </w:numPr>
        <w:ind w:left="1259" w:hanging="357"/>
        <w:rPr>
          <w:rStyle w:val="BodyCopyText"/>
        </w:rPr>
      </w:pPr>
      <w:r w:rsidRPr="00413DB8">
        <w:rPr>
          <w:rStyle w:val="BodyCopyText"/>
        </w:rPr>
        <w:t>Drill cuttings or rock cuttings and related mineral residues generated during the drilling of an oil or gas well.</w:t>
      </w:r>
    </w:p>
    <w:p w14:paraId="4154E4E4" w14:textId="77777777" w:rsidR="00A5114E" w:rsidRPr="00413DB8" w:rsidRDefault="00A5114E" w:rsidP="00E34CB4">
      <w:pPr>
        <w:numPr>
          <w:ilvl w:val="0"/>
          <w:numId w:val="68"/>
        </w:numPr>
        <w:ind w:left="924" w:hanging="357"/>
        <w:rPr>
          <w:rStyle w:val="BodyCopyText"/>
        </w:rPr>
      </w:pPr>
      <w:r w:rsidRPr="00413DB8">
        <w:rPr>
          <w:rStyle w:val="BodyCopyText"/>
        </w:rPr>
        <w:t>Total Depth (TD)</w:t>
      </w:r>
      <w:r w:rsidR="0069731A">
        <w:rPr>
          <w:rStyle w:val="BodyCopyText"/>
        </w:rPr>
        <w:t>.</w:t>
      </w:r>
    </w:p>
    <w:p w14:paraId="70DDD5F8" w14:textId="77777777" w:rsidR="00A5114E" w:rsidRPr="00413DB8" w:rsidRDefault="00A5114E" w:rsidP="00E34CB4">
      <w:pPr>
        <w:numPr>
          <w:ilvl w:val="1"/>
          <w:numId w:val="68"/>
        </w:numPr>
        <w:ind w:left="1259" w:hanging="357"/>
        <w:rPr>
          <w:rStyle w:val="BodyCopyText"/>
        </w:rPr>
      </w:pPr>
      <w:r w:rsidRPr="00413DB8">
        <w:rPr>
          <w:rStyle w:val="BodyCopyText"/>
        </w:rPr>
        <w:t>depth to which the well has been drilled or the depth to which it was plugged back</w:t>
      </w:r>
      <w:r w:rsidR="00413DB8">
        <w:rPr>
          <w:rStyle w:val="BodyCopyText"/>
        </w:rPr>
        <w:t>.</w:t>
      </w:r>
    </w:p>
    <w:p w14:paraId="09666E74" w14:textId="77777777" w:rsidR="00A5114E" w:rsidRPr="00413DB8" w:rsidRDefault="00A5114E" w:rsidP="00E34CB4">
      <w:pPr>
        <w:numPr>
          <w:ilvl w:val="0"/>
          <w:numId w:val="68"/>
        </w:numPr>
        <w:ind w:left="924" w:hanging="357"/>
        <w:rPr>
          <w:rStyle w:val="BodyCopyText"/>
        </w:rPr>
      </w:pPr>
      <w:r w:rsidRPr="00413DB8">
        <w:rPr>
          <w:rStyle w:val="BodyCopyText"/>
        </w:rPr>
        <w:t>Tripping In</w:t>
      </w:r>
      <w:r w:rsidR="0069731A">
        <w:rPr>
          <w:rStyle w:val="BodyCopyText"/>
        </w:rPr>
        <w:t>.</w:t>
      </w:r>
      <w:r w:rsidRPr="00413DB8">
        <w:rPr>
          <w:rStyle w:val="BodyCopyText"/>
        </w:rPr>
        <w:t xml:space="preserve"> </w:t>
      </w:r>
    </w:p>
    <w:p w14:paraId="39A80639" w14:textId="77777777" w:rsidR="00A5114E" w:rsidRPr="00413DB8" w:rsidRDefault="00A5114E" w:rsidP="00E34CB4">
      <w:pPr>
        <w:numPr>
          <w:ilvl w:val="1"/>
          <w:numId w:val="68"/>
        </w:numPr>
        <w:ind w:left="1259" w:hanging="357"/>
        <w:rPr>
          <w:rStyle w:val="BodyCopyText"/>
        </w:rPr>
      </w:pPr>
      <w:r w:rsidRPr="00413DB8">
        <w:rPr>
          <w:rStyle w:val="BodyCopyText"/>
        </w:rPr>
        <w:t>The act of running the drillstring into the hole.</w:t>
      </w:r>
    </w:p>
    <w:p w14:paraId="7E038761" w14:textId="77777777" w:rsidR="00A5114E" w:rsidRPr="00413DB8" w:rsidRDefault="00A5114E" w:rsidP="00E34CB4">
      <w:pPr>
        <w:numPr>
          <w:ilvl w:val="0"/>
          <w:numId w:val="68"/>
        </w:numPr>
        <w:ind w:left="924" w:hanging="357"/>
        <w:rPr>
          <w:rStyle w:val="BodyCopyText"/>
        </w:rPr>
      </w:pPr>
      <w:r w:rsidRPr="00413DB8">
        <w:rPr>
          <w:rStyle w:val="BodyCopyText"/>
        </w:rPr>
        <w:t>Tripping Out</w:t>
      </w:r>
      <w:r w:rsidR="0069731A">
        <w:rPr>
          <w:rStyle w:val="BodyCopyText"/>
        </w:rPr>
        <w:t>.</w:t>
      </w:r>
      <w:r w:rsidRPr="00413DB8">
        <w:rPr>
          <w:rStyle w:val="BodyCopyText"/>
        </w:rPr>
        <w:t xml:space="preserve"> </w:t>
      </w:r>
    </w:p>
    <w:p w14:paraId="686D89CC" w14:textId="77777777" w:rsidR="00A5114E" w:rsidRPr="00413DB8" w:rsidRDefault="00A5114E" w:rsidP="00E34CB4">
      <w:pPr>
        <w:numPr>
          <w:ilvl w:val="1"/>
          <w:numId w:val="68"/>
        </w:numPr>
        <w:ind w:left="1259" w:hanging="357"/>
        <w:rPr>
          <w:rStyle w:val="BodyCopyText"/>
        </w:rPr>
      </w:pPr>
      <w:r w:rsidRPr="00413DB8">
        <w:rPr>
          <w:rStyle w:val="BodyCopyText"/>
        </w:rPr>
        <w:t>The act of pulling the </w:t>
      </w:r>
      <w:hyperlink r:id="rId83" w:history="1">
        <w:r w:rsidRPr="00413DB8">
          <w:rPr>
            <w:rStyle w:val="BodyCopyText"/>
          </w:rPr>
          <w:t>drillstring</w:t>
        </w:r>
      </w:hyperlink>
      <w:r w:rsidRPr="00413DB8">
        <w:rPr>
          <w:rStyle w:val="BodyCopyText"/>
        </w:rPr>
        <w:t> out of the hole</w:t>
      </w:r>
      <w:r w:rsidR="00413DB8">
        <w:rPr>
          <w:rStyle w:val="BodyCopyText"/>
        </w:rPr>
        <w:t>.</w:t>
      </w:r>
      <w:r w:rsidRPr="00413DB8">
        <w:rPr>
          <w:rStyle w:val="BodyCopyText"/>
        </w:rPr>
        <w:t xml:space="preserve"> </w:t>
      </w:r>
    </w:p>
    <w:p w14:paraId="4D4C5729" w14:textId="77777777" w:rsidR="00A5114E" w:rsidRPr="00446256" w:rsidRDefault="00A5114E" w:rsidP="00E34CB4">
      <w:pPr>
        <w:keepNext/>
        <w:numPr>
          <w:ilvl w:val="0"/>
          <w:numId w:val="68"/>
        </w:numPr>
        <w:ind w:left="924" w:hanging="357"/>
        <w:rPr>
          <w:rStyle w:val="BodyCopyText"/>
        </w:rPr>
      </w:pPr>
      <w:r w:rsidRPr="00446256">
        <w:rPr>
          <w:rStyle w:val="BodyCopyText"/>
        </w:rPr>
        <w:lastRenderedPageBreak/>
        <w:t xml:space="preserve">Top Drive </w:t>
      </w:r>
    </w:p>
    <w:p w14:paraId="04B8A9FF" w14:textId="77777777" w:rsidR="00A5114E" w:rsidRPr="00446256" w:rsidRDefault="00A5114E" w:rsidP="00E34CB4">
      <w:pPr>
        <w:keepNext/>
        <w:numPr>
          <w:ilvl w:val="1"/>
          <w:numId w:val="68"/>
        </w:numPr>
        <w:ind w:left="1259" w:hanging="357"/>
        <w:rPr>
          <w:rStyle w:val="BodyCopyText"/>
        </w:rPr>
      </w:pPr>
      <w:r w:rsidRPr="00446256">
        <w:rPr>
          <w:rStyle w:val="BodyCopyText"/>
        </w:rPr>
        <w:t xml:space="preserve">A top drive (frequently also referred to as a power swivel) is a piece of equipment that serves the following functions: </w:t>
      </w:r>
    </w:p>
    <w:p w14:paraId="3B5E56E8" w14:textId="77777777" w:rsidR="00A5114E" w:rsidRPr="00446256" w:rsidRDefault="00A5114E" w:rsidP="00E34CB4">
      <w:pPr>
        <w:numPr>
          <w:ilvl w:val="2"/>
          <w:numId w:val="68"/>
        </w:numPr>
        <w:ind w:left="1655" w:hanging="181"/>
        <w:rPr>
          <w:rStyle w:val="BodyCopyText"/>
        </w:rPr>
      </w:pPr>
      <w:r w:rsidRPr="00446256">
        <w:rPr>
          <w:rStyle w:val="BodyCopyText"/>
        </w:rPr>
        <w:t>Rotating the drill string (formerly undertaken by the rotary table)</w:t>
      </w:r>
      <w:r w:rsidR="0069731A">
        <w:rPr>
          <w:rStyle w:val="BodyCopyText"/>
        </w:rPr>
        <w:t>.</w:t>
      </w:r>
      <w:r w:rsidRPr="00446256">
        <w:rPr>
          <w:rStyle w:val="BodyCopyText"/>
        </w:rPr>
        <w:t xml:space="preserve"> </w:t>
      </w:r>
    </w:p>
    <w:p w14:paraId="2D38CFC2" w14:textId="77777777" w:rsidR="00A5114E" w:rsidRPr="00446256" w:rsidRDefault="00A5114E" w:rsidP="00E34CB4">
      <w:pPr>
        <w:numPr>
          <w:ilvl w:val="2"/>
          <w:numId w:val="68"/>
        </w:numPr>
        <w:ind w:left="1655" w:hanging="181"/>
        <w:rPr>
          <w:rStyle w:val="BodyCopyText"/>
        </w:rPr>
      </w:pPr>
      <w:r w:rsidRPr="00446256">
        <w:rPr>
          <w:rStyle w:val="BodyCopyText"/>
        </w:rPr>
        <w:t>Providing a conduit for drilling mud (formerly undertaken by the rotary swivel)</w:t>
      </w:r>
      <w:r w:rsidR="0069731A">
        <w:rPr>
          <w:rStyle w:val="BodyCopyText"/>
        </w:rPr>
        <w:t>.</w:t>
      </w:r>
      <w:r w:rsidRPr="00446256">
        <w:rPr>
          <w:rStyle w:val="BodyCopyText"/>
        </w:rPr>
        <w:t xml:space="preserve"> </w:t>
      </w:r>
    </w:p>
    <w:p w14:paraId="77871845" w14:textId="77777777" w:rsidR="00A5114E" w:rsidRPr="00446256" w:rsidRDefault="00A5114E" w:rsidP="00E34CB4">
      <w:pPr>
        <w:numPr>
          <w:ilvl w:val="2"/>
          <w:numId w:val="68"/>
        </w:numPr>
        <w:ind w:left="1655" w:hanging="181"/>
        <w:rPr>
          <w:rStyle w:val="BodyCopyText"/>
        </w:rPr>
      </w:pPr>
      <w:r w:rsidRPr="00446256">
        <w:rPr>
          <w:rStyle w:val="BodyCopyText"/>
        </w:rPr>
        <w:t>Disconnecting/connecting pipe (formerly undertaken by the iron roughneck)</w:t>
      </w:r>
      <w:r w:rsidR="0069731A">
        <w:rPr>
          <w:rStyle w:val="BodyCopyText"/>
        </w:rPr>
        <w:t>.</w:t>
      </w:r>
      <w:r w:rsidRPr="00446256">
        <w:rPr>
          <w:rStyle w:val="BodyCopyText"/>
        </w:rPr>
        <w:t xml:space="preserve"> </w:t>
      </w:r>
    </w:p>
    <w:p w14:paraId="14BB0442" w14:textId="77777777" w:rsidR="00A5114E" w:rsidRPr="00446256" w:rsidRDefault="00A5114E" w:rsidP="00E34CB4">
      <w:pPr>
        <w:numPr>
          <w:ilvl w:val="2"/>
          <w:numId w:val="68"/>
        </w:numPr>
        <w:ind w:left="1655" w:hanging="181"/>
        <w:rPr>
          <w:rStyle w:val="BodyCopyText"/>
        </w:rPr>
      </w:pPr>
      <w:r w:rsidRPr="00446256">
        <w:rPr>
          <w:rStyle w:val="BodyCopyText"/>
        </w:rPr>
        <w:t>Closing in the drill pipe by an integrated kelly valve (formerly undertaken by the kelly valve in connection with the rotary table)</w:t>
      </w:r>
      <w:r w:rsidR="0069731A">
        <w:rPr>
          <w:rStyle w:val="BodyCopyText"/>
        </w:rPr>
        <w:t>.</w:t>
      </w:r>
    </w:p>
    <w:p w14:paraId="659F0EBF" w14:textId="77777777" w:rsidR="00A5114E" w:rsidRPr="00446256" w:rsidRDefault="00A5114E" w:rsidP="00E34CB4">
      <w:pPr>
        <w:numPr>
          <w:ilvl w:val="2"/>
          <w:numId w:val="68"/>
        </w:numPr>
        <w:ind w:left="1655" w:hanging="181"/>
        <w:rPr>
          <w:rStyle w:val="BodyCopyText"/>
        </w:rPr>
      </w:pPr>
      <w:r w:rsidRPr="00446256">
        <w:rPr>
          <w:rStyle w:val="BodyCopyText"/>
        </w:rPr>
        <w:t>Lifting/lowering drill string by use of standard elevator (formerly undertaken by the hook by using same kind of elevator). </w:t>
      </w:r>
    </w:p>
    <w:p w14:paraId="2205AD20" w14:textId="77777777" w:rsidR="00A5114E" w:rsidRPr="00446256" w:rsidRDefault="00A5114E" w:rsidP="00E34CB4">
      <w:pPr>
        <w:numPr>
          <w:ilvl w:val="2"/>
          <w:numId w:val="68"/>
        </w:numPr>
        <w:ind w:left="1655" w:hanging="181"/>
        <w:rPr>
          <w:rStyle w:val="BodyCopyText"/>
        </w:rPr>
      </w:pPr>
      <w:r w:rsidRPr="00446256">
        <w:rPr>
          <w:rStyle w:val="BodyCopyText"/>
        </w:rPr>
        <w:t>Top drives may be either electrically or hydraulically driven. If they are hydraulically driven, several hydraulic motors are normally used.</w:t>
      </w:r>
    </w:p>
    <w:p w14:paraId="4ECF6224" w14:textId="77777777" w:rsidR="00A5114E" w:rsidRPr="00446256" w:rsidRDefault="00A5114E" w:rsidP="00E34CB4">
      <w:pPr>
        <w:numPr>
          <w:ilvl w:val="0"/>
          <w:numId w:val="68"/>
        </w:numPr>
        <w:ind w:left="924" w:hanging="357"/>
        <w:rPr>
          <w:rStyle w:val="BodyCopyText"/>
        </w:rPr>
      </w:pPr>
      <w:r w:rsidRPr="00446256">
        <w:rPr>
          <w:rStyle w:val="BodyCopyText"/>
        </w:rPr>
        <w:t xml:space="preserve">Hydrostatic Testing </w:t>
      </w:r>
    </w:p>
    <w:p w14:paraId="04F4DDCB" w14:textId="77777777" w:rsidR="00A5114E" w:rsidRPr="00446256" w:rsidRDefault="00A5114E" w:rsidP="00E34CB4">
      <w:pPr>
        <w:numPr>
          <w:ilvl w:val="1"/>
          <w:numId w:val="68"/>
        </w:numPr>
        <w:ind w:left="1259" w:hanging="357"/>
        <w:rPr>
          <w:rStyle w:val="BodyCopyText"/>
        </w:rPr>
      </w:pPr>
      <w:r w:rsidRPr="00446256">
        <w:rPr>
          <w:rStyle w:val="BodyCopyText"/>
        </w:rPr>
        <w:t xml:space="preserve">Test performed by filling a length of pipe with water and pressurizing it in order to verify its ability to withstand a specified pressure without leaking or rupturing. </w:t>
      </w:r>
    </w:p>
    <w:p w14:paraId="40ED58A3" w14:textId="77777777" w:rsidR="00A5114E" w:rsidRPr="00446256" w:rsidRDefault="00A5114E" w:rsidP="00E34CB4">
      <w:pPr>
        <w:keepNext/>
        <w:numPr>
          <w:ilvl w:val="0"/>
          <w:numId w:val="68"/>
        </w:numPr>
        <w:ind w:left="924" w:hanging="357"/>
        <w:rPr>
          <w:rStyle w:val="BodyCopyText"/>
        </w:rPr>
      </w:pPr>
      <w:r w:rsidRPr="00446256">
        <w:rPr>
          <w:rStyle w:val="BodyCopyText"/>
        </w:rPr>
        <w:lastRenderedPageBreak/>
        <w:t>Plug and Abandonment (P&amp;A)</w:t>
      </w:r>
      <w:r w:rsidR="0069731A">
        <w:rPr>
          <w:rStyle w:val="BodyCopyText"/>
        </w:rPr>
        <w:t>.</w:t>
      </w:r>
    </w:p>
    <w:p w14:paraId="6C6E3F47" w14:textId="77777777" w:rsidR="00A5114E" w:rsidRPr="00446256" w:rsidRDefault="00A5114E" w:rsidP="00E34CB4">
      <w:pPr>
        <w:keepNext/>
        <w:numPr>
          <w:ilvl w:val="1"/>
          <w:numId w:val="68"/>
        </w:numPr>
        <w:ind w:left="1259" w:hanging="357"/>
        <w:rPr>
          <w:rStyle w:val="BodyCopyText"/>
        </w:rPr>
      </w:pPr>
      <w:r w:rsidRPr="00446256">
        <w:rPr>
          <w:rStyle w:val="BodyCopyText"/>
        </w:rPr>
        <w:t>The cementing of a well, the removal of its associated production facilities, the removal or abandonment in-place of its flowline, and the remediation and reclamation of the wellsite</w:t>
      </w:r>
      <w:r w:rsidR="00446256" w:rsidRPr="00446256">
        <w:rPr>
          <w:rStyle w:val="BodyCopyText"/>
        </w:rPr>
        <w:t>.</w:t>
      </w:r>
    </w:p>
    <w:p w14:paraId="5C7E6D5E" w14:textId="77777777" w:rsidR="00400057" w:rsidRPr="00A71021" w:rsidRDefault="00395832" w:rsidP="000A5CA6">
      <w:pPr>
        <w:pStyle w:val="SubHeading1"/>
        <w:rPr>
          <w:color w:val="FF0000"/>
        </w:rPr>
      </w:pPr>
      <w:bookmarkStart w:id="243" w:name="_Toc48915448"/>
      <w:bookmarkStart w:id="244" w:name="_Hlk47339234"/>
      <w:bookmarkEnd w:id="175"/>
      <w:r>
        <w:t xml:space="preserve">6. </w:t>
      </w:r>
      <w:r w:rsidR="00400057" w:rsidRPr="00A71021">
        <w:t>Suggested Reading</w:t>
      </w:r>
      <w:bookmarkEnd w:id="243"/>
      <w:r w:rsidR="00400057" w:rsidRPr="00A71021">
        <w:t xml:space="preserve"> </w:t>
      </w:r>
    </w:p>
    <w:p w14:paraId="7936A29C" w14:textId="77777777" w:rsidR="00400057" w:rsidRPr="003C021B" w:rsidRDefault="00400057" w:rsidP="001A4DD0">
      <w:pPr>
        <w:pStyle w:val="ListwithBullets"/>
        <w:rPr>
          <w:rStyle w:val="BodyCopyText"/>
        </w:rPr>
      </w:pPr>
      <w:r w:rsidRPr="003C021B">
        <w:rPr>
          <w:rStyle w:val="BodyCopyText"/>
        </w:rPr>
        <w:t>Our Petroleum Challenge - Sustainability into the 21st Century, Seventh Edition, 5th printing, Centre for Energy</w:t>
      </w:r>
      <w:r w:rsidR="0069731A">
        <w:rPr>
          <w:rStyle w:val="BodyCopyText"/>
        </w:rPr>
        <w:t>.</w:t>
      </w:r>
    </w:p>
    <w:p w14:paraId="4009375A" w14:textId="77777777" w:rsidR="00400057" w:rsidRPr="003C021B" w:rsidRDefault="00400057" w:rsidP="00E34CB4">
      <w:pPr>
        <w:pStyle w:val="ListwithBullets"/>
        <w:numPr>
          <w:ilvl w:val="0"/>
          <w:numId w:val="119"/>
        </w:numPr>
        <w:rPr>
          <w:rStyle w:val="BodyCopyText"/>
        </w:rPr>
      </w:pPr>
      <w:r w:rsidRPr="003C021B">
        <w:rPr>
          <w:rStyle w:val="BodyCopyText"/>
        </w:rPr>
        <w:t>Section 2 - Inside the Industry</w:t>
      </w:r>
      <w:r w:rsidR="0069731A">
        <w:rPr>
          <w:rStyle w:val="BodyCopyText"/>
        </w:rPr>
        <w:t>.</w:t>
      </w:r>
    </w:p>
    <w:p w14:paraId="3C9D5B20" w14:textId="77777777" w:rsidR="00400057" w:rsidRPr="003C021B" w:rsidRDefault="00400057" w:rsidP="00E34CB4">
      <w:pPr>
        <w:pStyle w:val="ListwithBullets"/>
        <w:numPr>
          <w:ilvl w:val="0"/>
          <w:numId w:val="119"/>
        </w:numPr>
        <w:rPr>
          <w:rStyle w:val="BodyCopyText"/>
        </w:rPr>
      </w:pPr>
      <w:r w:rsidRPr="003C021B">
        <w:rPr>
          <w:rStyle w:val="BodyCopyText"/>
        </w:rPr>
        <w:t>Chapter 1 – Exploration. pages 26-34</w:t>
      </w:r>
      <w:r w:rsidR="0069731A">
        <w:rPr>
          <w:rStyle w:val="BodyCopyText"/>
        </w:rPr>
        <w:t>.</w:t>
      </w:r>
    </w:p>
    <w:p w14:paraId="7BBDB5E2" w14:textId="77777777" w:rsidR="00400057" w:rsidRPr="003C021B" w:rsidRDefault="00400057" w:rsidP="00E34CB4">
      <w:pPr>
        <w:pStyle w:val="ListwithBullets"/>
        <w:numPr>
          <w:ilvl w:val="0"/>
          <w:numId w:val="119"/>
        </w:numPr>
        <w:rPr>
          <w:rStyle w:val="BodyCopyText"/>
        </w:rPr>
      </w:pPr>
      <w:r w:rsidRPr="003C021B">
        <w:rPr>
          <w:rStyle w:val="BodyCopyText"/>
        </w:rPr>
        <w:t>Chapter 2 – Drilling. pages 34 – 42</w:t>
      </w:r>
      <w:r w:rsidR="0069731A">
        <w:rPr>
          <w:rStyle w:val="BodyCopyText"/>
        </w:rPr>
        <w:t>.</w:t>
      </w:r>
    </w:p>
    <w:bookmarkEnd w:id="244"/>
    <w:p w14:paraId="37F7A872" w14:textId="77777777" w:rsidR="00B563C9" w:rsidRPr="003C021B" w:rsidRDefault="00B563C9" w:rsidP="001A4DD0">
      <w:pPr>
        <w:pStyle w:val="ListwithBullets"/>
        <w:rPr>
          <w:rStyle w:val="BodyCopyText"/>
        </w:rPr>
      </w:pPr>
      <w:r w:rsidRPr="002C073C">
        <w:rPr>
          <w:rStyle w:val="BodyCopyText"/>
          <w:color w:val="0000FF"/>
          <w:u w:val="single"/>
        </w:rPr>
        <w:fldChar w:fldCharType="begin"/>
      </w:r>
      <w:r w:rsidRPr="002C073C">
        <w:rPr>
          <w:rStyle w:val="BodyCopyText"/>
          <w:color w:val="0000FF"/>
          <w:u w:val="single"/>
        </w:rPr>
        <w:instrText>HYPERLINK "https://www.academia.edu/39059371/A_Primer_of_Oilwell_Drilling_A_Basic_Text_of_Oil_and_Gas_Drilling_Seventh_Edition"</w:instrText>
      </w:r>
      <w:r w:rsidRPr="002C073C">
        <w:rPr>
          <w:rStyle w:val="BodyCopyText"/>
          <w:color w:val="0000FF"/>
          <w:u w:val="single"/>
        </w:rPr>
        <w:fldChar w:fldCharType="separate"/>
      </w:r>
      <w:r w:rsidRPr="002C073C">
        <w:rPr>
          <w:rStyle w:val="BodyCopyText"/>
          <w:color w:val="0000FF"/>
          <w:u w:val="single"/>
        </w:rPr>
        <w:t>A Primer of Oilwell Drilling: A Basic Text of Oil and Gas Drilling, 7th Edition</w:t>
      </w:r>
      <w:r w:rsidRPr="002C073C">
        <w:rPr>
          <w:rStyle w:val="BodyCopyText"/>
          <w:color w:val="0000FF"/>
          <w:u w:val="single"/>
        </w:rPr>
        <w:fldChar w:fldCharType="end"/>
      </w:r>
      <w:r w:rsidRPr="003C021B">
        <w:rPr>
          <w:rStyle w:val="BodyCopyText"/>
        </w:rPr>
        <w:t xml:space="preserve"> by Dr. Paul Bommer.  University of Texas©</w:t>
      </w:r>
      <w:r w:rsidR="00CC7253">
        <w:rPr>
          <w:rStyle w:val="BodyCopyText"/>
        </w:rPr>
        <w:t>.</w:t>
      </w:r>
      <w:r w:rsidRPr="003C021B">
        <w:rPr>
          <w:rStyle w:val="BodyCopyText"/>
        </w:rPr>
        <w:t xml:space="preserve"> </w:t>
      </w:r>
    </w:p>
    <w:p w14:paraId="3305F54E" w14:textId="77777777" w:rsidR="00E31A3A" w:rsidRDefault="00E31A3A" w:rsidP="00E31A3A"/>
    <w:p w14:paraId="06A08DA7" w14:textId="77777777" w:rsidR="00E31A3A" w:rsidRDefault="00E31A3A" w:rsidP="00D7480B">
      <w:pPr>
        <w:pStyle w:val="Heading2"/>
      </w:pPr>
    </w:p>
    <w:p w14:paraId="5866EAC0" w14:textId="77777777" w:rsidR="00E31A3A" w:rsidRDefault="00E31A3A">
      <w:pPr>
        <w:rPr>
          <w:rFonts w:eastAsiaTheme="majorEastAsia" w:cstheme="majorBidi"/>
          <w:b/>
          <w:bCs/>
          <w:sz w:val="32"/>
          <w:szCs w:val="26"/>
        </w:rPr>
      </w:pPr>
      <w:r>
        <w:br w:type="page"/>
      </w:r>
    </w:p>
    <w:p w14:paraId="7F48B298" w14:textId="77777777" w:rsidR="00965324" w:rsidRPr="00945F27" w:rsidRDefault="00D7480B" w:rsidP="000A5CA6">
      <w:pPr>
        <w:pStyle w:val="SubHeading1"/>
      </w:pPr>
      <w:bookmarkStart w:id="245" w:name="_Toc48915449"/>
      <w:r>
        <w:lastRenderedPageBreak/>
        <w:t xml:space="preserve">7. </w:t>
      </w:r>
      <w:r w:rsidR="00965324" w:rsidRPr="00945F27">
        <w:t>Notes</w:t>
      </w:r>
      <w:bookmarkEnd w:id="245"/>
    </w:p>
    <w:p w14:paraId="22F8722C" w14:textId="77777777" w:rsidR="00313414" w:rsidRDefault="00B72EEE">
      <w:pPr>
        <w:rPr>
          <w:rFonts w:eastAsiaTheme="majorEastAsia" w:cstheme="majorBidi"/>
          <w:b/>
          <w:bCs/>
          <w:sz w:val="36"/>
          <w:szCs w:val="28"/>
        </w:rPr>
      </w:pPr>
      <w:r w:rsidRPr="00A71021">
        <w:br w:type="page"/>
      </w:r>
    </w:p>
    <w:p w14:paraId="3040CCB0" w14:textId="77777777" w:rsidR="005A1C39" w:rsidRDefault="00EF2081" w:rsidP="00186282">
      <w:pPr>
        <w:pStyle w:val="MainSectionHeading"/>
      </w:pPr>
      <w:bookmarkStart w:id="246" w:name="_Toc48915450"/>
      <w:bookmarkStart w:id="247" w:name="Module_24"/>
      <w:bookmarkStart w:id="248" w:name="_Toc49170779"/>
      <w:bookmarkStart w:id="249" w:name="_Toc49171340"/>
      <w:bookmarkStart w:id="250" w:name="_Toc49172232"/>
      <w:bookmarkStart w:id="251" w:name="_Toc49177364"/>
      <w:bookmarkStart w:id="252" w:name="_Toc49178948"/>
      <w:r w:rsidRPr="00A71021">
        <w:lastRenderedPageBreak/>
        <w:t xml:space="preserve">Lesson Plan: </w:t>
      </w:r>
      <w:r w:rsidR="005A1C39" w:rsidRPr="00A71021">
        <w:t>Module 2.4 Midstream</w:t>
      </w:r>
      <w:r w:rsidR="005A79CB">
        <w:t>: Transportation, Processing, Refining</w:t>
      </w:r>
      <w:bookmarkEnd w:id="246"/>
      <w:bookmarkEnd w:id="247"/>
      <w:bookmarkEnd w:id="248"/>
      <w:bookmarkEnd w:id="249"/>
      <w:bookmarkEnd w:id="250"/>
      <w:bookmarkEnd w:id="251"/>
      <w:bookmarkEnd w:id="252"/>
    </w:p>
    <w:p w14:paraId="40F95973" w14:textId="77777777" w:rsidR="00E01CB9" w:rsidRPr="00E01CB9" w:rsidRDefault="00E01CB9" w:rsidP="000A5CA6">
      <w:pPr>
        <w:pStyle w:val="SubHeading1"/>
      </w:pPr>
      <w:bookmarkStart w:id="253" w:name="_Toc48320533"/>
      <w:bookmarkStart w:id="254" w:name="_Toc48915451"/>
      <w:r>
        <w:rPr>
          <w:rFonts w:eastAsia="Tahoma"/>
        </w:rPr>
        <w:t xml:space="preserve">1. </w:t>
      </w:r>
      <w:r w:rsidRPr="00E01CB9">
        <w:rPr>
          <w:rFonts w:eastAsia="Tahoma"/>
        </w:rPr>
        <w:t>Overview</w:t>
      </w:r>
      <w:bookmarkEnd w:id="253"/>
      <w:bookmarkEnd w:id="254"/>
    </w:p>
    <w:p w14:paraId="38E95EA1" w14:textId="77777777" w:rsidR="00E01CB9" w:rsidRPr="00446256" w:rsidRDefault="00E01CB9" w:rsidP="00E01CB9">
      <w:pPr>
        <w:rPr>
          <w:rStyle w:val="BodyCopyText"/>
        </w:rPr>
      </w:pPr>
      <w:r w:rsidRPr="00446256">
        <w:rPr>
          <w:rStyle w:val="BodyCopyText"/>
        </w:rPr>
        <w:t>This module provides information about activities that happen in the midstream sector of the natural gas industry in British Columbia.  Remind students that the program looks at the natural gas industry within a three-sector classification system, although they may hear reference to the industry as having only two-sectors.  In a two-sector system, the midstream and downstream sectors are combined.</w:t>
      </w:r>
    </w:p>
    <w:p w14:paraId="6BE015C3" w14:textId="77777777" w:rsidR="00E01CB9" w:rsidRPr="00446256" w:rsidRDefault="00E01CB9" w:rsidP="00E01CB9">
      <w:pPr>
        <w:rPr>
          <w:rStyle w:val="BodyCopyText"/>
        </w:rPr>
      </w:pPr>
      <w:r w:rsidRPr="00446256">
        <w:rPr>
          <w:rStyle w:val="BodyCopyText"/>
        </w:rPr>
        <w:t>Learning activities in this module are designed to help students see their own learning by asking them to make comparisons between what they know at the beginning and end of different sections of the module.</w:t>
      </w:r>
    </w:p>
    <w:p w14:paraId="0EAFBA6D" w14:textId="77777777" w:rsidR="00E01CB9" w:rsidRPr="00E01CB9" w:rsidRDefault="00E01CB9" w:rsidP="000A5CA6">
      <w:pPr>
        <w:pStyle w:val="SubHeading1"/>
      </w:pPr>
      <w:bookmarkStart w:id="255" w:name="_Toc48915452"/>
      <w:r>
        <w:rPr>
          <w:rFonts w:eastAsia="Tahoma"/>
        </w:rPr>
        <w:t xml:space="preserve">2. </w:t>
      </w:r>
      <w:r w:rsidRPr="00E01CB9">
        <w:rPr>
          <w:rFonts w:eastAsia="Tahoma"/>
        </w:rPr>
        <w:t xml:space="preserve"> </w:t>
      </w:r>
      <w:bookmarkStart w:id="256" w:name="_Toc48320534"/>
      <w:r w:rsidRPr="00E01CB9">
        <w:rPr>
          <w:rFonts w:eastAsia="Tahoma"/>
        </w:rPr>
        <w:t>Learning Outcomes</w:t>
      </w:r>
      <w:bookmarkEnd w:id="255"/>
      <w:bookmarkEnd w:id="256"/>
    </w:p>
    <w:p w14:paraId="068FA052" w14:textId="77777777" w:rsidR="00E01CB9" w:rsidRPr="00446256" w:rsidRDefault="00E01CB9" w:rsidP="00E34CB4">
      <w:pPr>
        <w:numPr>
          <w:ilvl w:val="0"/>
          <w:numId w:val="69"/>
        </w:numPr>
        <w:ind w:left="924" w:hanging="357"/>
        <w:rPr>
          <w:rStyle w:val="BodyCopyText"/>
        </w:rPr>
      </w:pPr>
      <w:r w:rsidRPr="00446256">
        <w:rPr>
          <w:rStyle w:val="BodyCopyText"/>
        </w:rPr>
        <w:t>Identify midstream natural gas processing activities.</w:t>
      </w:r>
    </w:p>
    <w:p w14:paraId="4F063085" w14:textId="77777777" w:rsidR="00E01CB9" w:rsidRPr="00446256" w:rsidRDefault="00E01CB9" w:rsidP="00E34CB4">
      <w:pPr>
        <w:numPr>
          <w:ilvl w:val="0"/>
          <w:numId w:val="69"/>
        </w:numPr>
        <w:ind w:left="924" w:hanging="357"/>
        <w:rPr>
          <w:rStyle w:val="BodyCopyText"/>
        </w:rPr>
      </w:pPr>
      <w:r w:rsidRPr="00446256">
        <w:rPr>
          <w:rStyle w:val="BodyCopyText"/>
        </w:rPr>
        <w:t>Identify four considerations related to building and operating natural gas pipelines.</w:t>
      </w:r>
    </w:p>
    <w:p w14:paraId="3B804A24" w14:textId="77777777" w:rsidR="00E01CB9" w:rsidRPr="00446256" w:rsidRDefault="00E01CB9" w:rsidP="00E34CB4">
      <w:pPr>
        <w:numPr>
          <w:ilvl w:val="0"/>
          <w:numId w:val="69"/>
        </w:numPr>
        <w:ind w:left="924" w:hanging="357"/>
        <w:rPr>
          <w:rStyle w:val="BodyCopyText"/>
        </w:rPr>
      </w:pPr>
      <w:r w:rsidRPr="00446256">
        <w:rPr>
          <w:rStyle w:val="BodyCopyText"/>
        </w:rPr>
        <w:t>Name and describe four methods of storing natural gas.</w:t>
      </w:r>
    </w:p>
    <w:p w14:paraId="43A9092A" w14:textId="77777777" w:rsidR="00E01CB9" w:rsidRPr="00446256" w:rsidRDefault="00E01CB9" w:rsidP="00E34CB4">
      <w:pPr>
        <w:numPr>
          <w:ilvl w:val="0"/>
          <w:numId w:val="69"/>
        </w:numPr>
        <w:ind w:left="924" w:hanging="357"/>
        <w:rPr>
          <w:rStyle w:val="BodyCopyText"/>
        </w:rPr>
      </w:pPr>
      <w:r w:rsidRPr="00446256">
        <w:rPr>
          <w:rStyle w:val="BodyCopyText"/>
        </w:rPr>
        <w:t>Explain how liquefied natural gas (LNG) is created and transported to market.</w:t>
      </w:r>
    </w:p>
    <w:p w14:paraId="46D1720A" w14:textId="77777777" w:rsidR="00E01CB9" w:rsidRPr="00446256" w:rsidRDefault="00E01CB9" w:rsidP="00E34CB4">
      <w:pPr>
        <w:numPr>
          <w:ilvl w:val="0"/>
          <w:numId w:val="69"/>
        </w:numPr>
        <w:ind w:left="924" w:hanging="357"/>
        <w:rPr>
          <w:rStyle w:val="BodyCopyText"/>
        </w:rPr>
      </w:pPr>
      <w:r w:rsidRPr="00446256">
        <w:rPr>
          <w:rStyle w:val="BodyCopyText"/>
        </w:rPr>
        <w:t>Identify companies and jobs in the midstream sector.</w:t>
      </w:r>
    </w:p>
    <w:p w14:paraId="6C10C50B" w14:textId="77777777" w:rsidR="00E01CB9" w:rsidRPr="00E01CB9" w:rsidRDefault="00E01CB9" w:rsidP="000A5CA6">
      <w:pPr>
        <w:pStyle w:val="SubHeading1"/>
      </w:pPr>
      <w:bookmarkStart w:id="257" w:name="_Toc48320535"/>
      <w:bookmarkStart w:id="258" w:name="_Toc48915453"/>
      <w:r>
        <w:rPr>
          <w:rFonts w:eastAsia="Verdana"/>
        </w:rPr>
        <w:t xml:space="preserve">3. </w:t>
      </w:r>
      <w:r w:rsidRPr="00E01CB9">
        <w:rPr>
          <w:rFonts w:eastAsia="Verdana"/>
        </w:rPr>
        <w:t>Required Materials and Resources</w:t>
      </w:r>
      <w:bookmarkEnd w:id="257"/>
      <w:bookmarkEnd w:id="258"/>
    </w:p>
    <w:p w14:paraId="5A6427E9" w14:textId="77777777" w:rsidR="00E01CB9" w:rsidRPr="00446256" w:rsidRDefault="00E01CB9" w:rsidP="00E34CB4">
      <w:pPr>
        <w:numPr>
          <w:ilvl w:val="0"/>
          <w:numId w:val="70"/>
        </w:numPr>
        <w:ind w:left="924" w:hanging="357"/>
        <w:rPr>
          <w:rStyle w:val="BodyCopyText"/>
        </w:rPr>
      </w:pPr>
      <w:r w:rsidRPr="00446256">
        <w:rPr>
          <w:rStyle w:val="BodyCopyText"/>
        </w:rPr>
        <w:t>Projector and audio</w:t>
      </w:r>
      <w:r w:rsidR="0069731A">
        <w:rPr>
          <w:rStyle w:val="BodyCopyText"/>
        </w:rPr>
        <w:t>.</w:t>
      </w:r>
    </w:p>
    <w:p w14:paraId="4F5C0BA8" w14:textId="77777777" w:rsidR="00E01CB9" w:rsidRPr="00446256" w:rsidRDefault="00E01CB9" w:rsidP="00E34CB4">
      <w:pPr>
        <w:numPr>
          <w:ilvl w:val="0"/>
          <w:numId w:val="70"/>
        </w:numPr>
        <w:ind w:left="924" w:hanging="357"/>
        <w:rPr>
          <w:rStyle w:val="BodyCopyText"/>
        </w:rPr>
      </w:pPr>
      <w:r w:rsidRPr="00446256">
        <w:rPr>
          <w:rStyle w:val="BodyCopyText"/>
        </w:rPr>
        <w:lastRenderedPageBreak/>
        <w:t>Computers with internet connection; preferably one computer per student</w:t>
      </w:r>
      <w:r w:rsidR="0069731A">
        <w:rPr>
          <w:rStyle w:val="BodyCopyText"/>
        </w:rPr>
        <w:t>.</w:t>
      </w:r>
    </w:p>
    <w:p w14:paraId="19380918" w14:textId="77777777" w:rsidR="00E01CB9" w:rsidRPr="00446256" w:rsidRDefault="00E01CB9" w:rsidP="00E34CB4">
      <w:pPr>
        <w:numPr>
          <w:ilvl w:val="0"/>
          <w:numId w:val="70"/>
        </w:numPr>
        <w:ind w:left="924" w:hanging="357"/>
        <w:rPr>
          <w:rStyle w:val="BodyCopyText"/>
        </w:rPr>
      </w:pPr>
      <w:r w:rsidRPr="00446256">
        <w:rPr>
          <w:rStyle w:val="BodyCopyText"/>
        </w:rPr>
        <w:t>Lesson Plan for WING Student Module 2.4</w:t>
      </w:r>
      <w:bookmarkStart w:id="259" w:name="_Toc48320536"/>
      <w:r w:rsidR="0069731A">
        <w:rPr>
          <w:rStyle w:val="BodyCopyText"/>
        </w:rPr>
        <w:t>.</w:t>
      </w:r>
    </w:p>
    <w:p w14:paraId="15C1A820" w14:textId="77777777" w:rsidR="00E01CB9" w:rsidRPr="00E01CB9" w:rsidRDefault="00E01CB9" w:rsidP="000A5CA6">
      <w:pPr>
        <w:pStyle w:val="SubHeading1"/>
      </w:pPr>
      <w:bookmarkStart w:id="260" w:name="_Toc48915454"/>
      <w:r>
        <w:t xml:space="preserve">4. </w:t>
      </w:r>
      <w:r w:rsidRPr="00E01CB9">
        <w:t>Icebreaker</w:t>
      </w:r>
      <w:bookmarkEnd w:id="259"/>
      <w:bookmarkEnd w:id="260"/>
    </w:p>
    <w:p w14:paraId="415B9543" w14:textId="77777777" w:rsidR="00E01CB9" w:rsidRPr="00E01CB9" w:rsidRDefault="00E01CB9" w:rsidP="00570C3B">
      <w:pPr>
        <w:pStyle w:val="IceBreakerQuote"/>
      </w:pPr>
      <w:r w:rsidRPr="00E01CB9">
        <w:t>“</w:t>
      </w:r>
      <w:r w:rsidR="00E53149" w:rsidRPr="00E53149">
        <w:rPr>
          <w:lang w:val="en-US"/>
        </w:rPr>
        <w:t>I destroy my enemies when I make them my friends</w:t>
      </w:r>
      <w:r w:rsidR="00E53149">
        <w:rPr>
          <w:lang w:val="en-US"/>
        </w:rPr>
        <w:t>.</w:t>
      </w:r>
      <w:r w:rsidRPr="00E01CB9">
        <w:t>”</w:t>
      </w:r>
    </w:p>
    <w:p w14:paraId="717A09AC" w14:textId="77777777" w:rsidR="00E01CB9" w:rsidRPr="00E01CB9" w:rsidRDefault="00E53149" w:rsidP="00E849DD">
      <w:pPr>
        <w:pStyle w:val="IcebreakerName"/>
      </w:pPr>
      <w:r w:rsidRPr="00E53149">
        <w:rPr>
          <w:lang w:val="en-US"/>
        </w:rPr>
        <w:t>Abraham Lincoln</w:t>
      </w:r>
    </w:p>
    <w:p w14:paraId="71D1FF9F" w14:textId="77777777" w:rsidR="00E01CB9" w:rsidRDefault="00E01CB9" w:rsidP="000A5CA6">
      <w:pPr>
        <w:pStyle w:val="SubHeading1"/>
      </w:pPr>
      <w:bookmarkStart w:id="261" w:name="_Toc48915455"/>
      <w:bookmarkStart w:id="262" w:name="_Toc48320537"/>
      <w:r>
        <w:t>5. Summary of Sections and Learning Activities in the Module</w:t>
      </w:r>
      <w:bookmarkEnd w:id="261"/>
    </w:p>
    <w:p w14:paraId="20486595" w14:textId="77777777" w:rsidR="00E01CB9" w:rsidRPr="00E01CB9" w:rsidRDefault="00E01CB9" w:rsidP="000B4149">
      <w:pPr>
        <w:pStyle w:val="SubHeading2"/>
      </w:pPr>
      <w:bookmarkStart w:id="263" w:name="_Toc48915456"/>
      <w:r>
        <w:t xml:space="preserve">5.1. </w:t>
      </w:r>
      <w:r w:rsidRPr="00E01CB9">
        <w:t>Suggested Reading</w:t>
      </w:r>
      <w:bookmarkEnd w:id="262"/>
      <w:bookmarkEnd w:id="263"/>
    </w:p>
    <w:p w14:paraId="146DD17C" w14:textId="77777777" w:rsidR="00E01CB9" w:rsidRPr="00446256" w:rsidRDefault="00E01CB9" w:rsidP="00E01CB9">
      <w:pPr>
        <w:rPr>
          <w:rStyle w:val="BodyCopyText"/>
        </w:rPr>
      </w:pPr>
      <w:r w:rsidRPr="00446256">
        <w:rPr>
          <w:rStyle w:val="BodyCopyText"/>
        </w:rPr>
        <w:t>Review any suggested reading from the previous day</w:t>
      </w:r>
      <w:r w:rsidR="00446256">
        <w:rPr>
          <w:rStyle w:val="BodyCopyText"/>
        </w:rPr>
        <w:t>.</w:t>
      </w:r>
    </w:p>
    <w:p w14:paraId="540A390B" w14:textId="77777777" w:rsidR="00E01CB9" w:rsidRPr="00E01CB9" w:rsidRDefault="00E01CB9" w:rsidP="000B4149">
      <w:pPr>
        <w:pStyle w:val="SubHeading2"/>
      </w:pPr>
      <w:bookmarkStart w:id="264" w:name="_Toc48320538"/>
      <w:bookmarkStart w:id="265" w:name="_Toc48915457"/>
      <w:r>
        <w:t xml:space="preserve">5.2. </w:t>
      </w:r>
      <w:r w:rsidRPr="00E01CB9">
        <w:t>Quick Review</w:t>
      </w:r>
      <w:bookmarkEnd w:id="264"/>
      <w:bookmarkEnd w:id="265"/>
    </w:p>
    <w:p w14:paraId="273B4146" w14:textId="77777777" w:rsidR="00E01CB9" w:rsidRPr="00E01CB9" w:rsidRDefault="00E01CB9" w:rsidP="000B4149">
      <w:pPr>
        <w:pStyle w:val="SubHeading3"/>
      </w:pPr>
      <w:bookmarkStart w:id="266" w:name="_Toc48320539"/>
      <w:r>
        <w:t xml:space="preserve">5.2.1. </w:t>
      </w:r>
      <w:r w:rsidRPr="00E01CB9">
        <w:t>Industry Sector Classification</w:t>
      </w:r>
      <w:bookmarkEnd w:id="266"/>
    </w:p>
    <w:p w14:paraId="2743F1F3" w14:textId="77777777" w:rsidR="00E01CB9" w:rsidRPr="00446256" w:rsidRDefault="00E01CB9" w:rsidP="00E01CB9">
      <w:pPr>
        <w:rPr>
          <w:rStyle w:val="BodyCopyText"/>
        </w:rPr>
      </w:pPr>
      <w:r w:rsidRPr="00446256">
        <w:rPr>
          <w:rStyle w:val="BodyCopyText"/>
        </w:rPr>
        <w:t>Remind students that we are using a three-sector classification system to look at the natural gas industry in British Columbia.  Students may hear reference to a two-sector system, where the midstream and downstream sectors are treated as one.  The focus of this module is the midstream sector.</w:t>
      </w:r>
    </w:p>
    <w:p w14:paraId="74A5B0BF" w14:textId="77777777" w:rsidR="00E01CB9" w:rsidRPr="00E01CB9" w:rsidRDefault="00E01CB9" w:rsidP="000B4149">
      <w:pPr>
        <w:pStyle w:val="SubHeading3"/>
      </w:pPr>
      <w:bookmarkStart w:id="267" w:name="_Toc48320540"/>
      <w:r>
        <w:t xml:space="preserve">5.2.2. </w:t>
      </w:r>
      <w:r w:rsidRPr="00E01CB9">
        <w:t>A note about learning activities in this module</w:t>
      </w:r>
      <w:bookmarkEnd w:id="267"/>
    </w:p>
    <w:p w14:paraId="137A7571" w14:textId="77777777" w:rsidR="00E01CB9" w:rsidRPr="00446256" w:rsidRDefault="00E01CB9" w:rsidP="00E01CB9">
      <w:pPr>
        <w:rPr>
          <w:rStyle w:val="BodyCopyText"/>
        </w:rPr>
      </w:pPr>
      <w:r w:rsidRPr="00446256">
        <w:rPr>
          <w:rStyle w:val="BodyCopyText"/>
        </w:rPr>
        <w:t>Note and review with students that the learning activities in this module are opportunities for them to demonstrate:</w:t>
      </w:r>
    </w:p>
    <w:p w14:paraId="5BF832CF" w14:textId="77777777" w:rsidR="00E01CB9" w:rsidRPr="00446256" w:rsidRDefault="00E01CB9" w:rsidP="001A4DD0">
      <w:pPr>
        <w:pStyle w:val="ListwithBullets"/>
        <w:rPr>
          <w:rStyle w:val="BodyCopyText"/>
        </w:rPr>
      </w:pPr>
      <w:r w:rsidRPr="00446256">
        <w:rPr>
          <w:rStyle w:val="BodyCopyText"/>
        </w:rPr>
        <w:t>What they already know</w:t>
      </w:r>
      <w:r w:rsidR="0069731A">
        <w:rPr>
          <w:rStyle w:val="BodyCopyText"/>
        </w:rPr>
        <w:t>.</w:t>
      </w:r>
    </w:p>
    <w:p w14:paraId="5BC22955" w14:textId="77777777" w:rsidR="00E01CB9" w:rsidRPr="00446256" w:rsidRDefault="00E01CB9" w:rsidP="001A4DD0">
      <w:pPr>
        <w:pStyle w:val="ListwithBullets"/>
        <w:rPr>
          <w:rStyle w:val="BodyCopyText"/>
        </w:rPr>
      </w:pPr>
      <w:r w:rsidRPr="00446256">
        <w:rPr>
          <w:rStyle w:val="BodyCopyText"/>
        </w:rPr>
        <w:t>What they are learning</w:t>
      </w:r>
      <w:r w:rsidR="0069731A">
        <w:rPr>
          <w:rStyle w:val="BodyCopyText"/>
        </w:rPr>
        <w:t>.</w:t>
      </w:r>
    </w:p>
    <w:p w14:paraId="42B87E91" w14:textId="77777777" w:rsidR="00E01CB9" w:rsidRPr="00446256" w:rsidRDefault="00E01CB9" w:rsidP="001A4DD0">
      <w:pPr>
        <w:pStyle w:val="ListwithBullets"/>
        <w:rPr>
          <w:rStyle w:val="BodyCopyText"/>
        </w:rPr>
      </w:pPr>
      <w:r w:rsidRPr="00446256">
        <w:rPr>
          <w:rStyle w:val="BodyCopyText"/>
        </w:rPr>
        <w:t>What they have learned.</w:t>
      </w:r>
    </w:p>
    <w:p w14:paraId="3ADC4E9A" w14:textId="77777777" w:rsidR="00E01CB9" w:rsidRPr="00446256" w:rsidRDefault="00E01CB9" w:rsidP="00E01CB9">
      <w:pPr>
        <w:rPr>
          <w:rStyle w:val="BodyCopyText"/>
        </w:rPr>
      </w:pPr>
      <w:r w:rsidRPr="00446256">
        <w:rPr>
          <w:rStyle w:val="BodyCopyText"/>
        </w:rPr>
        <w:t>The learning activities are all structured in the same way and link together.</w:t>
      </w:r>
    </w:p>
    <w:p w14:paraId="30C04030" w14:textId="77777777" w:rsidR="00E01CB9" w:rsidRPr="00E01CB9" w:rsidRDefault="00E01CB9" w:rsidP="000B4149">
      <w:pPr>
        <w:pStyle w:val="SubHeading2"/>
      </w:pPr>
      <w:bookmarkStart w:id="268" w:name="_Toc48320541"/>
      <w:bookmarkStart w:id="269" w:name="_Toc48915458"/>
      <w:r>
        <w:lastRenderedPageBreak/>
        <w:t xml:space="preserve">5.3. </w:t>
      </w:r>
      <w:r w:rsidRPr="00E01CB9">
        <w:t>The Midstream Sector</w:t>
      </w:r>
      <w:bookmarkEnd w:id="268"/>
      <w:bookmarkEnd w:id="269"/>
    </w:p>
    <w:p w14:paraId="5A6B4DE6" w14:textId="77777777" w:rsidR="00E01CB9" w:rsidRPr="00E01CB9" w:rsidRDefault="00E01CB9" w:rsidP="000B4149">
      <w:pPr>
        <w:pStyle w:val="SubHeading3"/>
      </w:pPr>
      <w:bookmarkStart w:id="270" w:name="_Toc48320542"/>
      <w:r>
        <w:t xml:space="preserve">5.3.1. </w:t>
      </w:r>
      <w:r w:rsidRPr="00E01CB9">
        <w:t>Introduction</w:t>
      </w:r>
      <w:bookmarkEnd w:id="270"/>
    </w:p>
    <w:p w14:paraId="61984FF0" w14:textId="77777777" w:rsidR="00E01CB9" w:rsidRPr="00E01CB9" w:rsidRDefault="00E01CB9" w:rsidP="00F5470E">
      <w:pPr>
        <w:pStyle w:val="SubHeading4"/>
      </w:pPr>
      <w:bookmarkStart w:id="271" w:name="_Hlk48408389"/>
      <w:r>
        <w:t xml:space="preserve">5.3.1.1. </w:t>
      </w:r>
      <w:r w:rsidRPr="00E01CB9">
        <w:t>Learning Activity 1 What Do You Know About the Processes Taking Place in the Midstream Sector?</w:t>
      </w:r>
    </w:p>
    <w:bookmarkEnd w:id="271"/>
    <w:p w14:paraId="2B3F8CCB" w14:textId="77777777" w:rsidR="00E01CB9" w:rsidRPr="00E01CB9" w:rsidRDefault="00E01CB9" w:rsidP="00294831">
      <w:pPr>
        <w:pStyle w:val="BodyCopyITALICS"/>
      </w:pPr>
      <w:r w:rsidRPr="00E01CB9">
        <w:t>Instructions</w:t>
      </w:r>
    </w:p>
    <w:p w14:paraId="40092316" w14:textId="77777777" w:rsidR="00E01CB9" w:rsidRPr="00446256" w:rsidRDefault="00E01CB9" w:rsidP="00E34CB4">
      <w:pPr>
        <w:numPr>
          <w:ilvl w:val="0"/>
          <w:numId w:val="71"/>
        </w:numPr>
        <w:ind w:left="924" w:hanging="357"/>
        <w:rPr>
          <w:rStyle w:val="BodyCopyText"/>
        </w:rPr>
      </w:pPr>
      <w:r w:rsidRPr="00446256">
        <w:rPr>
          <w:rStyle w:val="BodyCopyText"/>
        </w:rPr>
        <w:t>Before starting this module, ask students to write down three things that they think they know about processing activities that take place in the midstream sector of the natural gas industry</w:t>
      </w:r>
      <w:r w:rsidR="0069731A">
        <w:rPr>
          <w:rStyle w:val="BodyCopyText"/>
        </w:rPr>
        <w:t>.</w:t>
      </w:r>
    </w:p>
    <w:p w14:paraId="3993C694" w14:textId="77777777" w:rsidR="00E01CB9" w:rsidRPr="00446256" w:rsidRDefault="00E01CB9" w:rsidP="00E34CB4">
      <w:pPr>
        <w:numPr>
          <w:ilvl w:val="0"/>
          <w:numId w:val="71"/>
        </w:numPr>
        <w:ind w:left="924" w:hanging="357"/>
        <w:rPr>
          <w:rStyle w:val="BodyCopyText"/>
        </w:rPr>
      </w:pPr>
      <w:r w:rsidRPr="00446256">
        <w:rPr>
          <w:rStyle w:val="BodyCopyText"/>
        </w:rPr>
        <w:t>Encourage students to be as detailed as they can about what happens to the gas and what types of jobs are involved</w:t>
      </w:r>
      <w:r w:rsidR="0069731A">
        <w:rPr>
          <w:rStyle w:val="BodyCopyText"/>
        </w:rPr>
        <w:t>.</w:t>
      </w:r>
    </w:p>
    <w:p w14:paraId="7535EF75" w14:textId="77777777" w:rsidR="00E01CB9" w:rsidRPr="00446256" w:rsidRDefault="00E01CB9" w:rsidP="00E34CB4">
      <w:pPr>
        <w:numPr>
          <w:ilvl w:val="0"/>
          <w:numId w:val="71"/>
        </w:numPr>
        <w:ind w:left="924" w:hanging="357"/>
        <w:rPr>
          <w:rStyle w:val="BodyCopyText"/>
        </w:rPr>
      </w:pPr>
      <w:r w:rsidRPr="00446256">
        <w:rPr>
          <w:rStyle w:val="BodyCopyText"/>
        </w:rPr>
        <w:t>Have students keep the paper for use later in the module.</w:t>
      </w:r>
    </w:p>
    <w:p w14:paraId="31305796" w14:textId="77777777" w:rsidR="00E01CB9" w:rsidRPr="00E01CB9" w:rsidRDefault="00E01CB9" w:rsidP="000B4149">
      <w:pPr>
        <w:pStyle w:val="SubHeading3"/>
      </w:pPr>
      <w:bookmarkStart w:id="272" w:name="_Toc48320543"/>
      <w:r>
        <w:t xml:space="preserve">5.3.2. </w:t>
      </w:r>
      <w:r w:rsidRPr="00E01CB9">
        <w:t>Processing Natural Gas</w:t>
      </w:r>
      <w:bookmarkEnd w:id="272"/>
    </w:p>
    <w:p w14:paraId="269CE78A" w14:textId="77777777" w:rsidR="00FC7E38" w:rsidRPr="00446256" w:rsidRDefault="00E01CB9" w:rsidP="00FC7E38">
      <w:pPr>
        <w:rPr>
          <w:rStyle w:val="BodyCopyText"/>
        </w:rPr>
      </w:pPr>
      <w:r w:rsidRPr="00446256">
        <w:rPr>
          <w:rStyle w:val="BodyCopyText"/>
        </w:rPr>
        <w:t xml:space="preserve">This section describes the general processes found within the midstream sector.  These include further processing the raw gas to remove impurities and by-products (e.g., ethane, propane, butane, condensate) or to prepare the gas for transportation and refining/distribution downstream.  </w:t>
      </w:r>
    </w:p>
    <w:p w14:paraId="6C6B6F00" w14:textId="77777777" w:rsidR="00E01CB9" w:rsidRPr="00446256" w:rsidRDefault="00E01CB9" w:rsidP="001A4DD0">
      <w:pPr>
        <w:pStyle w:val="ListwithBullets"/>
        <w:rPr>
          <w:rStyle w:val="BodyCopyText"/>
        </w:rPr>
      </w:pPr>
      <w:r w:rsidRPr="00446256">
        <w:rPr>
          <w:rStyle w:val="BodyCopyText"/>
        </w:rPr>
        <w:t>Video 1</w:t>
      </w:r>
      <w:r w:rsidRPr="00446256">
        <w:rPr>
          <w:rStyle w:val="BodyCopyText"/>
          <w:color w:val="0000FF"/>
        </w:rPr>
        <w:t xml:space="preserve">:  </w:t>
      </w:r>
      <w:hyperlink r:id="rId84" w:history="1">
        <w:r w:rsidRPr="002C073C">
          <w:rPr>
            <w:rStyle w:val="BodyCopyText"/>
            <w:color w:val="0000FF"/>
            <w:u w:val="single"/>
          </w:rPr>
          <w:t>From Plant to Plant</w:t>
        </w:r>
      </w:hyperlink>
      <w:r w:rsidRPr="00446256">
        <w:rPr>
          <w:rStyle w:val="BodyCopyText"/>
        </w:rPr>
        <w:t xml:space="preserve"> (5 minutes, 54 seconds)</w:t>
      </w:r>
      <w:r w:rsidR="001B4A7D">
        <w:rPr>
          <w:rStyle w:val="BodyCopyText"/>
        </w:rPr>
        <w:t>.</w:t>
      </w:r>
    </w:p>
    <w:p w14:paraId="708E32FB" w14:textId="77777777" w:rsidR="00E01CB9" w:rsidRPr="00446256" w:rsidRDefault="00E01CB9" w:rsidP="00E01CB9">
      <w:pPr>
        <w:rPr>
          <w:rStyle w:val="BodyCopyText"/>
        </w:rPr>
      </w:pPr>
      <w:r w:rsidRPr="00446256">
        <w:rPr>
          <w:rStyle w:val="BodyCopyText"/>
        </w:rPr>
        <w:t>This animation shows how Woodside produces liquefied natural gas (LNG) for customers in the Asia-Pacific region and beyond.</w:t>
      </w:r>
    </w:p>
    <w:p w14:paraId="1A46BB40" w14:textId="77777777" w:rsidR="00E01CB9" w:rsidRPr="00E01CB9" w:rsidRDefault="00FC7E38" w:rsidP="000B4149">
      <w:pPr>
        <w:pStyle w:val="SubHeading3"/>
      </w:pPr>
      <w:bookmarkStart w:id="273" w:name="_Toc48320544"/>
      <w:r>
        <w:t xml:space="preserve">5.3.3. </w:t>
      </w:r>
      <w:r w:rsidR="00E01CB9" w:rsidRPr="00E01CB9">
        <w:t>Liquefied Natural Gas (LNG)</w:t>
      </w:r>
      <w:bookmarkEnd w:id="273"/>
    </w:p>
    <w:p w14:paraId="268A47AA" w14:textId="77777777" w:rsidR="00E01CB9" w:rsidRPr="00446256" w:rsidRDefault="00E01CB9" w:rsidP="00E01CB9">
      <w:pPr>
        <w:rPr>
          <w:rStyle w:val="BodyCopyText"/>
        </w:rPr>
      </w:pPr>
      <w:r w:rsidRPr="00446256">
        <w:rPr>
          <w:rStyle w:val="BodyCopyText"/>
        </w:rPr>
        <w:t>A brief explanation of how liquified natural gas (LNG) is created by chilling the natural gas to a temperature of about minus 162° C (minus 260° F) at atmospheric pressure.  The section describes the characteristics of the LNG.</w:t>
      </w:r>
    </w:p>
    <w:p w14:paraId="21EC0E31" w14:textId="77777777" w:rsidR="00E01CB9" w:rsidRPr="001C100B" w:rsidRDefault="001C100B" w:rsidP="00F5470E">
      <w:pPr>
        <w:pStyle w:val="SubHeading4"/>
        <w:rPr>
          <w:color w:val="0000FF" w:themeColor="hyperlink"/>
          <w:u w:val="single"/>
        </w:rPr>
      </w:pPr>
      <w:bookmarkStart w:id="274" w:name="_Hlk48387807"/>
      <w:r>
        <w:lastRenderedPageBreak/>
        <w:t xml:space="preserve">5.3.3.1. </w:t>
      </w:r>
      <w:r w:rsidR="00E01CB9" w:rsidRPr="001C100B">
        <w:t xml:space="preserve">Video 2:  </w:t>
      </w:r>
      <w:hyperlink r:id="rId85" w:history="1">
        <w:r w:rsidR="00E01CB9" w:rsidRPr="001C100B">
          <w:rPr>
            <w:color w:val="0000FF" w:themeColor="hyperlink"/>
            <w:u w:val="single"/>
          </w:rPr>
          <w:t>What is LNG?  Turning Natural Gas into Liquid</w:t>
        </w:r>
      </w:hyperlink>
      <w:r w:rsidR="00E01CB9" w:rsidRPr="001C100B">
        <w:t xml:space="preserve"> (02 minutes, </w:t>
      </w:r>
      <w:r w:rsidR="00705809">
        <w:br/>
      </w:r>
      <w:r w:rsidR="00E01CB9" w:rsidRPr="001C100B">
        <w:t>48 seconds)</w:t>
      </w:r>
      <w:bookmarkEnd w:id="274"/>
      <w:r w:rsidR="001B4A7D">
        <w:t>.</w:t>
      </w:r>
    </w:p>
    <w:p w14:paraId="77E92193" w14:textId="77777777" w:rsidR="00E01CB9" w:rsidRPr="00446256" w:rsidRDefault="00E01CB9" w:rsidP="00E01CB9">
      <w:pPr>
        <w:rPr>
          <w:rStyle w:val="BodyCopyText"/>
        </w:rPr>
      </w:pPr>
      <w:r w:rsidRPr="00446256">
        <w:rPr>
          <w:rStyle w:val="BodyCopyText"/>
        </w:rPr>
        <w:t>This video provides an excellent overview of the process used to convert natural gas into liquid natural gas or LNG.</w:t>
      </w:r>
    </w:p>
    <w:p w14:paraId="45B9F1F3" w14:textId="77777777" w:rsidR="00E01CB9" w:rsidRPr="00E01CB9" w:rsidRDefault="00FC7E38" w:rsidP="00F5470E">
      <w:pPr>
        <w:pStyle w:val="SubHeading4"/>
      </w:pPr>
      <w:bookmarkStart w:id="275" w:name="_Hlk48408428"/>
      <w:r>
        <w:t>5.3.</w:t>
      </w:r>
      <w:r w:rsidR="001C100B">
        <w:t xml:space="preserve">3.2. </w:t>
      </w:r>
      <w:r w:rsidR="00E01CB9" w:rsidRPr="00E01CB9">
        <w:t>Learning Activity 2 Energy Facts</w:t>
      </w:r>
    </w:p>
    <w:bookmarkEnd w:id="275"/>
    <w:p w14:paraId="0983C056" w14:textId="77777777" w:rsidR="00E01CB9" w:rsidRPr="00E01CB9" w:rsidRDefault="00E01CB9" w:rsidP="00294831">
      <w:pPr>
        <w:pStyle w:val="BodyCopyITALICS"/>
      </w:pPr>
      <w:r w:rsidRPr="00E01CB9">
        <w:t>Instructions</w:t>
      </w:r>
    </w:p>
    <w:p w14:paraId="1E765A8B" w14:textId="77777777" w:rsidR="00E01CB9" w:rsidRPr="00446256" w:rsidRDefault="00E01CB9" w:rsidP="00E34CB4">
      <w:pPr>
        <w:numPr>
          <w:ilvl w:val="0"/>
          <w:numId w:val="73"/>
        </w:numPr>
        <w:ind w:left="924" w:hanging="357"/>
        <w:rPr>
          <w:rStyle w:val="BodyCopyText"/>
        </w:rPr>
      </w:pPr>
      <w:r w:rsidRPr="00446256">
        <w:rPr>
          <w:rStyle w:val="BodyCopyText"/>
        </w:rPr>
        <w:t>Ask students to work in small groups; watch Video 2 and then answer the questions below</w:t>
      </w:r>
      <w:r w:rsidR="00446256">
        <w:rPr>
          <w:rStyle w:val="BodyCopyText"/>
        </w:rPr>
        <w:t>.</w:t>
      </w:r>
    </w:p>
    <w:p w14:paraId="3D7C3BEC" w14:textId="77777777" w:rsidR="00E01CB9" w:rsidRPr="00446256" w:rsidRDefault="00E01CB9" w:rsidP="00E34CB4">
      <w:pPr>
        <w:numPr>
          <w:ilvl w:val="0"/>
          <w:numId w:val="73"/>
        </w:numPr>
        <w:ind w:left="924" w:hanging="357"/>
        <w:rPr>
          <w:rStyle w:val="BodyCopyText"/>
        </w:rPr>
      </w:pPr>
      <w:r w:rsidRPr="00446256">
        <w:rPr>
          <w:rStyle w:val="BodyCopyText"/>
        </w:rPr>
        <w:t>Allow the students to watch the video as many times as needed</w:t>
      </w:r>
      <w:r w:rsidR="00446256">
        <w:rPr>
          <w:rStyle w:val="BodyCopyText"/>
        </w:rPr>
        <w:t>.</w:t>
      </w:r>
    </w:p>
    <w:p w14:paraId="621393C4" w14:textId="77777777" w:rsidR="00E01CB9" w:rsidRPr="00446256" w:rsidRDefault="00E01CB9" w:rsidP="00E34CB4">
      <w:pPr>
        <w:numPr>
          <w:ilvl w:val="0"/>
          <w:numId w:val="73"/>
        </w:numPr>
        <w:ind w:left="924" w:hanging="357"/>
        <w:rPr>
          <w:rStyle w:val="BodyCopyText"/>
        </w:rPr>
      </w:pPr>
      <w:r w:rsidRPr="00446256">
        <w:rPr>
          <w:rStyle w:val="BodyCopyText"/>
        </w:rPr>
        <w:t>Have each group choose a person to write down the group’s answers</w:t>
      </w:r>
      <w:r w:rsidR="00446256">
        <w:rPr>
          <w:rStyle w:val="BodyCopyText"/>
        </w:rPr>
        <w:t>.</w:t>
      </w:r>
    </w:p>
    <w:p w14:paraId="2418A789" w14:textId="77777777" w:rsidR="00E01CB9" w:rsidRPr="00446256" w:rsidRDefault="00E01CB9" w:rsidP="00E34CB4">
      <w:pPr>
        <w:numPr>
          <w:ilvl w:val="0"/>
          <w:numId w:val="73"/>
        </w:numPr>
        <w:ind w:left="924" w:hanging="357"/>
        <w:rPr>
          <w:rStyle w:val="BodyCopyText"/>
        </w:rPr>
      </w:pPr>
      <w:r w:rsidRPr="00446256">
        <w:rPr>
          <w:rStyle w:val="BodyCopyText"/>
        </w:rPr>
        <w:t xml:space="preserve">Have each group select a spokesperson (different from the person who wrote down the group’s answers) to share the group’s findings with </w:t>
      </w:r>
      <w:r w:rsidR="001B4A7D">
        <w:rPr>
          <w:rStyle w:val="BodyCopyText"/>
        </w:rPr>
        <w:br/>
      </w:r>
      <w:r w:rsidRPr="00446256">
        <w:rPr>
          <w:rStyle w:val="BodyCopyText"/>
        </w:rPr>
        <w:t>the class.</w:t>
      </w:r>
    </w:p>
    <w:p w14:paraId="60E00ABC" w14:textId="77777777" w:rsidR="00E01CB9" w:rsidRPr="00E01CB9" w:rsidRDefault="00E01CB9" w:rsidP="00294831">
      <w:pPr>
        <w:pStyle w:val="BodyCopyITALICS"/>
      </w:pPr>
      <w:r w:rsidRPr="00E01CB9">
        <w:t>Questions:</w:t>
      </w:r>
    </w:p>
    <w:p w14:paraId="0E08B195" w14:textId="77777777" w:rsidR="00E01CB9" w:rsidRPr="00446256" w:rsidRDefault="00E01CB9" w:rsidP="00E34CB4">
      <w:pPr>
        <w:numPr>
          <w:ilvl w:val="0"/>
          <w:numId w:val="74"/>
        </w:numPr>
        <w:ind w:left="924" w:hanging="357"/>
        <w:rPr>
          <w:rStyle w:val="BodyCopyText"/>
        </w:rPr>
      </w:pPr>
      <w:r w:rsidRPr="00446256">
        <w:rPr>
          <w:rStyle w:val="BodyCopyText"/>
        </w:rPr>
        <w:t>How much is global energy demand expected to increase by 2050?</w:t>
      </w:r>
    </w:p>
    <w:p w14:paraId="7E914817" w14:textId="77777777" w:rsidR="00E01CB9" w:rsidRPr="00446256" w:rsidRDefault="00E01CB9" w:rsidP="00E34CB4">
      <w:pPr>
        <w:numPr>
          <w:ilvl w:val="0"/>
          <w:numId w:val="74"/>
        </w:numPr>
        <w:ind w:left="924" w:hanging="357"/>
        <w:rPr>
          <w:rStyle w:val="BodyCopyText"/>
        </w:rPr>
      </w:pPr>
      <w:r w:rsidRPr="00446256">
        <w:rPr>
          <w:rStyle w:val="BodyCopyText"/>
        </w:rPr>
        <w:t>What is the cleanest burning fossil fuel?</w:t>
      </w:r>
    </w:p>
    <w:p w14:paraId="26878594" w14:textId="77777777" w:rsidR="00E01CB9" w:rsidRPr="00446256" w:rsidRDefault="00E01CB9" w:rsidP="00E34CB4">
      <w:pPr>
        <w:numPr>
          <w:ilvl w:val="0"/>
          <w:numId w:val="74"/>
        </w:numPr>
        <w:ind w:left="924" w:hanging="357"/>
        <w:rPr>
          <w:rStyle w:val="BodyCopyText"/>
        </w:rPr>
      </w:pPr>
      <w:r w:rsidRPr="00446256">
        <w:rPr>
          <w:rStyle w:val="BodyCopyText"/>
        </w:rPr>
        <w:t>What is the purpose of converting natural gas to liquefied natural gas (LNG)?</w:t>
      </w:r>
    </w:p>
    <w:p w14:paraId="381C55E8" w14:textId="77777777" w:rsidR="00E01CB9" w:rsidRPr="00446256" w:rsidRDefault="00E01CB9" w:rsidP="00E34CB4">
      <w:pPr>
        <w:numPr>
          <w:ilvl w:val="0"/>
          <w:numId w:val="74"/>
        </w:numPr>
        <w:ind w:left="924" w:hanging="357"/>
        <w:rPr>
          <w:rStyle w:val="BodyCopyText"/>
        </w:rPr>
      </w:pPr>
      <w:r w:rsidRPr="00446256">
        <w:rPr>
          <w:rStyle w:val="BodyCopyText"/>
        </w:rPr>
        <w:t>What steps are taken in making liquefied natural gas (LNG)?</w:t>
      </w:r>
    </w:p>
    <w:p w14:paraId="321888A3" w14:textId="77777777" w:rsidR="00E01CB9" w:rsidRPr="00446256" w:rsidRDefault="00E01CB9" w:rsidP="00E34CB4">
      <w:pPr>
        <w:numPr>
          <w:ilvl w:val="0"/>
          <w:numId w:val="74"/>
        </w:numPr>
        <w:ind w:left="924" w:hanging="357"/>
        <w:rPr>
          <w:rStyle w:val="BodyCopyText"/>
        </w:rPr>
      </w:pPr>
      <w:r w:rsidRPr="00446256">
        <w:rPr>
          <w:rStyle w:val="BodyCopyText"/>
        </w:rPr>
        <w:t>Name two heavier natural gas liquids that are separated from natural gas and sold separately or used as a refrigerant later in the cooling process?</w:t>
      </w:r>
    </w:p>
    <w:p w14:paraId="723EA982" w14:textId="77777777" w:rsidR="00E01CB9" w:rsidRPr="00446256" w:rsidRDefault="00E01CB9" w:rsidP="00E34CB4">
      <w:pPr>
        <w:numPr>
          <w:ilvl w:val="0"/>
          <w:numId w:val="74"/>
        </w:numPr>
        <w:ind w:left="924" w:hanging="357"/>
        <w:rPr>
          <w:rStyle w:val="BodyCopyText"/>
        </w:rPr>
      </w:pPr>
      <w:r w:rsidRPr="00446256">
        <w:rPr>
          <w:rStyle w:val="BodyCopyText"/>
        </w:rPr>
        <w:lastRenderedPageBreak/>
        <w:t>What additional element is also filtered out?</w:t>
      </w:r>
    </w:p>
    <w:p w14:paraId="68F9C753" w14:textId="77777777" w:rsidR="00E01CB9" w:rsidRPr="00446256" w:rsidRDefault="00E01CB9" w:rsidP="00E34CB4">
      <w:pPr>
        <w:numPr>
          <w:ilvl w:val="0"/>
          <w:numId w:val="74"/>
        </w:numPr>
        <w:ind w:left="924" w:hanging="357"/>
        <w:rPr>
          <w:rStyle w:val="BodyCopyText"/>
        </w:rPr>
      </w:pPr>
      <w:r w:rsidRPr="00446256">
        <w:rPr>
          <w:rStyle w:val="BodyCopyText"/>
        </w:rPr>
        <w:t>What does purified natural gas contain?</w:t>
      </w:r>
    </w:p>
    <w:p w14:paraId="5160B8F5" w14:textId="77777777" w:rsidR="00E01CB9" w:rsidRPr="00446256" w:rsidRDefault="00E01CB9" w:rsidP="00E34CB4">
      <w:pPr>
        <w:numPr>
          <w:ilvl w:val="0"/>
          <w:numId w:val="74"/>
        </w:numPr>
        <w:ind w:left="924" w:hanging="357"/>
        <w:rPr>
          <w:rStyle w:val="BodyCopyText"/>
        </w:rPr>
      </w:pPr>
      <w:r w:rsidRPr="00446256">
        <w:rPr>
          <w:rStyle w:val="BodyCopyText"/>
        </w:rPr>
        <w:t>What device is used to liquefy natural gas?</w:t>
      </w:r>
    </w:p>
    <w:p w14:paraId="06A467DF" w14:textId="77777777" w:rsidR="00E01CB9" w:rsidRPr="00446256" w:rsidRDefault="00E01CB9" w:rsidP="00E34CB4">
      <w:pPr>
        <w:numPr>
          <w:ilvl w:val="0"/>
          <w:numId w:val="74"/>
        </w:numPr>
        <w:ind w:left="924" w:hanging="357"/>
        <w:rPr>
          <w:rStyle w:val="BodyCopyText"/>
        </w:rPr>
      </w:pPr>
      <w:r w:rsidRPr="00446256">
        <w:rPr>
          <w:rStyle w:val="BodyCopyText"/>
        </w:rPr>
        <w:t xml:space="preserve">What temperature is natural gas cooled to? </w:t>
      </w:r>
    </w:p>
    <w:p w14:paraId="6C3199D2" w14:textId="77777777" w:rsidR="00E01CB9" w:rsidRPr="00446256" w:rsidRDefault="00E01CB9" w:rsidP="00E34CB4">
      <w:pPr>
        <w:numPr>
          <w:ilvl w:val="0"/>
          <w:numId w:val="74"/>
        </w:numPr>
        <w:ind w:left="924" w:hanging="357"/>
        <w:rPr>
          <w:rStyle w:val="BodyCopyText"/>
        </w:rPr>
      </w:pPr>
      <w:r w:rsidRPr="00446256">
        <w:rPr>
          <w:rStyle w:val="BodyCopyText"/>
        </w:rPr>
        <w:t xml:space="preserve">How many times smaller is the volume of the gas after cooling </w:t>
      </w:r>
      <w:r w:rsidR="003F1615">
        <w:rPr>
          <w:rStyle w:val="BodyCopyText"/>
        </w:rPr>
        <w:br/>
      </w:r>
      <w:r w:rsidRPr="00446256">
        <w:rPr>
          <w:rStyle w:val="BodyCopyText"/>
        </w:rPr>
        <w:t>and liquefaction?</w:t>
      </w:r>
    </w:p>
    <w:p w14:paraId="45E6F5E4" w14:textId="77777777" w:rsidR="00E01CB9" w:rsidRPr="00446256" w:rsidRDefault="00E01CB9" w:rsidP="00E34CB4">
      <w:pPr>
        <w:numPr>
          <w:ilvl w:val="0"/>
          <w:numId w:val="74"/>
        </w:numPr>
        <w:ind w:left="924" w:hanging="357"/>
        <w:rPr>
          <w:rStyle w:val="BodyCopyText"/>
        </w:rPr>
      </w:pPr>
      <w:r w:rsidRPr="00446256">
        <w:rPr>
          <w:rStyle w:val="BodyCopyText"/>
        </w:rPr>
        <w:t>What does liquefied natural gas (LNG) look and smell like?</w:t>
      </w:r>
    </w:p>
    <w:p w14:paraId="4873F52F" w14:textId="77777777" w:rsidR="00E01CB9" w:rsidRPr="00446256" w:rsidRDefault="00E01CB9" w:rsidP="00E34CB4">
      <w:pPr>
        <w:numPr>
          <w:ilvl w:val="0"/>
          <w:numId w:val="74"/>
        </w:numPr>
        <w:ind w:left="924" w:hanging="357"/>
        <w:rPr>
          <w:rStyle w:val="BodyCopyText"/>
        </w:rPr>
      </w:pPr>
      <w:r w:rsidRPr="00446256">
        <w:rPr>
          <w:rStyle w:val="BodyCopyText"/>
        </w:rPr>
        <w:t>Is liquefied natural gas (LNG) toxic?</w:t>
      </w:r>
    </w:p>
    <w:p w14:paraId="2391DF3F" w14:textId="77777777" w:rsidR="00E01CB9" w:rsidRPr="00446256" w:rsidRDefault="00E01CB9" w:rsidP="00E34CB4">
      <w:pPr>
        <w:numPr>
          <w:ilvl w:val="0"/>
          <w:numId w:val="74"/>
        </w:numPr>
        <w:ind w:left="924" w:hanging="357"/>
        <w:rPr>
          <w:rStyle w:val="BodyCopyText"/>
        </w:rPr>
      </w:pPr>
      <w:r w:rsidRPr="00446256">
        <w:rPr>
          <w:rStyle w:val="BodyCopyText"/>
        </w:rPr>
        <w:t>Where is liquefied natural gas (LNG) stored prior to shipping?</w:t>
      </w:r>
    </w:p>
    <w:p w14:paraId="2E2E3F31" w14:textId="77777777" w:rsidR="00E01CB9" w:rsidRPr="00446256" w:rsidRDefault="00E01CB9" w:rsidP="00E34CB4">
      <w:pPr>
        <w:numPr>
          <w:ilvl w:val="0"/>
          <w:numId w:val="74"/>
        </w:numPr>
        <w:ind w:left="924" w:hanging="357"/>
        <w:rPr>
          <w:rStyle w:val="BodyCopyText"/>
        </w:rPr>
      </w:pPr>
      <w:r w:rsidRPr="00446256">
        <w:rPr>
          <w:rStyle w:val="BodyCopyText"/>
        </w:rPr>
        <w:t>How is liquefied natural gas (LNG) transported?</w:t>
      </w:r>
    </w:p>
    <w:p w14:paraId="3F3B0355" w14:textId="77777777" w:rsidR="00E01CB9" w:rsidRPr="00446256" w:rsidRDefault="00E01CB9" w:rsidP="00E34CB4">
      <w:pPr>
        <w:numPr>
          <w:ilvl w:val="0"/>
          <w:numId w:val="74"/>
        </w:numPr>
        <w:ind w:left="924" w:hanging="357"/>
        <w:rPr>
          <w:rStyle w:val="BodyCopyText"/>
        </w:rPr>
      </w:pPr>
      <w:r w:rsidRPr="00446256">
        <w:rPr>
          <w:rStyle w:val="BodyCopyText"/>
        </w:rPr>
        <w:t>What happens at a re-gasification plant?</w:t>
      </w:r>
    </w:p>
    <w:p w14:paraId="55FBA720" w14:textId="77777777" w:rsidR="00E01CB9" w:rsidRPr="00446256" w:rsidRDefault="00E01CB9" w:rsidP="00E34CB4">
      <w:pPr>
        <w:numPr>
          <w:ilvl w:val="0"/>
          <w:numId w:val="74"/>
        </w:numPr>
        <w:ind w:left="924" w:hanging="357"/>
        <w:rPr>
          <w:rStyle w:val="BodyCopyText"/>
        </w:rPr>
      </w:pPr>
      <w:r w:rsidRPr="00446256">
        <w:rPr>
          <w:rStyle w:val="BodyCopyText"/>
        </w:rPr>
        <w:t>How is the gas transported after re-gasification?</w:t>
      </w:r>
    </w:p>
    <w:p w14:paraId="324748E6" w14:textId="77777777" w:rsidR="00E01CB9" w:rsidRPr="00446256" w:rsidRDefault="00E01CB9" w:rsidP="00E34CB4">
      <w:pPr>
        <w:numPr>
          <w:ilvl w:val="0"/>
          <w:numId w:val="74"/>
        </w:numPr>
        <w:ind w:left="924" w:hanging="357"/>
        <w:rPr>
          <w:rStyle w:val="BodyCopyText"/>
        </w:rPr>
      </w:pPr>
      <w:r w:rsidRPr="00446256">
        <w:rPr>
          <w:rStyle w:val="BodyCopyText"/>
        </w:rPr>
        <w:t>What is natural gas used for?</w:t>
      </w:r>
    </w:p>
    <w:p w14:paraId="73C463F6" w14:textId="77777777" w:rsidR="00E01CB9" w:rsidRPr="00E01CB9" w:rsidRDefault="00FC7E38" w:rsidP="000B4149">
      <w:pPr>
        <w:pStyle w:val="SubHeading3"/>
      </w:pPr>
      <w:bookmarkStart w:id="276" w:name="_Toc48320545"/>
      <w:r>
        <w:t>5.</w:t>
      </w:r>
      <w:r w:rsidR="001C100B">
        <w:t>3.</w:t>
      </w:r>
      <w:r>
        <w:t xml:space="preserve">4. </w:t>
      </w:r>
      <w:r w:rsidR="00E01CB9" w:rsidRPr="00E01CB9">
        <w:t>An Emerging Industry</w:t>
      </w:r>
      <w:bookmarkEnd w:id="276"/>
      <w:r w:rsidR="00E01CB9" w:rsidRPr="00E01CB9">
        <w:t xml:space="preserve"> </w:t>
      </w:r>
    </w:p>
    <w:p w14:paraId="503BCE5A" w14:textId="77777777" w:rsidR="00E01CB9" w:rsidRPr="00446256" w:rsidRDefault="00E01CB9" w:rsidP="001C100B">
      <w:pPr>
        <w:rPr>
          <w:rStyle w:val="BodyCopyText"/>
        </w:rPr>
      </w:pPr>
      <w:r w:rsidRPr="00446256">
        <w:rPr>
          <w:rStyle w:val="BodyCopyText"/>
        </w:rPr>
        <w:t xml:space="preserve">This section describes the fact that liquified natural gas (LNG) is a newly emerging part of the natural gas industry to British Columbia, made possible by strong global demand for energy, advancements in technology, and the presence of very large natural gas reservoirs in the province.  </w:t>
      </w:r>
    </w:p>
    <w:p w14:paraId="21682172" w14:textId="77777777" w:rsidR="00E01CB9" w:rsidRPr="00E01CB9" w:rsidRDefault="00FC7E38" w:rsidP="00F5470E">
      <w:pPr>
        <w:pStyle w:val="SubHeading4"/>
      </w:pPr>
      <w:r>
        <w:t>5.</w:t>
      </w:r>
      <w:r w:rsidR="001C100B">
        <w:t>3.</w:t>
      </w:r>
      <w:r>
        <w:t xml:space="preserve">4.1. </w:t>
      </w:r>
      <w:r w:rsidR="00E01CB9" w:rsidRPr="00E01CB9">
        <w:t>The BC Government Vision</w:t>
      </w:r>
    </w:p>
    <w:p w14:paraId="32D7E895" w14:textId="77777777" w:rsidR="00E01CB9" w:rsidRPr="00446256" w:rsidRDefault="00E01CB9" w:rsidP="001C100B">
      <w:pPr>
        <w:rPr>
          <w:rStyle w:val="BodyCopyText"/>
        </w:rPr>
      </w:pPr>
      <w:r w:rsidRPr="00446256">
        <w:rPr>
          <w:rStyle w:val="BodyCopyText"/>
        </w:rPr>
        <w:t>Describes the vision and strategy outlined by the Government of BC for natural gas and LNG since 2011.</w:t>
      </w:r>
    </w:p>
    <w:p w14:paraId="200271A0" w14:textId="77777777" w:rsidR="00E01CB9" w:rsidRPr="001C100B" w:rsidRDefault="001C100B" w:rsidP="00F5470E">
      <w:pPr>
        <w:pStyle w:val="SubHeading4"/>
      </w:pPr>
      <w:r>
        <w:lastRenderedPageBreak/>
        <w:t xml:space="preserve">5.3.4.2. </w:t>
      </w:r>
      <w:r w:rsidR="00E01CB9" w:rsidRPr="001C100B">
        <w:t xml:space="preserve">Video 3 </w:t>
      </w:r>
      <w:hyperlink r:id="rId86" w:history="1">
        <w:r w:rsidR="00E01CB9" w:rsidRPr="001C100B">
          <w:rPr>
            <w:color w:val="0000FF" w:themeColor="hyperlink"/>
            <w:u w:val="single"/>
          </w:rPr>
          <w:t>Midstream Gas:  Gas Processing, NGL and LNG Markets</w:t>
        </w:r>
      </w:hyperlink>
      <w:r w:rsidR="00E01CB9" w:rsidRPr="001C100B">
        <w:rPr>
          <w:color w:val="0000FF" w:themeColor="hyperlink"/>
        </w:rPr>
        <w:t xml:space="preserve"> </w:t>
      </w:r>
      <w:r w:rsidR="00D55122">
        <w:rPr>
          <w:color w:val="0000FF" w:themeColor="hyperlink"/>
        </w:rPr>
        <w:br/>
      </w:r>
      <w:r w:rsidR="00E01CB9" w:rsidRPr="001C100B">
        <w:t>(5 minutes, 59 seconds)</w:t>
      </w:r>
      <w:r w:rsidR="001B4A7D">
        <w:t>.</w:t>
      </w:r>
    </w:p>
    <w:p w14:paraId="18CDC445" w14:textId="77777777" w:rsidR="00FC7E38" w:rsidRPr="00446256" w:rsidRDefault="00FC7E38" w:rsidP="00FC7E38">
      <w:pPr>
        <w:rPr>
          <w:rStyle w:val="BodyCopyText"/>
        </w:rPr>
      </w:pPr>
      <w:r w:rsidRPr="00446256">
        <w:rPr>
          <w:rStyle w:val="BodyCopyText"/>
        </w:rPr>
        <w:t>This video provides an excellent overview of the process within the midstream sector.</w:t>
      </w:r>
    </w:p>
    <w:p w14:paraId="28EF46F0" w14:textId="77777777" w:rsidR="00E01CB9" w:rsidRPr="00446256" w:rsidRDefault="00DE54AB" w:rsidP="00FC7E38">
      <w:pPr>
        <w:rPr>
          <w:rStyle w:val="BodyCopyText"/>
        </w:rPr>
      </w:pPr>
      <w:r>
        <w:rPr>
          <w:rStyle w:val="BodyCopyText"/>
        </w:rPr>
        <w:t>Note, to</w:t>
      </w:r>
      <w:r w:rsidR="00E01CB9" w:rsidRPr="00446256">
        <w:rPr>
          <w:rStyle w:val="BodyCopyText"/>
        </w:rPr>
        <w:t xml:space="preserve"> watch this video, open the URL listed above.  Click on the green “video 1” icon located in the top left-hand corner of the webpage.  The video will pause several times to allow discussion or questions.  The video will continue when you click on the highlighted red box on each subsequent section. </w:t>
      </w:r>
    </w:p>
    <w:p w14:paraId="7E811DAE" w14:textId="77777777" w:rsidR="00E01CB9" w:rsidRPr="00E01CB9" w:rsidRDefault="001C100B" w:rsidP="000B4149">
      <w:pPr>
        <w:pStyle w:val="SubHeading3"/>
      </w:pPr>
      <w:bookmarkStart w:id="277" w:name="_Toc48320546"/>
      <w:r>
        <w:t xml:space="preserve">5.3.5. </w:t>
      </w:r>
      <w:r w:rsidR="00E01CB9" w:rsidRPr="00E01CB9">
        <w:t>Processing LNG</w:t>
      </w:r>
      <w:bookmarkEnd w:id="277"/>
    </w:p>
    <w:p w14:paraId="3A5C9AC4" w14:textId="77777777" w:rsidR="00E01CB9" w:rsidRPr="00446256" w:rsidRDefault="00E01CB9" w:rsidP="00E01CB9">
      <w:pPr>
        <w:rPr>
          <w:rStyle w:val="BodyCopyText"/>
        </w:rPr>
      </w:pPr>
      <w:r w:rsidRPr="00446256">
        <w:rPr>
          <w:rStyle w:val="BodyCopyText"/>
        </w:rPr>
        <w:t>This section outlines the steps used to process natural gas to a liquified state (LNG), how it is stored, transported to markets and then converted back to vapour.</w:t>
      </w:r>
    </w:p>
    <w:p w14:paraId="0DAA231A" w14:textId="77777777" w:rsidR="00E01CB9" w:rsidRPr="00E01CB9" w:rsidRDefault="001C100B" w:rsidP="00F5470E">
      <w:pPr>
        <w:pStyle w:val="SubHeading4"/>
        <w:rPr>
          <w:u w:val="single"/>
          <w:lang w:val="en-US"/>
        </w:rPr>
      </w:pPr>
      <w:r>
        <w:t xml:space="preserve">5.3.5.1. </w:t>
      </w:r>
      <w:r w:rsidR="00E01CB9" w:rsidRPr="00E01CB9">
        <w:t xml:space="preserve">Video 4:  </w:t>
      </w:r>
      <w:bookmarkStart w:id="278" w:name="_Hlk36387874"/>
      <w:r w:rsidR="00E01CB9" w:rsidRPr="00E01CB9">
        <w:rPr>
          <w:shd w:val="clear" w:color="auto" w:fill="F9F9F9"/>
        </w:rPr>
        <w:fldChar w:fldCharType="begin"/>
      </w:r>
      <w:r w:rsidR="00E01CB9" w:rsidRPr="00E01CB9">
        <w:rPr>
          <w:shd w:val="clear" w:color="auto" w:fill="F9F9F9"/>
        </w:rPr>
        <w:instrText>HYPERLINK "https://www.youtube.com/watch?v=rjlRTFyennU"</w:instrText>
      </w:r>
      <w:r w:rsidR="00E01CB9" w:rsidRPr="00E01CB9">
        <w:rPr>
          <w:shd w:val="clear" w:color="auto" w:fill="F9F9F9"/>
        </w:rPr>
        <w:fldChar w:fldCharType="separate"/>
      </w:r>
      <w:bookmarkEnd w:id="278"/>
      <w:r w:rsidR="00E01CB9" w:rsidRPr="00E01CB9">
        <w:rPr>
          <w:rFonts w:ascii="Arial" w:hAnsi="Arial" w:cs="Arial"/>
          <w:color w:val="0000FF" w:themeColor="hyperlink"/>
          <w:sz w:val="27"/>
          <w:szCs w:val="27"/>
          <w:u w:val="single"/>
          <w:shd w:val="clear" w:color="auto" w:fill="F9F9F9"/>
        </w:rPr>
        <w:t>Liquefied Natural Gas (LNG) Value Chain</w:t>
      </w:r>
      <w:r w:rsidR="00E01CB9" w:rsidRPr="00E01CB9">
        <w:rPr>
          <w:shd w:val="clear" w:color="auto" w:fill="F9F9F9"/>
        </w:rPr>
        <w:fldChar w:fldCharType="end"/>
      </w:r>
      <w:r w:rsidR="00E01CB9" w:rsidRPr="00E01CB9">
        <w:rPr>
          <w:shd w:val="clear" w:color="auto" w:fill="F9F9F9"/>
        </w:rPr>
        <w:t xml:space="preserve"> (04 minutes, </w:t>
      </w:r>
      <w:r w:rsidR="001B4A7D">
        <w:rPr>
          <w:shd w:val="clear" w:color="auto" w:fill="F9F9F9"/>
        </w:rPr>
        <w:br/>
      </w:r>
      <w:r w:rsidR="00E01CB9" w:rsidRPr="00E01CB9">
        <w:rPr>
          <w:shd w:val="clear" w:color="auto" w:fill="F9F9F9"/>
        </w:rPr>
        <w:t>13 seconds)</w:t>
      </w:r>
      <w:r w:rsidR="001B4A7D">
        <w:rPr>
          <w:shd w:val="clear" w:color="auto" w:fill="F9F9F9"/>
        </w:rPr>
        <w:t>.</w:t>
      </w:r>
    </w:p>
    <w:p w14:paraId="53116460" w14:textId="77777777" w:rsidR="00E01CB9" w:rsidRPr="00446256" w:rsidRDefault="00E01CB9" w:rsidP="00E01CB9">
      <w:pPr>
        <w:rPr>
          <w:rStyle w:val="BodyCopyText"/>
        </w:rPr>
      </w:pPr>
      <w:r w:rsidRPr="00446256">
        <w:rPr>
          <w:rStyle w:val="BodyCopyText"/>
        </w:rPr>
        <w:t xml:space="preserve">This animation shows the value chain of liquified natural gas from extraction, treatment, liquification, transportation and regasification. </w:t>
      </w:r>
    </w:p>
    <w:p w14:paraId="5D449F19" w14:textId="77777777" w:rsidR="00E01CB9" w:rsidRPr="00E01CB9" w:rsidRDefault="00D67F91" w:rsidP="000B4149">
      <w:pPr>
        <w:pStyle w:val="SubHeading3"/>
      </w:pPr>
      <w:bookmarkStart w:id="279" w:name="_Toc48320547"/>
      <w:r>
        <w:t xml:space="preserve">5.3.6. </w:t>
      </w:r>
      <w:r w:rsidR="00E01CB9" w:rsidRPr="00E01CB9">
        <w:t>Active LNG Facilities in British Columbia</w:t>
      </w:r>
      <w:bookmarkEnd w:id="279"/>
    </w:p>
    <w:p w14:paraId="2C987553" w14:textId="77777777" w:rsidR="00E01CB9" w:rsidRPr="00446256" w:rsidRDefault="00E01CB9" w:rsidP="00E01CB9">
      <w:pPr>
        <w:rPr>
          <w:rStyle w:val="BodyCopyText"/>
        </w:rPr>
      </w:pPr>
      <w:r w:rsidRPr="00446256">
        <w:rPr>
          <w:rStyle w:val="BodyCopyText"/>
        </w:rPr>
        <w:t>Provides a brief description of the two existing LNG facilities in the Lower Mainland and on Vancouver Island, BC.</w:t>
      </w:r>
    </w:p>
    <w:p w14:paraId="6FD9B290" w14:textId="77777777" w:rsidR="00E01CB9" w:rsidRPr="00E01CB9" w:rsidRDefault="00D67F91" w:rsidP="000B4149">
      <w:pPr>
        <w:pStyle w:val="SubHeading3"/>
      </w:pPr>
      <w:bookmarkStart w:id="280" w:name="_Toc48320548"/>
      <w:r>
        <w:t>5.3.</w:t>
      </w:r>
      <w:r w:rsidR="000F0A6F">
        <w:t xml:space="preserve">7. </w:t>
      </w:r>
      <w:r w:rsidR="00E01CB9" w:rsidRPr="00E01CB9">
        <w:t>Proposed LNG Projects in British Columbia</w:t>
      </w:r>
      <w:bookmarkEnd w:id="280"/>
    </w:p>
    <w:p w14:paraId="0DA42E1C" w14:textId="77777777" w:rsidR="00E01CB9" w:rsidRPr="00446256" w:rsidRDefault="00E01CB9" w:rsidP="00E01CB9">
      <w:pPr>
        <w:rPr>
          <w:rStyle w:val="BodyCopyText"/>
        </w:rPr>
      </w:pPr>
      <w:r w:rsidRPr="00446256">
        <w:rPr>
          <w:rStyle w:val="BodyCopyText"/>
        </w:rPr>
        <w:t xml:space="preserve">Lists the proposed LNG facilities planned for locations along the northwest coast and the south coastal areas of British Columbia.  </w:t>
      </w:r>
    </w:p>
    <w:p w14:paraId="6E899BF2" w14:textId="77777777" w:rsidR="00E01CB9" w:rsidRPr="00446256" w:rsidRDefault="00E01CB9" w:rsidP="001A4DD0">
      <w:pPr>
        <w:pStyle w:val="ListwithBullets"/>
        <w:rPr>
          <w:rStyle w:val="BodyCopyText"/>
        </w:rPr>
      </w:pPr>
      <w:bookmarkStart w:id="281" w:name="_Hlk48408477"/>
      <w:r w:rsidRPr="00446256">
        <w:rPr>
          <w:rStyle w:val="BodyCopyText"/>
        </w:rPr>
        <w:t xml:space="preserve">Website 1:  </w:t>
      </w:r>
      <w:hyperlink r:id="rId87" w:history="1">
        <w:r w:rsidRPr="002C073C">
          <w:rPr>
            <w:rStyle w:val="BodyCopyText"/>
            <w:color w:val="0000FF"/>
            <w:u w:val="single"/>
          </w:rPr>
          <w:t>Invest in Northeast British Columbia – resources and video presentation</w:t>
        </w:r>
      </w:hyperlink>
      <w:bookmarkEnd w:id="281"/>
      <w:r w:rsidR="001B4A7D" w:rsidRPr="001B4A7D">
        <w:rPr>
          <w:rStyle w:val="BodyCopyText"/>
        </w:rPr>
        <w:t>.</w:t>
      </w:r>
    </w:p>
    <w:p w14:paraId="30308076" w14:textId="77777777" w:rsidR="00E01CB9" w:rsidRPr="00446256" w:rsidRDefault="00E01CB9" w:rsidP="001A4DD0">
      <w:pPr>
        <w:pStyle w:val="ListwithBullets"/>
        <w:rPr>
          <w:rStyle w:val="BodyCopyText"/>
        </w:rPr>
      </w:pPr>
      <w:bookmarkStart w:id="282" w:name="_Hlk48408484"/>
      <w:r w:rsidRPr="00446256">
        <w:rPr>
          <w:rStyle w:val="BodyCopyText"/>
        </w:rPr>
        <w:lastRenderedPageBreak/>
        <w:t xml:space="preserve">Website 2:  </w:t>
      </w:r>
      <w:hyperlink r:id="rId88" w:history="1">
        <w:r w:rsidRPr="002C073C">
          <w:rPr>
            <w:rStyle w:val="BodyCopyText"/>
            <w:color w:val="0000FF"/>
            <w:u w:val="single"/>
          </w:rPr>
          <w:t>Explore BC’s LNG Projects</w:t>
        </w:r>
      </w:hyperlink>
      <w:r w:rsidR="001B4A7D" w:rsidRPr="001B4A7D">
        <w:rPr>
          <w:rStyle w:val="BodyCopyText"/>
          <w:color w:val="0000FF"/>
        </w:rPr>
        <w:t>.</w:t>
      </w:r>
      <w:r w:rsidRPr="00446256">
        <w:rPr>
          <w:rStyle w:val="BodyCopyText"/>
        </w:rPr>
        <w:t xml:space="preserve"> </w:t>
      </w:r>
    </w:p>
    <w:p w14:paraId="4FBCF7EC" w14:textId="77777777" w:rsidR="00E01CB9" w:rsidRPr="00E01CB9" w:rsidRDefault="000F0A6F" w:rsidP="00F5470E">
      <w:pPr>
        <w:pStyle w:val="SubHeading4"/>
      </w:pPr>
      <w:bookmarkStart w:id="283" w:name="_Hlk48408518"/>
      <w:bookmarkEnd w:id="282"/>
      <w:r>
        <w:t xml:space="preserve">5.3.7.1. </w:t>
      </w:r>
      <w:r w:rsidR="00E01CB9" w:rsidRPr="00E01CB9">
        <w:t>Learning Activity 3:  How to Find Out About LNG Projects</w:t>
      </w:r>
    </w:p>
    <w:bookmarkEnd w:id="283"/>
    <w:p w14:paraId="1F7FF666" w14:textId="77777777" w:rsidR="00E01CB9" w:rsidRPr="00446256" w:rsidRDefault="00E01CB9" w:rsidP="00E01CB9">
      <w:pPr>
        <w:rPr>
          <w:rStyle w:val="BodyCopyText"/>
        </w:rPr>
      </w:pPr>
      <w:r w:rsidRPr="00446256">
        <w:rPr>
          <w:rStyle w:val="BodyCopyText"/>
        </w:rPr>
        <w:t xml:space="preserve">This activity is designed to help students learn how to find information online about activities within the LNG sector, such as proposed LNG plants or facilities and associated potential employment and training opportunities. </w:t>
      </w:r>
    </w:p>
    <w:p w14:paraId="0B1C5C7B" w14:textId="77777777" w:rsidR="00E01CB9" w:rsidRPr="00E01CB9" w:rsidRDefault="00E01CB9" w:rsidP="00294831">
      <w:pPr>
        <w:pStyle w:val="BodyCopyITALICS"/>
      </w:pPr>
      <w:r w:rsidRPr="00E01CB9">
        <w:t>Instructions</w:t>
      </w:r>
    </w:p>
    <w:p w14:paraId="5A14A1B7" w14:textId="77777777" w:rsidR="00E01CB9" w:rsidRPr="00446256" w:rsidRDefault="00E01CB9" w:rsidP="00E34CB4">
      <w:pPr>
        <w:numPr>
          <w:ilvl w:val="0"/>
          <w:numId w:val="72"/>
        </w:numPr>
        <w:ind w:left="924" w:hanging="357"/>
        <w:rPr>
          <w:rStyle w:val="BodyCopyText"/>
        </w:rPr>
      </w:pPr>
      <w:r w:rsidRPr="00446256">
        <w:rPr>
          <w:rStyle w:val="BodyCopyText"/>
        </w:rPr>
        <w:t>Ask students to work in small groups (or as a large group)</w:t>
      </w:r>
      <w:r w:rsidR="0069731A">
        <w:rPr>
          <w:rStyle w:val="BodyCopyText"/>
        </w:rPr>
        <w:t>.</w:t>
      </w:r>
    </w:p>
    <w:p w14:paraId="648CCACF" w14:textId="77777777" w:rsidR="00E01CB9" w:rsidRPr="00446256" w:rsidRDefault="00E01CB9" w:rsidP="00E34CB4">
      <w:pPr>
        <w:numPr>
          <w:ilvl w:val="0"/>
          <w:numId w:val="72"/>
        </w:numPr>
        <w:ind w:left="924" w:hanging="357"/>
        <w:rPr>
          <w:rStyle w:val="BodyCopyText"/>
        </w:rPr>
      </w:pPr>
      <w:r w:rsidRPr="00446256">
        <w:rPr>
          <w:rStyle w:val="BodyCopyText"/>
        </w:rPr>
        <w:t>Have the students explore the companies listed in Table 1 by navigating to their websites; as well as Websites 1 and 2 to visit the provincial government website that contain further detailed information about LNG</w:t>
      </w:r>
      <w:r w:rsidR="0069731A">
        <w:rPr>
          <w:rStyle w:val="BodyCopyText"/>
        </w:rPr>
        <w:t>.</w:t>
      </w:r>
      <w:r w:rsidRPr="00446256">
        <w:rPr>
          <w:rStyle w:val="BodyCopyText"/>
        </w:rPr>
        <w:t xml:space="preserve"> </w:t>
      </w:r>
    </w:p>
    <w:p w14:paraId="084D6588" w14:textId="77777777" w:rsidR="00E01CB9" w:rsidRPr="00446256" w:rsidRDefault="00E01CB9" w:rsidP="00E34CB4">
      <w:pPr>
        <w:numPr>
          <w:ilvl w:val="0"/>
          <w:numId w:val="72"/>
        </w:numPr>
        <w:ind w:left="924" w:hanging="357"/>
        <w:rPr>
          <w:rStyle w:val="BodyCopyText"/>
        </w:rPr>
      </w:pPr>
      <w:r w:rsidRPr="00446256">
        <w:rPr>
          <w:rStyle w:val="BodyCopyText"/>
        </w:rPr>
        <w:t>Have the students search for information to answer the questions:</w:t>
      </w:r>
    </w:p>
    <w:p w14:paraId="1C3CCF53" w14:textId="77777777" w:rsidR="00E01CB9" w:rsidRPr="00446256" w:rsidRDefault="00E01CB9" w:rsidP="00E34CB4">
      <w:pPr>
        <w:numPr>
          <w:ilvl w:val="1"/>
          <w:numId w:val="72"/>
        </w:numPr>
        <w:ind w:left="1259" w:hanging="357"/>
        <w:rPr>
          <w:rStyle w:val="BodyCopyText"/>
        </w:rPr>
      </w:pPr>
      <w:r w:rsidRPr="00446256">
        <w:rPr>
          <w:rStyle w:val="BodyCopyText"/>
        </w:rPr>
        <w:t>What information is available for these companies online?</w:t>
      </w:r>
    </w:p>
    <w:p w14:paraId="63EA707A" w14:textId="77777777" w:rsidR="00E01CB9" w:rsidRPr="00446256" w:rsidRDefault="00E01CB9" w:rsidP="00E34CB4">
      <w:pPr>
        <w:numPr>
          <w:ilvl w:val="1"/>
          <w:numId w:val="72"/>
        </w:numPr>
        <w:ind w:left="1259" w:hanging="357"/>
        <w:rPr>
          <w:rStyle w:val="BodyCopyText"/>
        </w:rPr>
      </w:pPr>
      <w:r w:rsidRPr="00446256">
        <w:rPr>
          <w:rStyle w:val="BodyCopyText"/>
        </w:rPr>
        <w:t>Do the companies listed offer training programs?</w:t>
      </w:r>
    </w:p>
    <w:p w14:paraId="33E9E38B" w14:textId="77777777" w:rsidR="00E01CB9" w:rsidRPr="00446256" w:rsidRDefault="00E01CB9" w:rsidP="00E34CB4">
      <w:pPr>
        <w:numPr>
          <w:ilvl w:val="1"/>
          <w:numId w:val="72"/>
        </w:numPr>
        <w:ind w:left="1259" w:hanging="357"/>
        <w:rPr>
          <w:rStyle w:val="BodyCopyText"/>
        </w:rPr>
      </w:pPr>
      <w:r w:rsidRPr="00446256">
        <w:rPr>
          <w:rStyle w:val="BodyCopyText"/>
        </w:rPr>
        <w:t>Do they list job opportunities?</w:t>
      </w:r>
    </w:p>
    <w:p w14:paraId="2ECB2290" w14:textId="77777777" w:rsidR="00E01CB9" w:rsidRPr="00446256" w:rsidRDefault="00E01CB9" w:rsidP="00E34CB4">
      <w:pPr>
        <w:numPr>
          <w:ilvl w:val="1"/>
          <w:numId w:val="72"/>
        </w:numPr>
        <w:ind w:left="1259" w:hanging="357"/>
        <w:rPr>
          <w:rStyle w:val="BodyCopyText"/>
        </w:rPr>
      </w:pPr>
      <w:r w:rsidRPr="00446256">
        <w:rPr>
          <w:rStyle w:val="BodyCopyText"/>
        </w:rPr>
        <w:t>Are there useful links to other sites?</w:t>
      </w:r>
    </w:p>
    <w:p w14:paraId="41F9CAB3" w14:textId="77777777" w:rsidR="00E01CB9" w:rsidRPr="00446256" w:rsidRDefault="00E01CB9" w:rsidP="00E34CB4">
      <w:pPr>
        <w:numPr>
          <w:ilvl w:val="1"/>
          <w:numId w:val="72"/>
        </w:numPr>
        <w:ind w:left="1259" w:hanging="357"/>
        <w:rPr>
          <w:rStyle w:val="BodyCopyText"/>
        </w:rPr>
      </w:pPr>
      <w:r w:rsidRPr="00446256">
        <w:rPr>
          <w:rStyle w:val="BodyCopyText"/>
        </w:rPr>
        <w:t>Where are the potential liquefied natural gas (LNG) projects that the companies are involved in?</w:t>
      </w:r>
    </w:p>
    <w:p w14:paraId="26E20D72" w14:textId="77777777" w:rsidR="001B4A7D" w:rsidRDefault="001B4A7D">
      <w:pPr>
        <w:rPr>
          <w:rFonts w:eastAsiaTheme="majorEastAsia" w:cstheme="majorBidi"/>
          <w:b/>
          <w:i/>
          <w:noProof/>
          <w:szCs w:val="28"/>
        </w:rPr>
      </w:pPr>
      <w:bookmarkStart w:id="284" w:name="_Hlk48408530"/>
      <w:r>
        <w:br w:type="page"/>
      </w:r>
    </w:p>
    <w:p w14:paraId="492A8EC7" w14:textId="77777777" w:rsidR="00E01CB9" w:rsidRPr="00E01CB9" w:rsidRDefault="000F0A6F" w:rsidP="000B4149">
      <w:pPr>
        <w:pStyle w:val="SubHeading3"/>
      </w:pPr>
      <w:r>
        <w:lastRenderedPageBreak/>
        <w:t xml:space="preserve">5.3.8. </w:t>
      </w:r>
      <w:r w:rsidR="00E01CB9" w:rsidRPr="00E01CB9">
        <w:t>Learning Activity 4  What Did You Learn About the Processes That Take Place in the Midstream Sector?</w:t>
      </w:r>
    </w:p>
    <w:bookmarkEnd w:id="284"/>
    <w:p w14:paraId="00B44343" w14:textId="77777777" w:rsidR="00E01CB9" w:rsidRPr="00E01CB9" w:rsidRDefault="00E01CB9" w:rsidP="00294831">
      <w:pPr>
        <w:pStyle w:val="BodyCopyITALICS"/>
      </w:pPr>
      <w:r w:rsidRPr="00E01CB9">
        <w:t>Instructions</w:t>
      </w:r>
    </w:p>
    <w:p w14:paraId="1E850216" w14:textId="77777777" w:rsidR="00E01CB9" w:rsidRPr="00446256" w:rsidRDefault="00E01CB9" w:rsidP="00E34CB4">
      <w:pPr>
        <w:numPr>
          <w:ilvl w:val="0"/>
          <w:numId w:val="75"/>
        </w:numPr>
        <w:ind w:left="924" w:hanging="357"/>
        <w:rPr>
          <w:rStyle w:val="BodyCopyText"/>
        </w:rPr>
      </w:pPr>
      <w:r w:rsidRPr="00446256">
        <w:rPr>
          <w:rStyle w:val="BodyCopyText"/>
        </w:rPr>
        <w:t>Ask the students to re-watch videos 1, 2, and 3 and review the material in this section of the module</w:t>
      </w:r>
      <w:r w:rsidR="0069731A">
        <w:rPr>
          <w:rStyle w:val="BodyCopyText"/>
        </w:rPr>
        <w:t>.</w:t>
      </w:r>
    </w:p>
    <w:p w14:paraId="6FADC7ED" w14:textId="77777777" w:rsidR="00E01CB9" w:rsidRPr="00446256" w:rsidRDefault="00E01CB9" w:rsidP="00E34CB4">
      <w:pPr>
        <w:numPr>
          <w:ilvl w:val="0"/>
          <w:numId w:val="75"/>
        </w:numPr>
        <w:ind w:left="924" w:hanging="357"/>
        <w:rPr>
          <w:rStyle w:val="BodyCopyText"/>
        </w:rPr>
      </w:pPr>
      <w:r w:rsidRPr="00446256">
        <w:rPr>
          <w:rStyle w:val="BodyCopyText"/>
        </w:rPr>
        <w:t>Have the students retrieve the list they made in Learning Activity 1 and compare what they knew before with what they know now</w:t>
      </w:r>
      <w:r w:rsidR="0069731A">
        <w:rPr>
          <w:rStyle w:val="BodyCopyText"/>
        </w:rPr>
        <w:t>.</w:t>
      </w:r>
    </w:p>
    <w:p w14:paraId="78DBD4CE" w14:textId="77777777" w:rsidR="00E01CB9" w:rsidRPr="00446256" w:rsidRDefault="00E01CB9" w:rsidP="00E34CB4">
      <w:pPr>
        <w:numPr>
          <w:ilvl w:val="1"/>
          <w:numId w:val="75"/>
        </w:numPr>
        <w:ind w:left="1259" w:hanging="357"/>
        <w:rPr>
          <w:rStyle w:val="BodyCopyText"/>
        </w:rPr>
      </w:pPr>
      <w:r w:rsidRPr="00446256">
        <w:rPr>
          <w:rStyle w:val="BodyCopyText"/>
        </w:rPr>
        <w:t>Have the students note if they learned more about the industry than they knew?</w:t>
      </w:r>
    </w:p>
    <w:p w14:paraId="247FD541" w14:textId="77777777" w:rsidR="00E01CB9" w:rsidRPr="00446256" w:rsidRDefault="00E01CB9" w:rsidP="00E34CB4">
      <w:pPr>
        <w:numPr>
          <w:ilvl w:val="1"/>
          <w:numId w:val="75"/>
        </w:numPr>
        <w:ind w:left="1259" w:hanging="357"/>
        <w:rPr>
          <w:rStyle w:val="BodyCopyText"/>
        </w:rPr>
      </w:pPr>
      <w:r w:rsidRPr="00446256">
        <w:rPr>
          <w:rStyle w:val="BodyCopyText"/>
        </w:rPr>
        <w:t>Have students note how accurate their understanding of what they thought they knew, compared to now?</w:t>
      </w:r>
    </w:p>
    <w:p w14:paraId="5724E02D" w14:textId="77777777" w:rsidR="00E01CB9" w:rsidRPr="00446256" w:rsidRDefault="00E01CB9" w:rsidP="00E34CB4">
      <w:pPr>
        <w:numPr>
          <w:ilvl w:val="0"/>
          <w:numId w:val="75"/>
        </w:numPr>
        <w:ind w:left="924" w:hanging="357"/>
        <w:rPr>
          <w:rStyle w:val="BodyCopyText"/>
        </w:rPr>
      </w:pPr>
      <w:r w:rsidRPr="00446256">
        <w:rPr>
          <w:rStyle w:val="BodyCopyText"/>
        </w:rPr>
        <w:t>Ask the students write down three new things that they learned from the videos, websites and material in the module</w:t>
      </w:r>
      <w:r w:rsidR="0069731A">
        <w:rPr>
          <w:rStyle w:val="BodyCopyText"/>
        </w:rPr>
        <w:t>.</w:t>
      </w:r>
    </w:p>
    <w:p w14:paraId="3CB8F5B7" w14:textId="77777777" w:rsidR="00E01CB9" w:rsidRPr="00446256" w:rsidRDefault="00E01CB9" w:rsidP="00E34CB4">
      <w:pPr>
        <w:numPr>
          <w:ilvl w:val="0"/>
          <w:numId w:val="75"/>
        </w:numPr>
        <w:ind w:left="924" w:hanging="357"/>
        <w:rPr>
          <w:rStyle w:val="BodyCopyText"/>
        </w:rPr>
      </w:pPr>
      <w:r w:rsidRPr="00446256">
        <w:rPr>
          <w:rStyle w:val="BodyCopyText"/>
        </w:rPr>
        <w:t>Have the students share their learnings with a classmate or as part of a class discussion.</w:t>
      </w:r>
    </w:p>
    <w:p w14:paraId="1EB73F61" w14:textId="77777777" w:rsidR="00E01CB9" w:rsidRPr="00E01CB9" w:rsidRDefault="000F0A6F" w:rsidP="000B4149">
      <w:pPr>
        <w:pStyle w:val="SubHeading2"/>
      </w:pPr>
      <w:bookmarkStart w:id="285" w:name="_Toc48320549"/>
      <w:bookmarkStart w:id="286" w:name="_Toc48915459"/>
      <w:r>
        <w:t xml:space="preserve">5.4. </w:t>
      </w:r>
      <w:r w:rsidR="00E01CB9" w:rsidRPr="00E01CB9">
        <w:t>Transportation</w:t>
      </w:r>
      <w:bookmarkEnd w:id="285"/>
      <w:bookmarkEnd w:id="286"/>
    </w:p>
    <w:p w14:paraId="7707342B" w14:textId="77777777" w:rsidR="00E01CB9" w:rsidRPr="00E01CB9" w:rsidRDefault="000F0A6F" w:rsidP="000B4149">
      <w:pPr>
        <w:pStyle w:val="SubHeading3"/>
      </w:pPr>
      <w:r>
        <w:t xml:space="preserve">5.4.1. </w:t>
      </w:r>
      <w:r w:rsidR="00E01CB9" w:rsidRPr="00E01CB9">
        <w:t>Gas Pipelines</w:t>
      </w:r>
    </w:p>
    <w:p w14:paraId="6A693DD8" w14:textId="77777777" w:rsidR="00E01CB9" w:rsidRPr="00446256" w:rsidRDefault="00E01CB9" w:rsidP="00E01CB9">
      <w:pPr>
        <w:rPr>
          <w:rStyle w:val="BodyCopyText"/>
        </w:rPr>
      </w:pPr>
      <w:r w:rsidRPr="00446256">
        <w:rPr>
          <w:rStyle w:val="BodyCopyText"/>
        </w:rPr>
        <w:t>Provides information about the pipelines in BC and Canada used to gather and then transport natural gas to processing facilities.</w:t>
      </w:r>
    </w:p>
    <w:p w14:paraId="62767AC8" w14:textId="77777777" w:rsidR="0070129F" w:rsidRDefault="0070129F">
      <w:pPr>
        <w:rPr>
          <w:rFonts w:eastAsiaTheme="majorEastAsia" w:cstheme="majorBidi"/>
          <w:b/>
          <w:i/>
          <w:noProof/>
          <w:szCs w:val="28"/>
        </w:rPr>
      </w:pPr>
      <w:r>
        <w:br w:type="page"/>
      </w:r>
    </w:p>
    <w:p w14:paraId="76513966" w14:textId="77777777" w:rsidR="00E01CB9" w:rsidRPr="00E01CB9" w:rsidRDefault="000F0A6F" w:rsidP="000B4149">
      <w:pPr>
        <w:pStyle w:val="SubHeading3"/>
      </w:pPr>
      <w:r>
        <w:lastRenderedPageBreak/>
        <w:t xml:space="preserve">5.4.2. </w:t>
      </w:r>
      <w:r w:rsidR="00E01CB9" w:rsidRPr="00E01CB9">
        <w:t>Pipeline Considerations</w:t>
      </w:r>
    </w:p>
    <w:p w14:paraId="2513E9BB" w14:textId="77777777" w:rsidR="00E01CB9" w:rsidRPr="00446256" w:rsidRDefault="00E01CB9" w:rsidP="00E01CB9">
      <w:pPr>
        <w:rPr>
          <w:rStyle w:val="BodyCopyText"/>
        </w:rPr>
      </w:pPr>
      <w:r w:rsidRPr="00446256">
        <w:rPr>
          <w:rStyle w:val="BodyCopyText"/>
        </w:rPr>
        <w:t>This section outlines the numerous considerations that need to be addressed in building and operating pipelines to transport natural gas.  These include the following:</w:t>
      </w:r>
    </w:p>
    <w:p w14:paraId="07FA5F2A" w14:textId="77777777" w:rsidR="00E01CB9" w:rsidRPr="00E01CB9" w:rsidRDefault="000F0A6F" w:rsidP="00F5470E">
      <w:pPr>
        <w:pStyle w:val="SubHeading4"/>
      </w:pPr>
      <w:r>
        <w:t xml:space="preserve">5.4.2.1. </w:t>
      </w:r>
      <w:r w:rsidR="00E01CB9" w:rsidRPr="00E01CB9">
        <w:t xml:space="preserve">Compressor Stations </w:t>
      </w:r>
    </w:p>
    <w:p w14:paraId="2B217286" w14:textId="77777777" w:rsidR="00E01CB9" w:rsidRPr="00446256" w:rsidRDefault="00E01CB9" w:rsidP="00446256">
      <w:pPr>
        <w:rPr>
          <w:rStyle w:val="BodyCopyText"/>
        </w:rPr>
      </w:pPr>
      <w:r w:rsidRPr="00446256">
        <w:rPr>
          <w:rStyle w:val="BodyCopyText"/>
        </w:rPr>
        <w:t>Describes the need and use of compressor stations to keep natural gas moving in the pipelines.</w:t>
      </w:r>
    </w:p>
    <w:p w14:paraId="3D335539" w14:textId="77777777" w:rsidR="00E01CB9" w:rsidRPr="00E01CB9" w:rsidRDefault="000F0A6F" w:rsidP="00F5470E">
      <w:pPr>
        <w:pStyle w:val="SubHeading4"/>
      </w:pPr>
      <w:r>
        <w:t xml:space="preserve">5.4.2.2. </w:t>
      </w:r>
      <w:r w:rsidR="00E01CB9" w:rsidRPr="00E01CB9">
        <w:t>Geopolitical</w:t>
      </w:r>
    </w:p>
    <w:p w14:paraId="75593DAD" w14:textId="77777777" w:rsidR="00E01CB9" w:rsidRPr="00446256" w:rsidRDefault="00E01CB9" w:rsidP="00446256">
      <w:pPr>
        <w:rPr>
          <w:rStyle w:val="BodyCopyText"/>
        </w:rPr>
      </w:pPr>
      <w:r w:rsidRPr="00446256">
        <w:rPr>
          <w:rStyle w:val="BodyCopyText"/>
        </w:rPr>
        <w:t>Overview of some of the specific conditions that must be satisfied by companies prior to building and while operating a pipeline.</w:t>
      </w:r>
    </w:p>
    <w:p w14:paraId="7BA00B1B" w14:textId="77777777" w:rsidR="00E01CB9" w:rsidRPr="00E01CB9" w:rsidRDefault="000F0A6F" w:rsidP="00F5470E">
      <w:pPr>
        <w:pStyle w:val="SubHeading4"/>
      </w:pPr>
      <w:r>
        <w:t xml:space="preserve">5.4.2.3. </w:t>
      </w:r>
      <w:r w:rsidR="00E01CB9" w:rsidRPr="00E01CB9">
        <w:t>Indigenous Consultation</w:t>
      </w:r>
    </w:p>
    <w:p w14:paraId="45D7155A" w14:textId="77777777" w:rsidR="00E01CB9" w:rsidRPr="00446256" w:rsidRDefault="00E01CB9" w:rsidP="00446256">
      <w:pPr>
        <w:rPr>
          <w:rStyle w:val="BodyCopyText"/>
        </w:rPr>
      </w:pPr>
      <w:r w:rsidRPr="00446256">
        <w:rPr>
          <w:rStyle w:val="BodyCopyText"/>
        </w:rPr>
        <w:t xml:space="preserve">Outlines the requirement that Indigenous peoples be consulted on project planning, development, monitoring, incident response, and general pipeline and environmental safety; and that </w:t>
      </w:r>
      <w:r w:rsidRPr="00446256">
        <w:rPr>
          <w:rStyle w:val="BodyCopyText"/>
          <w:i/>
          <w:iCs/>
        </w:rPr>
        <w:t>Free Prior and Informed Consent</w:t>
      </w:r>
      <w:r w:rsidRPr="00446256">
        <w:rPr>
          <w:rStyle w:val="BodyCopyText"/>
        </w:rPr>
        <w:t xml:space="preserve"> be given by those impacted Indigenous communities.</w:t>
      </w:r>
    </w:p>
    <w:p w14:paraId="675AF1FD" w14:textId="77777777" w:rsidR="00E01CB9" w:rsidRPr="00E01CB9" w:rsidRDefault="000F0A6F" w:rsidP="00F5470E">
      <w:pPr>
        <w:pStyle w:val="SubHeading4"/>
      </w:pPr>
      <w:r>
        <w:t xml:space="preserve">5.4.2.4. </w:t>
      </w:r>
      <w:r w:rsidR="00E01CB9" w:rsidRPr="000F0A6F">
        <w:t>Terrain</w:t>
      </w:r>
      <w:r w:rsidR="00E01CB9" w:rsidRPr="00E01CB9">
        <w:t xml:space="preserve"> and Weather</w:t>
      </w:r>
    </w:p>
    <w:p w14:paraId="27025E03" w14:textId="77777777" w:rsidR="00E01CB9" w:rsidRPr="00446256" w:rsidRDefault="00E01CB9" w:rsidP="00446256">
      <w:pPr>
        <w:rPr>
          <w:rStyle w:val="BodyCopyText"/>
        </w:rPr>
      </w:pPr>
      <w:r w:rsidRPr="00446256">
        <w:rPr>
          <w:rStyle w:val="BodyCopyText"/>
        </w:rPr>
        <w:t>Overview of some of the terrain and weather factors that must be considered and mitigated when building a pipeline.</w:t>
      </w:r>
    </w:p>
    <w:p w14:paraId="20DD7089" w14:textId="77777777" w:rsidR="00E01CB9" w:rsidRPr="00E01CB9" w:rsidRDefault="000F0A6F" w:rsidP="00F5470E">
      <w:pPr>
        <w:pStyle w:val="SubHeading4"/>
      </w:pPr>
      <w:r>
        <w:t xml:space="preserve">5.4.2.5. </w:t>
      </w:r>
      <w:r w:rsidR="00E01CB9" w:rsidRPr="00E01CB9">
        <w:t>Maintenance</w:t>
      </w:r>
    </w:p>
    <w:p w14:paraId="6A32EA45" w14:textId="77777777" w:rsidR="00E01CB9" w:rsidRPr="00446256" w:rsidRDefault="00E01CB9" w:rsidP="00446256">
      <w:pPr>
        <w:rPr>
          <w:rStyle w:val="BodyCopyText"/>
        </w:rPr>
      </w:pPr>
      <w:r w:rsidRPr="00446256">
        <w:rPr>
          <w:rStyle w:val="BodyCopyText"/>
        </w:rPr>
        <w:t xml:space="preserve">Outlines the critical importance of maintenance in ensuring the safe operation of a pipeline. </w:t>
      </w:r>
    </w:p>
    <w:p w14:paraId="3E52433D" w14:textId="77777777" w:rsidR="00E01CB9" w:rsidRPr="00E01CB9" w:rsidRDefault="000F0A6F" w:rsidP="00F5470E">
      <w:pPr>
        <w:pStyle w:val="SubHeading4"/>
        <w:rPr>
          <w:color w:val="0000FF" w:themeColor="hyperlink"/>
          <w:szCs w:val="28"/>
          <w:u w:val="single"/>
        </w:rPr>
      </w:pPr>
      <w:r>
        <w:lastRenderedPageBreak/>
        <w:t xml:space="preserve">5.4.2.6. </w:t>
      </w:r>
      <w:r w:rsidR="00E01CB9" w:rsidRPr="00E01CB9">
        <w:t xml:space="preserve">Video 5:  </w:t>
      </w:r>
      <w:bookmarkStart w:id="287" w:name="_Hlk36387902"/>
      <w:r w:rsidR="00E01CB9" w:rsidRPr="00E01CB9">
        <w:fldChar w:fldCharType="begin"/>
      </w:r>
      <w:r w:rsidR="00E01CB9" w:rsidRPr="00E01CB9">
        <w:instrText>HYPERLINK "https://www.youtube.com/watch?v=yzOgWYNBwSA"</w:instrText>
      </w:r>
      <w:r w:rsidR="00E01CB9" w:rsidRPr="00E01CB9">
        <w:fldChar w:fldCharType="separate"/>
      </w:r>
      <w:bookmarkEnd w:id="287"/>
      <w:r w:rsidR="00E01CB9" w:rsidRPr="00E01CB9">
        <w:rPr>
          <w:color w:val="0000FF" w:themeColor="hyperlink"/>
          <w:szCs w:val="28"/>
          <w:u w:val="single"/>
        </w:rPr>
        <w:t>TransCanada – Pipeline Safety and Integrity – Inline Inspection</w:t>
      </w:r>
      <w:r w:rsidR="00E01CB9" w:rsidRPr="00E01CB9">
        <w:fldChar w:fldCharType="end"/>
      </w:r>
      <w:r w:rsidR="00E01CB9" w:rsidRPr="00E01CB9">
        <w:t xml:space="preserve"> (3 minutes, 59 seconds)</w:t>
      </w:r>
      <w:r w:rsidR="001B4A7D">
        <w:t>.</w:t>
      </w:r>
    </w:p>
    <w:p w14:paraId="74EA63C2" w14:textId="77777777" w:rsidR="00E01CB9" w:rsidRPr="00446256" w:rsidRDefault="00E01CB9" w:rsidP="00E01CB9">
      <w:pPr>
        <w:rPr>
          <w:rStyle w:val="BodyCopyText"/>
        </w:rPr>
      </w:pPr>
      <w:r w:rsidRPr="00446256">
        <w:rPr>
          <w:rStyle w:val="BodyCopyText"/>
        </w:rPr>
        <w:t xml:space="preserve">Video 5 highlights the tools and technology used to inspect natural gas pipelines.  </w:t>
      </w:r>
    </w:p>
    <w:p w14:paraId="5F01F931" w14:textId="77777777" w:rsidR="00E01CB9" w:rsidRPr="00446256" w:rsidRDefault="00E01CB9" w:rsidP="00E01CB9">
      <w:pPr>
        <w:rPr>
          <w:rStyle w:val="BodyCopyText"/>
        </w:rPr>
      </w:pPr>
      <w:r w:rsidRPr="00446256">
        <w:rPr>
          <w:rStyle w:val="BodyCopyText"/>
        </w:rPr>
        <w:t>Table 2 outlines the performance of BC pipelines per Km for 2018 as reported by the BC Oil &amp; Gas Commission.</w:t>
      </w:r>
    </w:p>
    <w:p w14:paraId="69C1C668" w14:textId="77777777" w:rsidR="00E01CB9" w:rsidRPr="00E01CB9" w:rsidRDefault="000F0A6F" w:rsidP="000B4149">
      <w:pPr>
        <w:pStyle w:val="SubHeading3"/>
      </w:pPr>
      <w:r>
        <w:t xml:space="preserve">5.4.3. </w:t>
      </w:r>
      <w:r w:rsidR="00E01CB9" w:rsidRPr="00E01CB9">
        <w:t>Trucking</w:t>
      </w:r>
    </w:p>
    <w:p w14:paraId="49E57C6A" w14:textId="77777777" w:rsidR="00446256" w:rsidRDefault="00E01CB9" w:rsidP="00D55122">
      <w:r w:rsidRPr="00446256">
        <w:rPr>
          <w:rStyle w:val="BodyCopyText"/>
        </w:rPr>
        <w:t>Notes that natural gas can also be shipped by truck to service industrial, commercial and institutional customers.</w:t>
      </w:r>
    </w:p>
    <w:p w14:paraId="03E2D949" w14:textId="77777777" w:rsidR="00E01CB9" w:rsidRPr="00E01CB9" w:rsidRDefault="000F0A6F" w:rsidP="000B4149">
      <w:pPr>
        <w:pStyle w:val="SubHeading3"/>
      </w:pPr>
      <w:r>
        <w:t xml:space="preserve">5.4.4. </w:t>
      </w:r>
      <w:r w:rsidR="00E01CB9" w:rsidRPr="00E01CB9">
        <w:t>Rail</w:t>
      </w:r>
    </w:p>
    <w:p w14:paraId="30B672C7" w14:textId="77777777" w:rsidR="00E01CB9" w:rsidRPr="00446256" w:rsidRDefault="00E01CB9" w:rsidP="00446256">
      <w:pPr>
        <w:rPr>
          <w:rStyle w:val="BodyCopyText"/>
        </w:rPr>
      </w:pPr>
      <w:r w:rsidRPr="00446256">
        <w:rPr>
          <w:rStyle w:val="BodyCopyText"/>
        </w:rPr>
        <w:t xml:space="preserve">Moving natural gas by rail is not currently an option.  The technology is in its infancy and so far, tank cars are not permitted to carry fuel on Canadian railroads.  </w:t>
      </w:r>
    </w:p>
    <w:p w14:paraId="625E0B0A" w14:textId="77777777" w:rsidR="00E01CB9" w:rsidRPr="00E01CB9" w:rsidRDefault="000F0A6F" w:rsidP="000B4149">
      <w:pPr>
        <w:pStyle w:val="SubHeading3"/>
      </w:pPr>
      <w:r>
        <w:t xml:space="preserve">5.4.5. </w:t>
      </w:r>
      <w:r w:rsidR="00E01CB9" w:rsidRPr="00E01CB9">
        <w:t>Marine Shipping</w:t>
      </w:r>
    </w:p>
    <w:p w14:paraId="4CDA7B2A" w14:textId="77777777" w:rsidR="00E01CB9" w:rsidRPr="00E01CB9" w:rsidRDefault="000F0A6F" w:rsidP="00F5470E">
      <w:pPr>
        <w:pStyle w:val="SubHeading4"/>
      </w:pPr>
      <w:r>
        <w:t xml:space="preserve">5.4.5.1. </w:t>
      </w:r>
      <w:r w:rsidR="00E01CB9" w:rsidRPr="00E01CB9">
        <w:t>Compressed Natural Gas</w:t>
      </w:r>
    </w:p>
    <w:p w14:paraId="74B3CFC0" w14:textId="77777777" w:rsidR="00E01CB9" w:rsidRPr="00446256" w:rsidRDefault="00E01CB9" w:rsidP="00446256">
      <w:pPr>
        <w:rPr>
          <w:rStyle w:val="BodyCopyText"/>
        </w:rPr>
      </w:pPr>
      <w:r w:rsidRPr="00446256">
        <w:rPr>
          <w:rStyle w:val="BodyCopyText"/>
        </w:rPr>
        <w:t>Outlines the critical role marine transportation plays, using specially designed ocean-going ships.  Also notes the use of specially built barges to transport compressed natural gas to small coastal communities and customer locations i.e. for filling stations for CNG-fueled vehicles.</w:t>
      </w:r>
    </w:p>
    <w:p w14:paraId="3135DC42" w14:textId="77777777" w:rsidR="00E01CB9" w:rsidRPr="00E01CB9" w:rsidRDefault="000F0A6F" w:rsidP="00F5470E">
      <w:pPr>
        <w:pStyle w:val="SubHeading4"/>
      </w:pPr>
      <w:r>
        <w:t xml:space="preserve">5.4.5.2. </w:t>
      </w:r>
      <w:r w:rsidR="00E01CB9" w:rsidRPr="00E01CB9">
        <w:t>Liquified Natural Gas</w:t>
      </w:r>
    </w:p>
    <w:p w14:paraId="7A4F8BD7" w14:textId="77777777" w:rsidR="00E01CB9" w:rsidRPr="00446256" w:rsidRDefault="00E01CB9" w:rsidP="00446256">
      <w:pPr>
        <w:rPr>
          <w:rStyle w:val="BodyCopyText"/>
        </w:rPr>
      </w:pPr>
      <w:r w:rsidRPr="00446256">
        <w:rPr>
          <w:rStyle w:val="BodyCopyText"/>
        </w:rPr>
        <w:t>Outlines the critical role marine transportation plays in the movement of liquefied natural gas (LNG).</w:t>
      </w:r>
    </w:p>
    <w:p w14:paraId="58B4BC54" w14:textId="77777777" w:rsidR="00E01CB9" w:rsidRPr="00E01CB9" w:rsidRDefault="000F0A6F" w:rsidP="00F5470E">
      <w:pPr>
        <w:pStyle w:val="SubHeading4"/>
        <w:rPr>
          <w:lang w:val="en-US"/>
        </w:rPr>
      </w:pPr>
      <w:r>
        <w:lastRenderedPageBreak/>
        <w:t xml:space="preserve">5.4.5.3. </w:t>
      </w:r>
      <w:r w:rsidR="00E01CB9" w:rsidRPr="00E01CB9">
        <w:t xml:space="preserve">Video 6:  </w:t>
      </w:r>
      <w:bookmarkStart w:id="288" w:name="_Hlk36387925"/>
      <w:r w:rsidR="00E01CB9" w:rsidRPr="00E01CB9">
        <w:rPr>
          <w:lang w:val="en-US"/>
        </w:rPr>
        <w:fldChar w:fldCharType="begin"/>
      </w:r>
      <w:r w:rsidR="00E01CB9" w:rsidRPr="00E01CB9">
        <w:rPr>
          <w:lang w:val="en-US"/>
        </w:rPr>
        <w:instrText>HYPERLINK "https://www.youtube.com/watch?v=CkgCF64QLgg"</w:instrText>
      </w:r>
      <w:r w:rsidR="00E01CB9" w:rsidRPr="00E01CB9">
        <w:rPr>
          <w:lang w:val="en-US"/>
        </w:rPr>
        <w:fldChar w:fldCharType="separate"/>
      </w:r>
      <w:bookmarkEnd w:id="288"/>
      <w:r w:rsidR="00E01CB9" w:rsidRPr="00E01CB9">
        <w:rPr>
          <w:color w:val="0000FF" w:themeColor="hyperlink"/>
          <w:u w:val="single"/>
          <w:lang w:val="en-US"/>
        </w:rPr>
        <w:t>LNG Super Tanker Engineering Connections – BBC Documentary</w:t>
      </w:r>
      <w:r w:rsidR="00E01CB9" w:rsidRPr="00E01CB9">
        <w:rPr>
          <w:lang w:val="en-US"/>
        </w:rPr>
        <w:fldChar w:fldCharType="end"/>
      </w:r>
      <w:r w:rsidR="00E01CB9" w:rsidRPr="00E01CB9">
        <w:rPr>
          <w:lang w:val="en-US"/>
        </w:rPr>
        <w:t xml:space="preserve">  (49 minutes, 38 seconds)</w:t>
      </w:r>
      <w:r w:rsidR="001B4A7D">
        <w:rPr>
          <w:lang w:val="en-US"/>
        </w:rPr>
        <w:t>.</w:t>
      </w:r>
    </w:p>
    <w:p w14:paraId="28A9BADC" w14:textId="77777777" w:rsidR="00E01CB9" w:rsidRPr="00446256" w:rsidRDefault="00E01CB9" w:rsidP="006057D8">
      <w:pPr>
        <w:rPr>
          <w:rStyle w:val="BodyCopyText"/>
        </w:rPr>
      </w:pPr>
      <w:r w:rsidRPr="00446256">
        <w:rPr>
          <w:rStyle w:val="BodyCopyText"/>
        </w:rPr>
        <w:t xml:space="preserve">Video 6 with Richard Hammond from Top Gear is very informative and provides detailed insights about LNG supertankers and the natural gas industry.  </w:t>
      </w:r>
    </w:p>
    <w:p w14:paraId="12724352" w14:textId="77777777" w:rsidR="00E01CB9" w:rsidRPr="00E01CB9" w:rsidRDefault="006057D8" w:rsidP="00661D7B">
      <w:pPr>
        <w:pStyle w:val="SubHeading5"/>
      </w:pPr>
      <w:r>
        <w:t xml:space="preserve">5.4.5.3.1. </w:t>
      </w:r>
      <w:r w:rsidR="00E01CB9" w:rsidRPr="00E01CB9">
        <w:t>Suggested Activity</w:t>
      </w:r>
    </w:p>
    <w:p w14:paraId="448D5983" w14:textId="77777777" w:rsidR="00E01CB9" w:rsidRPr="00446256" w:rsidRDefault="00E01CB9" w:rsidP="00E01CB9">
      <w:pPr>
        <w:rPr>
          <w:rStyle w:val="BodyCopyText"/>
        </w:rPr>
      </w:pPr>
      <w:r w:rsidRPr="00446256">
        <w:rPr>
          <w:rStyle w:val="BodyCopyText"/>
        </w:rPr>
        <w:t>Ask the students to make a note of any point that they find interesting or confusing or that answers one of the questions that they listed in Learning Activity 1.  Challenge them to note 10 things by the end of the video.</w:t>
      </w:r>
    </w:p>
    <w:p w14:paraId="7DAFBD52" w14:textId="77777777" w:rsidR="00E01CB9" w:rsidRPr="00E01CB9" w:rsidRDefault="006057D8" w:rsidP="000B4149">
      <w:pPr>
        <w:pStyle w:val="SubHeading3"/>
      </w:pPr>
      <w:r>
        <w:t xml:space="preserve">5.4.6. </w:t>
      </w:r>
      <w:r w:rsidR="00E01CB9" w:rsidRPr="00E01CB9">
        <w:t>Gas Storage</w:t>
      </w:r>
    </w:p>
    <w:p w14:paraId="59FEDE9C" w14:textId="77777777" w:rsidR="00E01CB9" w:rsidRPr="00446256" w:rsidRDefault="00E01CB9" w:rsidP="00E01CB9">
      <w:pPr>
        <w:rPr>
          <w:rStyle w:val="BodyCopyText"/>
        </w:rPr>
      </w:pPr>
      <w:r w:rsidRPr="00446256">
        <w:rPr>
          <w:rStyle w:val="BodyCopyText"/>
        </w:rPr>
        <w:t xml:space="preserve">Outlines the four (4) types of facilities or systems used to store natural gas.  </w:t>
      </w:r>
      <w:r w:rsidR="00233C3F">
        <w:rPr>
          <w:rStyle w:val="BodyCopyText"/>
        </w:rPr>
        <w:t>Note, t</w:t>
      </w:r>
      <w:r w:rsidRPr="00446256">
        <w:rPr>
          <w:rStyle w:val="BodyCopyText"/>
        </w:rPr>
        <w:t>he use LNG tanks is further discussed in Module 2.5 Downstream.</w:t>
      </w:r>
    </w:p>
    <w:p w14:paraId="21AEEF33" w14:textId="77777777" w:rsidR="00E01CB9" w:rsidRPr="00E01CB9" w:rsidRDefault="006057D8" w:rsidP="00F5470E">
      <w:pPr>
        <w:pStyle w:val="SubHeading4"/>
      </w:pPr>
      <w:r>
        <w:t xml:space="preserve">5.4.6.1. </w:t>
      </w:r>
      <w:r w:rsidR="00E01CB9" w:rsidRPr="00E01CB9">
        <w:t>Depleted Oil or Gas Fields</w:t>
      </w:r>
    </w:p>
    <w:p w14:paraId="4F1B39EA" w14:textId="77777777" w:rsidR="00E01CB9" w:rsidRPr="00446256" w:rsidRDefault="00E01CB9" w:rsidP="00446256">
      <w:pPr>
        <w:rPr>
          <w:rStyle w:val="BodyCopyText"/>
        </w:rPr>
      </w:pPr>
      <w:r w:rsidRPr="00446256">
        <w:rPr>
          <w:rStyle w:val="BodyCopyText"/>
        </w:rPr>
        <w:t>The most common storage facility used by industry.</w:t>
      </w:r>
    </w:p>
    <w:p w14:paraId="62899D4C" w14:textId="77777777" w:rsidR="00E01CB9" w:rsidRPr="00E01CB9" w:rsidRDefault="006057D8" w:rsidP="00F5470E">
      <w:pPr>
        <w:pStyle w:val="SubHeading4"/>
      </w:pPr>
      <w:r>
        <w:t xml:space="preserve">5.4.6.2. </w:t>
      </w:r>
      <w:r w:rsidR="00E01CB9" w:rsidRPr="00E01CB9">
        <w:t>Underground Saltwater Aquifer Reservoirs</w:t>
      </w:r>
    </w:p>
    <w:p w14:paraId="54645DE6" w14:textId="77777777" w:rsidR="00E01CB9" w:rsidRPr="00446256" w:rsidRDefault="00E01CB9" w:rsidP="00446256">
      <w:pPr>
        <w:rPr>
          <w:rStyle w:val="BodyCopyText"/>
        </w:rPr>
      </w:pPr>
      <w:r w:rsidRPr="00446256">
        <w:rPr>
          <w:rStyle w:val="BodyCopyText"/>
        </w:rPr>
        <w:t xml:space="preserve">Describes the use and challenges of using these reservoirs. </w:t>
      </w:r>
    </w:p>
    <w:p w14:paraId="297332F9" w14:textId="77777777" w:rsidR="00E01CB9" w:rsidRPr="00E01CB9" w:rsidRDefault="006057D8" w:rsidP="00F5470E">
      <w:pPr>
        <w:pStyle w:val="SubHeading4"/>
      </w:pPr>
      <w:r>
        <w:t xml:space="preserve">5.4.6.3. </w:t>
      </w:r>
      <w:r w:rsidR="00E01CB9" w:rsidRPr="00E01CB9">
        <w:t>Salt Caverns</w:t>
      </w:r>
    </w:p>
    <w:p w14:paraId="43773BF2" w14:textId="77777777" w:rsidR="00E01CB9" w:rsidRPr="00446256" w:rsidRDefault="00E01CB9" w:rsidP="00446256">
      <w:pPr>
        <w:rPr>
          <w:rStyle w:val="BodyCopyText"/>
        </w:rPr>
      </w:pPr>
      <w:r w:rsidRPr="00446256">
        <w:rPr>
          <w:rStyle w:val="BodyCopyText"/>
        </w:rPr>
        <w:t>Describes how and when these types or reservoirs are used.</w:t>
      </w:r>
    </w:p>
    <w:p w14:paraId="50438350" w14:textId="77777777" w:rsidR="00E01CB9" w:rsidRPr="00E01CB9" w:rsidRDefault="006057D8" w:rsidP="00F5470E">
      <w:pPr>
        <w:pStyle w:val="SubHeading4"/>
      </w:pPr>
      <w:r>
        <w:t xml:space="preserve">5.4.6.4. </w:t>
      </w:r>
      <w:r w:rsidR="00E01CB9" w:rsidRPr="00E01CB9">
        <w:t>LNG Storage Tanks</w:t>
      </w:r>
    </w:p>
    <w:p w14:paraId="49116A14" w14:textId="77777777" w:rsidR="00E01CB9" w:rsidRPr="00446256" w:rsidRDefault="00E01CB9" w:rsidP="00446256">
      <w:pPr>
        <w:rPr>
          <w:rStyle w:val="BodyCopyText"/>
        </w:rPr>
      </w:pPr>
      <w:r w:rsidRPr="00446256">
        <w:rPr>
          <w:rStyle w:val="BodyCopyText"/>
        </w:rPr>
        <w:t>Highlights the type of storage facility used to store liquified natural gas (LNG)</w:t>
      </w:r>
      <w:r w:rsidR="00446256">
        <w:rPr>
          <w:rStyle w:val="BodyCopyText"/>
        </w:rPr>
        <w:t>.</w:t>
      </w:r>
    </w:p>
    <w:p w14:paraId="3C1F6F30" w14:textId="77777777" w:rsidR="0070129F" w:rsidRDefault="0070129F">
      <w:pPr>
        <w:rPr>
          <w:b/>
          <w:bCs/>
        </w:rPr>
      </w:pPr>
      <w:bookmarkStart w:id="289" w:name="_Toc48320550"/>
      <w:bookmarkStart w:id="290" w:name="_Toc48915460"/>
      <w:r>
        <w:br w:type="page"/>
      </w:r>
    </w:p>
    <w:p w14:paraId="1CF949D3" w14:textId="77777777" w:rsidR="00E01CB9" w:rsidRPr="00E01CB9" w:rsidRDefault="006057D8" w:rsidP="000B4149">
      <w:pPr>
        <w:pStyle w:val="SubHeading2"/>
      </w:pPr>
      <w:r>
        <w:lastRenderedPageBreak/>
        <w:t xml:space="preserve">5.5. </w:t>
      </w:r>
      <w:r w:rsidR="00E01CB9" w:rsidRPr="00E01CB9">
        <w:t>Midstream Companies and Jobs in British Columbia</w:t>
      </w:r>
      <w:bookmarkEnd w:id="289"/>
      <w:bookmarkEnd w:id="290"/>
    </w:p>
    <w:p w14:paraId="2291DEC6" w14:textId="77777777" w:rsidR="00E01CB9" w:rsidRPr="00E01CB9" w:rsidRDefault="006057D8" w:rsidP="000B4149">
      <w:pPr>
        <w:pStyle w:val="SubHeading3"/>
      </w:pPr>
      <w:r>
        <w:t xml:space="preserve">5.5.1. </w:t>
      </w:r>
      <w:r w:rsidR="00E01CB9" w:rsidRPr="00E01CB9">
        <w:t>Companies</w:t>
      </w:r>
    </w:p>
    <w:p w14:paraId="511C1178" w14:textId="77777777" w:rsidR="00E01CB9" w:rsidRPr="00446256" w:rsidRDefault="00E01CB9" w:rsidP="00E01CB9">
      <w:pPr>
        <w:rPr>
          <w:rStyle w:val="BodyCopyText"/>
        </w:rPr>
      </w:pPr>
      <w:r w:rsidRPr="00446256">
        <w:rPr>
          <w:rStyle w:val="BodyCopyText"/>
        </w:rPr>
        <w:t>Provides a list of some of the major companies operating in midstream sector of the natural gas industry in BC.</w:t>
      </w:r>
    </w:p>
    <w:p w14:paraId="3CD703A2" w14:textId="77777777" w:rsidR="00E01CB9" w:rsidRPr="00446256" w:rsidRDefault="00DE54AB" w:rsidP="00E01CB9">
      <w:pPr>
        <w:rPr>
          <w:rStyle w:val="BodyCopyText"/>
        </w:rPr>
      </w:pPr>
      <w:r>
        <w:rPr>
          <w:rStyle w:val="BodyCopyText"/>
        </w:rPr>
        <w:t>Note, e</w:t>
      </w:r>
      <w:r w:rsidR="00E01CB9" w:rsidRPr="00446256">
        <w:rPr>
          <w:rStyle w:val="BodyCopyText"/>
        </w:rPr>
        <w:t>very effort has been made to ensure this list is up to date at the time of printing.  Instructors should check company websites to ensure names have not changed due to mergers or acquisitions that can happen without notice.</w:t>
      </w:r>
    </w:p>
    <w:p w14:paraId="1FB32BEE" w14:textId="77777777" w:rsidR="00E01CB9" w:rsidRPr="00E01CB9" w:rsidRDefault="006057D8" w:rsidP="000B4149">
      <w:pPr>
        <w:pStyle w:val="SubHeading3"/>
      </w:pPr>
      <w:r>
        <w:t xml:space="preserve">5.5.2. </w:t>
      </w:r>
      <w:r w:rsidR="00E01CB9" w:rsidRPr="00E01CB9">
        <w:t>Occupations and Jobs</w:t>
      </w:r>
    </w:p>
    <w:p w14:paraId="37A90747" w14:textId="77777777" w:rsidR="00E01CB9" w:rsidRPr="00446256" w:rsidRDefault="00E01CB9" w:rsidP="00E01CB9">
      <w:pPr>
        <w:rPr>
          <w:rStyle w:val="BodyCopyText"/>
        </w:rPr>
      </w:pPr>
      <w:r w:rsidRPr="00446256">
        <w:rPr>
          <w:rStyle w:val="BodyCopyText"/>
        </w:rPr>
        <w:t xml:space="preserve">Provides a list of some of the common jobs found in the natural gas industry </w:t>
      </w:r>
      <w:r w:rsidR="00446256">
        <w:rPr>
          <w:rStyle w:val="BodyCopyText"/>
        </w:rPr>
        <w:br/>
      </w:r>
      <w:r w:rsidRPr="00446256">
        <w:rPr>
          <w:rStyle w:val="BodyCopyText"/>
        </w:rPr>
        <w:t>in BC.</w:t>
      </w:r>
    </w:p>
    <w:p w14:paraId="6A890303" w14:textId="77777777" w:rsidR="00E01CB9" w:rsidRPr="00E01CB9" w:rsidRDefault="006057D8" w:rsidP="000B4149">
      <w:pPr>
        <w:pStyle w:val="SubHeading3"/>
      </w:pPr>
      <w:r>
        <w:t xml:space="preserve">5.5.3. </w:t>
      </w:r>
      <w:r w:rsidR="00E01CB9" w:rsidRPr="00E01CB9">
        <w:t>LNG Jobs</w:t>
      </w:r>
    </w:p>
    <w:p w14:paraId="25456A3A" w14:textId="77777777" w:rsidR="00E01CB9" w:rsidRPr="00446256" w:rsidRDefault="00E01CB9" w:rsidP="00E01CB9">
      <w:pPr>
        <w:rPr>
          <w:rStyle w:val="BodyCopyText"/>
        </w:rPr>
      </w:pPr>
      <w:r w:rsidRPr="00446256">
        <w:rPr>
          <w:rStyle w:val="BodyCopyText"/>
        </w:rPr>
        <w:t>Outlines the types of short-term and longer-term jobs expected in the LNG sector.</w:t>
      </w:r>
    </w:p>
    <w:p w14:paraId="7308E844" w14:textId="77777777" w:rsidR="00E01CB9" w:rsidRPr="00E01CB9" w:rsidRDefault="006057D8" w:rsidP="00F5470E">
      <w:pPr>
        <w:pStyle w:val="SubHeading4"/>
      </w:pPr>
      <w:r>
        <w:t xml:space="preserve">5.5.3.1. </w:t>
      </w:r>
      <w:r w:rsidR="00E01CB9" w:rsidRPr="00E01CB9">
        <w:t>BC Provincial Government Job Estimates</w:t>
      </w:r>
    </w:p>
    <w:p w14:paraId="37C3778F" w14:textId="77777777" w:rsidR="00E01CB9" w:rsidRPr="00446256" w:rsidRDefault="00E01CB9" w:rsidP="00E01CB9">
      <w:pPr>
        <w:rPr>
          <w:rStyle w:val="BodyCopyText"/>
        </w:rPr>
      </w:pPr>
      <w:r w:rsidRPr="00446256">
        <w:rPr>
          <w:rStyle w:val="BodyCopyText"/>
        </w:rPr>
        <w:t>Provides a synopsis of the estimated expected number of direct and indirect jobs to be created by the LNG sector during the construction and operational phases.</w:t>
      </w:r>
    </w:p>
    <w:p w14:paraId="60CE705B" w14:textId="77777777" w:rsidR="00E01CB9" w:rsidRPr="00446256" w:rsidRDefault="00DE54AB" w:rsidP="00E01CB9">
      <w:pPr>
        <w:rPr>
          <w:rStyle w:val="BodyCopyText"/>
        </w:rPr>
      </w:pPr>
      <w:r>
        <w:rPr>
          <w:rStyle w:val="BodyCopyText"/>
        </w:rPr>
        <w:t>Note, t</w:t>
      </w:r>
      <w:r w:rsidR="00E01CB9" w:rsidRPr="00446256">
        <w:rPr>
          <w:rStyle w:val="BodyCopyText"/>
        </w:rPr>
        <w:t>he job numbers will change (up or down) depending on the number of LNG facilities proposed, the date of their approval, and when construction of the facility begins.</w:t>
      </w:r>
    </w:p>
    <w:p w14:paraId="6AB930DE" w14:textId="77777777" w:rsidR="00E01CB9" w:rsidRPr="00E01CB9" w:rsidRDefault="006057D8" w:rsidP="00F5470E">
      <w:pPr>
        <w:pStyle w:val="SubHeading4"/>
      </w:pPr>
      <w:r>
        <w:t xml:space="preserve">5.5.3.2. </w:t>
      </w:r>
      <w:r w:rsidR="00E01CB9" w:rsidRPr="00E01CB9">
        <w:t xml:space="preserve">Video 7:  </w:t>
      </w:r>
      <w:bookmarkStart w:id="291" w:name="_Hlk36387941"/>
      <w:r w:rsidR="00E01CB9" w:rsidRPr="00E01CB9">
        <w:fldChar w:fldCharType="begin"/>
      </w:r>
      <w:r w:rsidR="00E01CB9" w:rsidRPr="00E01CB9">
        <w:instrText>HYPERLINK "https://www.youtube.com/watch?v=leyMqJEvYR4"</w:instrText>
      </w:r>
      <w:r w:rsidR="00E01CB9" w:rsidRPr="00E01CB9">
        <w:fldChar w:fldCharType="separate"/>
      </w:r>
      <w:bookmarkEnd w:id="291"/>
      <w:r w:rsidR="00E01CB9" w:rsidRPr="00E01CB9">
        <w:rPr>
          <w:color w:val="0000FF" w:themeColor="hyperlink"/>
          <w:u w:val="single"/>
        </w:rPr>
        <w:t>LNG Workforce</w:t>
      </w:r>
      <w:r w:rsidR="00E01CB9" w:rsidRPr="00E01CB9">
        <w:fldChar w:fldCharType="end"/>
      </w:r>
      <w:r w:rsidR="00E01CB9" w:rsidRPr="00E01CB9">
        <w:t xml:space="preserve"> </w:t>
      </w:r>
      <w:r w:rsidR="003C021B">
        <w:t xml:space="preserve"> </w:t>
      </w:r>
      <w:r w:rsidR="00E01CB9" w:rsidRPr="00E01CB9">
        <w:t>(02 minutes 38 seconds)</w:t>
      </w:r>
      <w:r w:rsidR="001B4A7D">
        <w:t>.</w:t>
      </w:r>
    </w:p>
    <w:p w14:paraId="5D949E5F" w14:textId="77777777" w:rsidR="00E01CB9" w:rsidRPr="00446256" w:rsidRDefault="006057D8" w:rsidP="006057D8">
      <w:pPr>
        <w:pStyle w:val="Heading5"/>
        <w:rPr>
          <w:rStyle w:val="BodyCopyText"/>
        </w:rPr>
      </w:pPr>
      <w:bookmarkStart w:id="292" w:name="_Appendix_E"/>
      <w:bookmarkStart w:id="293" w:name="_Appendix_A"/>
      <w:bookmarkStart w:id="294" w:name="_Appendix_D"/>
      <w:bookmarkEnd w:id="292"/>
      <w:bookmarkEnd w:id="293"/>
      <w:bookmarkEnd w:id="294"/>
      <w:r w:rsidRPr="00446256">
        <w:rPr>
          <w:rStyle w:val="BodyCopyText"/>
        </w:rPr>
        <w:t xml:space="preserve">5.5.3.3. </w:t>
      </w:r>
      <w:r w:rsidR="00E01CB9" w:rsidRPr="00446256">
        <w:rPr>
          <w:rStyle w:val="BodyCopyText"/>
        </w:rPr>
        <w:t>For additional information on LNG, visit:</w:t>
      </w:r>
    </w:p>
    <w:p w14:paraId="298C87AB" w14:textId="77777777" w:rsidR="00E01CB9" w:rsidRPr="004170F1" w:rsidRDefault="00E01CB9" w:rsidP="001A4DD0">
      <w:pPr>
        <w:pStyle w:val="ListwithBullets"/>
        <w:rPr>
          <w:rStyle w:val="BodyCopyText"/>
        </w:rPr>
      </w:pPr>
      <w:r w:rsidRPr="003C021B">
        <w:rPr>
          <w:rStyle w:val="BodyCopyText"/>
        </w:rPr>
        <w:t xml:space="preserve">Website 3:  </w:t>
      </w:r>
      <w:hyperlink r:id="rId89" w:history="1">
        <w:r w:rsidRPr="002C073C">
          <w:rPr>
            <w:rStyle w:val="BodyCopyText"/>
            <w:color w:val="0000FF"/>
            <w:u w:val="single"/>
          </w:rPr>
          <w:t>Workforce Development</w:t>
        </w:r>
      </w:hyperlink>
      <w:r w:rsidR="001B4A7D" w:rsidRPr="001B4A7D">
        <w:rPr>
          <w:rStyle w:val="BodyCopyText"/>
          <w:color w:val="0000FF"/>
        </w:rPr>
        <w:t>.</w:t>
      </w:r>
      <w:r w:rsidRPr="001B4A7D">
        <w:rPr>
          <w:rStyle w:val="BodyCopyText"/>
          <w:color w:val="0000FF"/>
        </w:rPr>
        <w:t xml:space="preserve"> </w:t>
      </w:r>
    </w:p>
    <w:p w14:paraId="0F3D66D8" w14:textId="77777777" w:rsidR="00E01CB9" w:rsidRPr="00446256" w:rsidRDefault="00E01CB9" w:rsidP="001A4DD0">
      <w:pPr>
        <w:pStyle w:val="ListwithBullets"/>
        <w:rPr>
          <w:rStyle w:val="BodyCopyText"/>
        </w:rPr>
      </w:pPr>
      <w:r w:rsidRPr="003C021B">
        <w:rPr>
          <w:rStyle w:val="BodyCopyText"/>
        </w:rPr>
        <w:t xml:space="preserve">Video 8:  </w:t>
      </w:r>
      <w:bookmarkStart w:id="295" w:name="_Hlk36387967"/>
      <w:r w:rsidRPr="002C073C">
        <w:rPr>
          <w:rStyle w:val="BodyCopyText"/>
          <w:color w:val="0000FF"/>
          <w:u w:val="single"/>
        </w:rPr>
        <w:fldChar w:fldCharType="begin"/>
      </w:r>
      <w:r w:rsidRPr="002C073C">
        <w:rPr>
          <w:rStyle w:val="BodyCopyText"/>
          <w:color w:val="0000FF"/>
          <w:u w:val="single"/>
        </w:rPr>
        <w:instrText>HYPERLINK "http://www.youtube.com/watch?v=zZSGwQTuYuc"</w:instrText>
      </w:r>
      <w:r w:rsidRPr="002C073C">
        <w:rPr>
          <w:rStyle w:val="BodyCopyText"/>
          <w:color w:val="0000FF"/>
          <w:u w:val="single"/>
        </w:rPr>
        <w:fldChar w:fldCharType="separate"/>
      </w:r>
      <w:bookmarkEnd w:id="295"/>
      <w:r w:rsidRPr="002C073C">
        <w:rPr>
          <w:rStyle w:val="BodyCopyText"/>
          <w:color w:val="0000FF"/>
          <w:u w:val="single"/>
        </w:rPr>
        <w:t>Natural Gas in BC</w:t>
      </w:r>
      <w:r w:rsidRPr="002C073C">
        <w:rPr>
          <w:rStyle w:val="BodyCopyText"/>
          <w:color w:val="0000FF"/>
          <w:u w:val="single"/>
        </w:rPr>
        <w:fldChar w:fldCharType="end"/>
      </w:r>
      <w:r w:rsidRPr="003C021B">
        <w:rPr>
          <w:rStyle w:val="BodyCopyText"/>
        </w:rPr>
        <w:t xml:space="preserve"> </w:t>
      </w:r>
      <w:r w:rsidR="003C021B" w:rsidRPr="003C021B">
        <w:rPr>
          <w:rStyle w:val="BodyCopyText"/>
        </w:rPr>
        <w:t xml:space="preserve"> </w:t>
      </w:r>
      <w:r w:rsidRPr="003C021B">
        <w:rPr>
          <w:rStyle w:val="BodyCopyText"/>
        </w:rPr>
        <w:t>(02 minutes 38 seconds)</w:t>
      </w:r>
      <w:r w:rsidR="001B4A7D">
        <w:rPr>
          <w:rStyle w:val="BodyCopyText"/>
        </w:rPr>
        <w:t>.</w:t>
      </w:r>
    </w:p>
    <w:p w14:paraId="419F1707" w14:textId="77777777" w:rsidR="00E01CB9" w:rsidRPr="00E01CB9" w:rsidRDefault="006057D8" w:rsidP="000B4149">
      <w:pPr>
        <w:pStyle w:val="SubHeading2"/>
      </w:pPr>
      <w:bookmarkStart w:id="296" w:name="_Toc48915461"/>
      <w:r>
        <w:lastRenderedPageBreak/>
        <w:t xml:space="preserve">5.6. </w:t>
      </w:r>
      <w:r w:rsidR="00E01CB9" w:rsidRPr="00E01CB9">
        <w:t>Learning Activity 5 Mad-Minute Midstream Learning</w:t>
      </w:r>
      <w:bookmarkEnd w:id="296"/>
    </w:p>
    <w:p w14:paraId="0F4347FB" w14:textId="77777777" w:rsidR="00E01CB9" w:rsidRPr="00446256" w:rsidRDefault="00E01CB9" w:rsidP="00E01CB9">
      <w:pPr>
        <w:rPr>
          <w:rStyle w:val="BodyCopyText"/>
        </w:rPr>
      </w:pPr>
      <w:r w:rsidRPr="00446256">
        <w:rPr>
          <w:rStyle w:val="BodyCopyText"/>
        </w:rPr>
        <w:t>In learning activities 1 and 2, students looked at the knowledge they had about the midstream sector of the natural gas industry before reading all of the information in the module.  This learning activity will help them show what they have learned now that they are fully informed.</w:t>
      </w:r>
    </w:p>
    <w:p w14:paraId="232D12E5" w14:textId="77777777" w:rsidR="00E01CB9" w:rsidRPr="00E01CB9" w:rsidRDefault="00E01CB9" w:rsidP="00294831">
      <w:pPr>
        <w:pStyle w:val="BodyCopyITALICS"/>
      </w:pPr>
      <w:r w:rsidRPr="00E01CB9">
        <w:t>Instructions</w:t>
      </w:r>
    </w:p>
    <w:p w14:paraId="133AA333" w14:textId="77777777" w:rsidR="00E01CB9" w:rsidRPr="00446256" w:rsidRDefault="00E01CB9" w:rsidP="00E34CB4">
      <w:pPr>
        <w:numPr>
          <w:ilvl w:val="0"/>
          <w:numId w:val="76"/>
        </w:numPr>
        <w:ind w:left="924" w:hanging="357"/>
        <w:rPr>
          <w:rStyle w:val="BodyCopyText"/>
        </w:rPr>
      </w:pPr>
      <w:r w:rsidRPr="00446256">
        <w:rPr>
          <w:rStyle w:val="BodyCopyText"/>
        </w:rPr>
        <w:t>Ask students to select an aspect about the midstream sector that they did not know about before, but do now</w:t>
      </w:r>
      <w:r w:rsidR="0069731A">
        <w:rPr>
          <w:rStyle w:val="BodyCopyText"/>
        </w:rPr>
        <w:t>.</w:t>
      </w:r>
    </w:p>
    <w:p w14:paraId="4B93A45B" w14:textId="77777777" w:rsidR="00E01CB9" w:rsidRPr="00446256" w:rsidRDefault="00E01CB9" w:rsidP="00E34CB4">
      <w:pPr>
        <w:numPr>
          <w:ilvl w:val="0"/>
          <w:numId w:val="76"/>
        </w:numPr>
        <w:ind w:left="924" w:hanging="357"/>
        <w:rPr>
          <w:rStyle w:val="BodyCopyText"/>
        </w:rPr>
      </w:pPr>
      <w:r w:rsidRPr="00446256">
        <w:rPr>
          <w:rStyle w:val="BodyCopyText"/>
        </w:rPr>
        <w:t>Have students summarize what they learned about their selection including noting anything that surprised them or that they feel is significant or interesting</w:t>
      </w:r>
      <w:r w:rsidR="0069731A">
        <w:rPr>
          <w:rStyle w:val="BodyCopyText"/>
        </w:rPr>
        <w:t>.</w:t>
      </w:r>
    </w:p>
    <w:p w14:paraId="7A15262D" w14:textId="77777777" w:rsidR="00E01CB9" w:rsidRPr="00446256" w:rsidRDefault="00E01CB9" w:rsidP="00E34CB4">
      <w:pPr>
        <w:numPr>
          <w:ilvl w:val="0"/>
          <w:numId w:val="76"/>
        </w:numPr>
        <w:ind w:left="924" w:hanging="357"/>
        <w:rPr>
          <w:rStyle w:val="BodyCopyText"/>
        </w:rPr>
      </w:pPr>
      <w:r w:rsidRPr="00446256">
        <w:rPr>
          <w:rStyle w:val="BodyCopyText"/>
        </w:rPr>
        <w:t>With a partner or as a class, ask students to share their new knowledge in a mad minute – a mad minute means they only have one minute to tell what they know</w:t>
      </w:r>
      <w:r w:rsidR="0069731A">
        <w:rPr>
          <w:rStyle w:val="BodyCopyText"/>
        </w:rPr>
        <w:t>.</w:t>
      </w:r>
    </w:p>
    <w:p w14:paraId="18667480" w14:textId="77777777" w:rsidR="00E01CB9" w:rsidRPr="00E01CB9" w:rsidRDefault="006057D8" w:rsidP="000B4149">
      <w:pPr>
        <w:pStyle w:val="SubHeading2"/>
      </w:pPr>
      <w:bookmarkStart w:id="297" w:name="_Toc48320551"/>
      <w:bookmarkStart w:id="298" w:name="_Toc48915462"/>
      <w:r>
        <w:t xml:space="preserve">5.7. </w:t>
      </w:r>
      <w:r w:rsidR="00E01CB9" w:rsidRPr="00E01CB9">
        <w:t>Communities and LNG Projects</w:t>
      </w:r>
      <w:bookmarkEnd w:id="297"/>
      <w:bookmarkEnd w:id="298"/>
    </w:p>
    <w:p w14:paraId="2D90188F" w14:textId="77777777" w:rsidR="00E01CB9" w:rsidRPr="00446256" w:rsidRDefault="00E01CB9" w:rsidP="00E01CB9">
      <w:pPr>
        <w:rPr>
          <w:rStyle w:val="BodyCopyText"/>
        </w:rPr>
      </w:pPr>
      <w:r w:rsidRPr="00446256">
        <w:rPr>
          <w:rStyle w:val="BodyCopyText"/>
        </w:rPr>
        <w:t>This section outlines the regions and communities within BC that are preparing for the coming development of LNG.   Video 9 highlights some of the activities underway with LNG Canada and the Haisla Nation.</w:t>
      </w:r>
    </w:p>
    <w:p w14:paraId="0C0AF96C" w14:textId="77777777" w:rsidR="00E01CB9" w:rsidRPr="00E01CB9" w:rsidRDefault="006057D8" w:rsidP="000B4149">
      <w:pPr>
        <w:pStyle w:val="SubHeading3"/>
      </w:pPr>
      <w:bookmarkStart w:id="299" w:name="_Video_9"/>
      <w:bookmarkEnd w:id="299"/>
      <w:r>
        <w:rPr>
          <w:lang w:val="en-US"/>
        </w:rPr>
        <w:t xml:space="preserve">5.7.1. </w:t>
      </w:r>
      <w:r w:rsidR="00E01CB9" w:rsidRPr="00E01CB9">
        <w:rPr>
          <w:lang w:val="en-US"/>
        </w:rPr>
        <w:t xml:space="preserve">Video 9:  </w:t>
      </w:r>
      <w:bookmarkStart w:id="300" w:name="_Hlk36387983"/>
      <w:r w:rsidR="00E01CB9" w:rsidRPr="00E01CB9">
        <w:fldChar w:fldCharType="begin"/>
      </w:r>
      <w:r w:rsidR="00E01CB9" w:rsidRPr="00E01CB9">
        <w:instrText>HYPERLINK "https://www.youtube.com/watch?v=avUywWJCYGg"</w:instrText>
      </w:r>
      <w:r w:rsidR="00E01CB9" w:rsidRPr="00E01CB9">
        <w:fldChar w:fldCharType="separate"/>
      </w:r>
      <w:bookmarkEnd w:id="300"/>
      <w:r w:rsidR="00E01CB9" w:rsidRPr="00E01CB9">
        <w:rPr>
          <w:color w:val="0000FF" w:themeColor="hyperlink"/>
          <w:u w:val="single"/>
        </w:rPr>
        <w:t>LNG Canada and the Haisla Nation - Working Towards Economic Growth</w:t>
      </w:r>
      <w:r w:rsidR="00E01CB9" w:rsidRPr="00E01CB9">
        <w:fldChar w:fldCharType="end"/>
      </w:r>
      <w:r w:rsidR="00E01CB9" w:rsidRPr="00E01CB9">
        <w:t xml:space="preserve"> (03 minutes, 50 seconds)</w:t>
      </w:r>
      <w:r w:rsidR="00F73779">
        <w:t>.</w:t>
      </w:r>
    </w:p>
    <w:p w14:paraId="1C0F650D" w14:textId="77777777" w:rsidR="0070129F" w:rsidRDefault="0070129F">
      <w:pPr>
        <w:rPr>
          <w:rFonts w:eastAsiaTheme="majorEastAsia" w:cstheme="majorBidi"/>
          <w:b/>
          <w:i/>
          <w:noProof/>
          <w:szCs w:val="28"/>
        </w:rPr>
      </w:pPr>
      <w:bookmarkStart w:id="301" w:name="_Hlk48408696"/>
      <w:r>
        <w:br w:type="page"/>
      </w:r>
    </w:p>
    <w:p w14:paraId="15A45BC6" w14:textId="77777777" w:rsidR="00E01CB9" w:rsidRPr="00E01CB9" w:rsidRDefault="006057D8" w:rsidP="000B4149">
      <w:pPr>
        <w:pStyle w:val="SubHeading3"/>
      </w:pPr>
      <w:r>
        <w:lastRenderedPageBreak/>
        <w:t xml:space="preserve">5.7.2. </w:t>
      </w:r>
      <w:r w:rsidR="00E01CB9" w:rsidRPr="00E01CB9">
        <w:t>Learning Activity 6 Living in a Natural Gas or LNG Community in BC</w:t>
      </w:r>
    </w:p>
    <w:bookmarkEnd w:id="301"/>
    <w:p w14:paraId="5D61694F" w14:textId="77777777" w:rsidR="00E01CB9" w:rsidRPr="00446256" w:rsidRDefault="00E01CB9" w:rsidP="00E01CB9">
      <w:pPr>
        <w:rPr>
          <w:rStyle w:val="BodyCopyText"/>
        </w:rPr>
      </w:pPr>
      <w:r w:rsidRPr="00446256">
        <w:rPr>
          <w:rStyle w:val="BodyCopyText"/>
        </w:rPr>
        <w:t xml:space="preserve">This learning activity will help student get a feel for what it might be like to live in or near a community where natural gas is processed and/or where LNG plants are proposed.  </w:t>
      </w:r>
    </w:p>
    <w:p w14:paraId="7D11E63E" w14:textId="77777777" w:rsidR="00E01CB9" w:rsidRPr="00E01CB9" w:rsidRDefault="00E01CB9" w:rsidP="00294831">
      <w:pPr>
        <w:pStyle w:val="BodyCopyITALICS"/>
      </w:pPr>
      <w:r w:rsidRPr="00E01CB9">
        <w:t>Instructions</w:t>
      </w:r>
    </w:p>
    <w:p w14:paraId="32BAE3F7" w14:textId="77777777" w:rsidR="00E01CB9" w:rsidRPr="00446256" w:rsidRDefault="00E01CB9" w:rsidP="00E34CB4">
      <w:pPr>
        <w:numPr>
          <w:ilvl w:val="0"/>
          <w:numId w:val="77"/>
        </w:numPr>
        <w:ind w:left="924" w:right="181" w:hanging="357"/>
        <w:rPr>
          <w:rStyle w:val="BodyCopyText"/>
        </w:rPr>
      </w:pPr>
      <w:r w:rsidRPr="00446256">
        <w:rPr>
          <w:rStyle w:val="BodyCopyText"/>
        </w:rPr>
        <w:t>Ask students to use the information from Table 1 and Websites 1 and 2 to research communities in British Columbia close to natural gas and LNG operations or projects.</w:t>
      </w:r>
    </w:p>
    <w:p w14:paraId="46C855EB" w14:textId="77777777" w:rsidR="00E01CB9" w:rsidRPr="00446256" w:rsidRDefault="00E01CB9" w:rsidP="00E34CB4">
      <w:pPr>
        <w:numPr>
          <w:ilvl w:val="0"/>
          <w:numId w:val="77"/>
        </w:numPr>
        <w:ind w:left="924" w:right="181" w:hanging="357"/>
        <w:rPr>
          <w:rStyle w:val="BodyCopyText"/>
        </w:rPr>
      </w:pPr>
      <w:r w:rsidRPr="00446256">
        <w:rPr>
          <w:rStyle w:val="BodyCopyText"/>
        </w:rPr>
        <w:t xml:space="preserve">Students are to select a community and describe what life would be like in the community for a family moving there from a large city within or outside of the province.  </w:t>
      </w:r>
    </w:p>
    <w:p w14:paraId="0E94F463" w14:textId="77777777" w:rsidR="00E01CB9" w:rsidRPr="00446256" w:rsidRDefault="00E01CB9" w:rsidP="00E00700">
      <w:pPr>
        <w:ind w:left="62"/>
        <w:rPr>
          <w:rStyle w:val="BodyCopyText"/>
        </w:rPr>
      </w:pPr>
      <w:r w:rsidRPr="00446256">
        <w:rPr>
          <w:rStyle w:val="BodyCopyText"/>
        </w:rPr>
        <w:t xml:space="preserve">The family consists of two parents (both of whom work outside the home) and two school-aged children (one in elementary school and one in high school).  One parent has a natural gas/LNG related job; the other parent needs to find </w:t>
      </w:r>
      <w:r w:rsidR="00160C64">
        <w:rPr>
          <w:rStyle w:val="BodyCopyText"/>
        </w:rPr>
        <w:br/>
      </w:r>
      <w:r w:rsidRPr="00446256">
        <w:rPr>
          <w:rStyle w:val="BodyCopyText"/>
        </w:rPr>
        <w:t xml:space="preserve">a job.  </w:t>
      </w:r>
    </w:p>
    <w:p w14:paraId="03702F8B" w14:textId="77777777" w:rsidR="00E01CB9" w:rsidRPr="00446256" w:rsidRDefault="00E01CB9" w:rsidP="00E34CB4">
      <w:pPr>
        <w:numPr>
          <w:ilvl w:val="0"/>
          <w:numId w:val="77"/>
        </w:numPr>
        <w:ind w:left="924" w:hanging="357"/>
        <w:rPr>
          <w:rStyle w:val="BodyCopyText"/>
        </w:rPr>
      </w:pPr>
      <w:r w:rsidRPr="00446256">
        <w:rPr>
          <w:rStyle w:val="BodyCopyText"/>
        </w:rPr>
        <w:t xml:space="preserve">Have the students answer the </w:t>
      </w:r>
      <w:r w:rsidR="00313414" w:rsidRPr="00446256">
        <w:rPr>
          <w:rStyle w:val="BodyCopyText"/>
        </w:rPr>
        <w:t>q</w:t>
      </w:r>
      <w:r w:rsidRPr="00446256">
        <w:rPr>
          <w:rStyle w:val="BodyCopyText"/>
        </w:rPr>
        <w:t>uestions</w:t>
      </w:r>
      <w:r w:rsidR="00313414" w:rsidRPr="00446256">
        <w:rPr>
          <w:rStyle w:val="BodyCopyText"/>
        </w:rPr>
        <w:t xml:space="preserve"> below.</w:t>
      </w:r>
    </w:p>
    <w:p w14:paraId="01DC961B" w14:textId="77777777" w:rsidR="00E01CB9" w:rsidRPr="00446256" w:rsidRDefault="00E01CB9" w:rsidP="00E34CB4">
      <w:pPr>
        <w:numPr>
          <w:ilvl w:val="0"/>
          <w:numId w:val="94"/>
        </w:numPr>
        <w:ind w:left="1259" w:hanging="357"/>
        <w:rPr>
          <w:rStyle w:val="BodyCopyText"/>
        </w:rPr>
      </w:pPr>
      <w:r w:rsidRPr="00446256">
        <w:rPr>
          <w:rStyle w:val="BodyCopyText"/>
        </w:rPr>
        <w:t>Where and what type of home might they have?</w:t>
      </w:r>
    </w:p>
    <w:p w14:paraId="06773C8A" w14:textId="77777777" w:rsidR="00E01CB9" w:rsidRPr="00446256" w:rsidRDefault="00E01CB9" w:rsidP="00E34CB4">
      <w:pPr>
        <w:numPr>
          <w:ilvl w:val="0"/>
          <w:numId w:val="94"/>
        </w:numPr>
        <w:ind w:left="1259" w:hanging="357"/>
        <w:rPr>
          <w:rStyle w:val="BodyCopyText"/>
        </w:rPr>
      </w:pPr>
      <w:r w:rsidRPr="00446256">
        <w:rPr>
          <w:rStyle w:val="BodyCopyText"/>
        </w:rPr>
        <w:t>Are there schools for the children, and if so, where are they?</w:t>
      </w:r>
    </w:p>
    <w:p w14:paraId="275A2C7D" w14:textId="77777777" w:rsidR="00E01CB9" w:rsidRPr="00446256" w:rsidRDefault="00E01CB9" w:rsidP="00E34CB4">
      <w:pPr>
        <w:numPr>
          <w:ilvl w:val="0"/>
          <w:numId w:val="94"/>
        </w:numPr>
        <w:ind w:left="1259" w:hanging="357"/>
        <w:rPr>
          <w:rStyle w:val="BodyCopyText"/>
        </w:rPr>
      </w:pPr>
      <w:r w:rsidRPr="00446256">
        <w:rPr>
          <w:rStyle w:val="BodyCopyText"/>
        </w:rPr>
        <w:t>What kind of leisure activities are possible?</w:t>
      </w:r>
    </w:p>
    <w:p w14:paraId="49698447" w14:textId="77777777" w:rsidR="00E01CB9" w:rsidRPr="00446256" w:rsidRDefault="00E01CB9" w:rsidP="00E34CB4">
      <w:pPr>
        <w:numPr>
          <w:ilvl w:val="0"/>
          <w:numId w:val="94"/>
        </w:numPr>
        <w:ind w:left="1259" w:hanging="357"/>
        <w:rPr>
          <w:rStyle w:val="BodyCopyText"/>
        </w:rPr>
      </w:pPr>
      <w:r w:rsidRPr="00446256">
        <w:rPr>
          <w:rStyle w:val="BodyCopyText"/>
        </w:rPr>
        <w:t>What community services are available e.g., medical, sports, recreation, etc.?</w:t>
      </w:r>
    </w:p>
    <w:p w14:paraId="70047051" w14:textId="77777777" w:rsidR="00E01CB9" w:rsidRPr="00446256" w:rsidRDefault="00E01CB9" w:rsidP="00E34CB4">
      <w:pPr>
        <w:numPr>
          <w:ilvl w:val="0"/>
          <w:numId w:val="94"/>
        </w:numPr>
        <w:ind w:left="1259" w:hanging="357"/>
        <w:rPr>
          <w:rStyle w:val="BodyCopyText"/>
        </w:rPr>
      </w:pPr>
      <w:r w:rsidRPr="00446256">
        <w:rPr>
          <w:rStyle w:val="BodyCopyText"/>
        </w:rPr>
        <w:t>What is the housing availability and affordability?</w:t>
      </w:r>
    </w:p>
    <w:p w14:paraId="7555D7BF" w14:textId="77777777" w:rsidR="00E01CB9" w:rsidRPr="00E01CB9" w:rsidRDefault="00E01CB9" w:rsidP="00E34CB4">
      <w:pPr>
        <w:numPr>
          <w:ilvl w:val="0"/>
          <w:numId w:val="77"/>
        </w:numPr>
        <w:ind w:left="924" w:hanging="357"/>
      </w:pPr>
      <w:r w:rsidRPr="00446256">
        <w:rPr>
          <w:rStyle w:val="BodyCopyText"/>
        </w:rPr>
        <w:t>Have the students share their findings with the class.</w:t>
      </w:r>
    </w:p>
    <w:p w14:paraId="7942B232" w14:textId="77777777" w:rsidR="00973FA4" w:rsidRPr="00A71021" w:rsidRDefault="00E01CB9" w:rsidP="000A5CA6">
      <w:pPr>
        <w:pStyle w:val="SubHeading1"/>
      </w:pPr>
      <w:bookmarkStart w:id="302" w:name="_Toc48915463"/>
      <w:r>
        <w:lastRenderedPageBreak/>
        <w:t xml:space="preserve">6. </w:t>
      </w:r>
      <w:r w:rsidR="00973FA4" w:rsidRPr="00A71021">
        <w:t>Suggested Reading</w:t>
      </w:r>
      <w:bookmarkEnd w:id="302"/>
    </w:p>
    <w:p w14:paraId="0EBB1317" w14:textId="77777777" w:rsidR="00FE43A0" w:rsidRPr="00446256" w:rsidRDefault="00022D20" w:rsidP="004133D8">
      <w:pPr>
        <w:rPr>
          <w:rStyle w:val="BodyCopyText"/>
        </w:rPr>
      </w:pPr>
      <w:r w:rsidRPr="00446256">
        <w:rPr>
          <w:rStyle w:val="BodyCopyText"/>
        </w:rPr>
        <w:t xml:space="preserve">Encourage </w:t>
      </w:r>
      <w:r w:rsidR="00AD6D7C" w:rsidRPr="00446256">
        <w:rPr>
          <w:rStyle w:val="BodyCopyText"/>
        </w:rPr>
        <w:t>students</w:t>
      </w:r>
      <w:r w:rsidRPr="00446256">
        <w:rPr>
          <w:rStyle w:val="BodyCopyText"/>
        </w:rPr>
        <w:t xml:space="preserve"> to complete the suggested reading.</w:t>
      </w:r>
    </w:p>
    <w:p w14:paraId="39D814A0" w14:textId="77777777" w:rsidR="00203D21" w:rsidRPr="003C021B" w:rsidRDefault="00F2151A" w:rsidP="001A4DD0">
      <w:pPr>
        <w:pStyle w:val="ListwithBullets"/>
        <w:rPr>
          <w:rStyle w:val="BodyCopyText"/>
        </w:rPr>
      </w:pPr>
      <w:r w:rsidRPr="003C021B">
        <w:rPr>
          <w:rStyle w:val="BodyCopyText"/>
        </w:rPr>
        <w:t xml:space="preserve">Our Petroleum Challenge - Sustainability into the 21st Century, Eighth Edition, </w:t>
      </w:r>
      <w:r w:rsidRPr="003C021B">
        <w:rPr>
          <w:rStyle w:val="BodyCopyText"/>
          <w:b/>
          <w:bCs w:val="0"/>
        </w:rPr>
        <w:t>Online PDF: Canadian Centre for Energy Information</w:t>
      </w:r>
      <w:r w:rsidR="0069731A">
        <w:rPr>
          <w:rStyle w:val="BodyCopyText"/>
          <w:b/>
          <w:bCs w:val="0"/>
        </w:rPr>
        <w:t>.</w:t>
      </w:r>
    </w:p>
    <w:p w14:paraId="319C0B9A" w14:textId="77777777" w:rsidR="00203D21" w:rsidRPr="003C021B" w:rsidRDefault="00F2151A" w:rsidP="00E34CB4">
      <w:pPr>
        <w:pStyle w:val="ListwithBullets"/>
        <w:numPr>
          <w:ilvl w:val="0"/>
          <w:numId w:val="120"/>
        </w:numPr>
        <w:rPr>
          <w:rStyle w:val="BodyCopyText"/>
        </w:rPr>
      </w:pPr>
      <w:r w:rsidRPr="003C021B">
        <w:rPr>
          <w:rStyle w:val="BodyCopyText"/>
        </w:rPr>
        <w:t>Section 2 - Inside the Industry</w:t>
      </w:r>
      <w:r w:rsidR="0069731A">
        <w:rPr>
          <w:rStyle w:val="BodyCopyText"/>
        </w:rPr>
        <w:t>.</w:t>
      </w:r>
    </w:p>
    <w:p w14:paraId="4A75E5BE" w14:textId="77777777" w:rsidR="00203D21" w:rsidRPr="003C021B" w:rsidRDefault="00F2151A" w:rsidP="00E34CB4">
      <w:pPr>
        <w:pStyle w:val="ListwithBullets"/>
        <w:numPr>
          <w:ilvl w:val="0"/>
          <w:numId w:val="120"/>
        </w:numPr>
        <w:rPr>
          <w:rStyle w:val="BodyCopyText"/>
        </w:rPr>
      </w:pPr>
      <w:r w:rsidRPr="003C021B">
        <w:rPr>
          <w:rStyle w:val="BodyCopyText"/>
        </w:rPr>
        <w:t>Chapter 5 – Transportation.  pages 70-81</w:t>
      </w:r>
      <w:r w:rsidR="0069731A">
        <w:rPr>
          <w:rStyle w:val="BodyCopyText"/>
        </w:rPr>
        <w:t>.</w:t>
      </w:r>
    </w:p>
    <w:p w14:paraId="27FB78DA" w14:textId="77777777" w:rsidR="00F2151A" w:rsidRPr="00446256" w:rsidRDefault="00F2151A" w:rsidP="00E34CB4">
      <w:pPr>
        <w:pStyle w:val="ListwithBullets"/>
        <w:numPr>
          <w:ilvl w:val="0"/>
          <w:numId w:val="120"/>
        </w:numPr>
        <w:rPr>
          <w:rStyle w:val="BodyCopyText"/>
        </w:rPr>
      </w:pPr>
      <w:r w:rsidRPr="003C021B">
        <w:rPr>
          <w:rStyle w:val="BodyCopyText"/>
        </w:rPr>
        <w:t>Chapter 7 – Marketing.  pages 88-91</w:t>
      </w:r>
      <w:r w:rsidR="0069731A">
        <w:rPr>
          <w:rStyle w:val="BodyCopyText"/>
        </w:rPr>
        <w:t>.</w:t>
      </w:r>
    </w:p>
    <w:p w14:paraId="7557F9F7" w14:textId="77777777" w:rsidR="00F5000E" w:rsidRPr="002C073C" w:rsidRDefault="001A089F" w:rsidP="001A4DD0">
      <w:pPr>
        <w:pStyle w:val="ListwithBullets"/>
        <w:rPr>
          <w:rStyle w:val="BodyCopyText"/>
          <w:u w:val="single"/>
        </w:rPr>
      </w:pPr>
      <w:hyperlink r:id="rId90" w:history="1">
        <w:r w:rsidR="00F5000E" w:rsidRPr="002C073C">
          <w:rPr>
            <w:rStyle w:val="BodyCopyText"/>
            <w:color w:val="0000FF"/>
            <w:u w:val="single"/>
          </w:rPr>
          <w:t>BC LNG</w:t>
        </w:r>
        <w:r w:rsidR="00F5000E" w:rsidRPr="002C073C">
          <w:rPr>
            <w:rStyle w:val="BodyCopyText"/>
            <w:u w:val="single"/>
          </w:rPr>
          <w:t xml:space="preserve"> </w:t>
        </w:r>
        <w:r w:rsidR="00F5000E" w:rsidRPr="002C073C">
          <w:rPr>
            <w:rStyle w:val="BodyCopyText"/>
            <w:color w:val="0000FF"/>
            <w:u w:val="single"/>
          </w:rPr>
          <w:t>Alliance</w:t>
        </w:r>
      </w:hyperlink>
      <w:r w:rsidR="00160C64" w:rsidRPr="00160C64">
        <w:rPr>
          <w:rStyle w:val="BodyCopyText"/>
          <w:color w:val="0000FF"/>
        </w:rPr>
        <w:t>.</w:t>
      </w:r>
    </w:p>
    <w:p w14:paraId="4B1D7077" w14:textId="77777777" w:rsidR="00F2151A" w:rsidRPr="003C021B" w:rsidRDefault="00F2151A" w:rsidP="001A4DD0">
      <w:pPr>
        <w:pStyle w:val="ListwithBullets"/>
        <w:rPr>
          <w:rStyle w:val="BodyCopyText"/>
        </w:rPr>
      </w:pPr>
      <w:r w:rsidRPr="003C021B">
        <w:rPr>
          <w:rStyle w:val="BodyCopyText"/>
        </w:rPr>
        <w:t>Oil and Gas Glossary and Definitions, Version 1.11: February 2019</w:t>
      </w:r>
      <w:r w:rsidR="0069731A">
        <w:rPr>
          <w:rStyle w:val="BodyCopyText"/>
        </w:rPr>
        <w:t>.</w:t>
      </w:r>
    </w:p>
    <w:p w14:paraId="43706943" w14:textId="77777777" w:rsidR="00F5000E" w:rsidRPr="002C073C" w:rsidRDefault="001A089F" w:rsidP="001A4DD0">
      <w:pPr>
        <w:pStyle w:val="ListwithBullets"/>
        <w:rPr>
          <w:rStyle w:val="BodyCopyText"/>
          <w:u w:val="single"/>
        </w:rPr>
      </w:pPr>
      <w:hyperlink r:id="rId91" w:history="1">
        <w:r w:rsidR="00F5000E" w:rsidRPr="002C073C">
          <w:rPr>
            <w:rStyle w:val="BodyCopyText"/>
            <w:color w:val="0000FF"/>
            <w:u w:val="single"/>
          </w:rPr>
          <w:t>Online PDF: BC Oil and Gas Commission</w:t>
        </w:r>
      </w:hyperlink>
      <w:r w:rsidR="00160C64" w:rsidRPr="00160C64">
        <w:rPr>
          <w:rStyle w:val="BodyCopyText"/>
          <w:color w:val="0000FF"/>
        </w:rPr>
        <w:t>.</w:t>
      </w:r>
      <w:r w:rsidR="00F5000E" w:rsidRPr="00160C64">
        <w:rPr>
          <w:rStyle w:val="BodyCopyText"/>
        </w:rPr>
        <w:t xml:space="preserve"> </w:t>
      </w:r>
    </w:p>
    <w:p w14:paraId="4A82F59F" w14:textId="77777777" w:rsidR="00F5000E" w:rsidRPr="003C021B" w:rsidRDefault="00F5000E" w:rsidP="001A4DD0">
      <w:pPr>
        <w:pStyle w:val="ListwithBullets"/>
        <w:rPr>
          <w:rStyle w:val="BodyCopyText"/>
        </w:rPr>
      </w:pPr>
      <w:r w:rsidRPr="003C021B">
        <w:rPr>
          <w:rStyle w:val="BodyCopyText"/>
        </w:rPr>
        <w:t xml:space="preserve">NaturalGas.org </w:t>
      </w:r>
      <w:hyperlink r:id="rId92" w:history="1">
        <w:r w:rsidRPr="003C021B">
          <w:rPr>
            <w:rStyle w:val="BodyCopyText"/>
          </w:rPr>
          <w:t>Processing Natural Gas</w:t>
        </w:r>
      </w:hyperlink>
      <w:r w:rsidR="0069731A">
        <w:rPr>
          <w:rStyle w:val="BodyCopyText"/>
        </w:rPr>
        <w:t>.</w:t>
      </w:r>
    </w:p>
    <w:p w14:paraId="1D15BD24" w14:textId="77777777" w:rsidR="00313414" w:rsidRPr="003C021B" w:rsidRDefault="00F5000E" w:rsidP="001A4DD0">
      <w:pPr>
        <w:pStyle w:val="ListwithBullets"/>
        <w:rPr>
          <w:rStyle w:val="BodyCopyText"/>
        </w:rPr>
      </w:pPr>
      <w:r w:rsidRPr="003C021B">
        <w:rPr>
          <w:rStyle w:val="BodyCopyText"/>
        </w:rPr>
        <w:t xml:space="preserve">American Gas Association, </w:t>
      </w:r>
      <w:ins w:id="303" w:author="Claire Carolan" w:date="2020-07-23T16:05:00Z">
        <w:r w:rsidRPr="002C073C">
          <w:rPr>
            <w:rStyle w:val="BodyCopyText"/>
            <w:color w:val="0000FF"/>
          </w:rPr>
          <w:t xml:space="preserve">How Does the Natural Gas Delivery </w:t>
        </w:r>
      </w:ins>
      <w:r w:rsidR="00160C64">
        <w:rPr>
          <w:rStyle w:val="BodyCopyText"/>
          <w:color w:val="0000FF"/>
        </w:rPr>
        <w:br/>
      </w:r>
      <w:ins w:id="304" w:author="Claire Carolan" w:date="2020-07-23T16:05:00Z">
        <w:r w:rsidRPr="002C073C">
          <w:rPr>
            <w:rStyle w:val="BodyCopyText"/>
            <w:color w:val="0000FF"/>
          </w:rPr>
          <w:t>System Work?</w:t>
        </w:r>
      </w:ins>
    </w:p>
    <w:p w14:paraId="6605C287" w14:textId="77777777" w:rsidR="00A86761" w:rsidRDefault="00A86761" w:rsidP="00A86761">
      <w:pPr>
        <w:rPr>
          <w:rStyle w:val="Hyperlink"/>
        </w:rPr>
      </w:pPr>
    </w:p>
    <w:p w14:paraId="06049495" w14:textId="77777777" w:rsidR="00313414" w:rsidRDefault="00313414">
      <w:pPr>
        <w:rPr>
          <w:rStyle w:val="Hyperlink"/>
          <w:rFonts w:eastAsiaTheme="majorEastAsia" w:cstheme="majorBidi"/>
          <w:b/>
          <w:bCs/>
          <w:szCs w:val="28"/>
        </w:rPr>
      </w:pPr>
      <w:r>
        <w:rPr>
          <w:rStyle w:val="Hyperlink"/>
        </w:rPr>
        <w:br w:type="page"/>
      </w:r>
    </w:p>
    <w:p w14:paraId="78C4BBF1" w14:textId="77777777" w:rsidR="004133D8" w:rsidRPr="00945F27" w:rsidRDefault="00E01CB9" w:rsidP="000A5CA6">
      <w:pPr>
        <w:pStyle w:val="SubHeading1"/>
      </w:pPr>
      <w:bookmarkStart w:id="305" w:name="_Toc48915464"/>
      <w:r>
        <w:lastRenderedPageBreak/>
        <w:t xml:space="preserve">7. </w:t>
      </w:r>
      <w:r w:rsidR="004133D8" w:rsidRPr="00945F27">
        <w:t>Notes</w:t>
      </w:r>
      <w:bookmarkEnd w:id="305"/>
    </w:p>
    <w:p w14:paraId="2E6B0603" w14:textId="77777777" w:rsidR="00F2151A" w:rsidRPr="00F2151A" w:rsidRDefault="00F2151A" w:rsidP="00F2151A"/>
    <w:p w14:paraId="5AD26580" w14:textId="77777777" w:rsidR="00313414" w:rsidRDefault="00313414" w:rsidP="00313414">
      <w:pPr>
        <w:rPr>
          <w:rFonts w:eastAsia="Tahoma"/>
        </w:rPr>
      </w:pPr>
    </w:p>
    <w:p w14:paraId="548CB31E" w14:textId="77777777" w:rsidR="00313414" w:rsidRDefault="00313414">
      <w:pPr>
        <w:rPr>
          <w:rFonts w:eastAsia="Tahoma" w:cstheme="majorBidi"/>
          <w:b/>
          <w:bCs/>
          <w:sz w:val="36"/>
          <w:szCs w:val="28"/>
        </w:rPr>
      </w:pPr>
      <w:r>
        <w:rPr>
          <w:rFonts w:eastAsia="Tahoma"/>
        </w:rPr>
        <w:br w:type="page"/>
      </w:r>
    </w:p>
    <w:p w14:paraId="34C07B03" w14:textId="77777777" w:rsidR="00973FA4" w:rsidRDefault="00C64E2B" w:rsidP="00186282">
      <w:pPr>
        <w:pStyle w:val="MainSectionHeading"/>
      </w:pPr>
      <w:bookmarkStart w:id="306" w:name="_Toc48915465"/>
      <w:bookmarkStart w:id="307" w:name="_Toc49170780"/>
      <w:bookmarkStart w:id="308" w:name="_Toc49171341"/>
      <w:bookmarkStart w:id="309" w:name="_Toc49172233"/>
      <w:bookmarkStart w:id="310" w:name="_Toc49177365"/>
      <w:bookmarkStart w:id="311" w:name="_Toc49178949"/>
      <w:bookmarkStart w:id="312" w:name="Module_25"/>
      <w:r w:rsidRPr="00CD4A8E">
        <w:rPr>
          <w:rFonts w:eastAsia="Tahoma"/>
        </w:rPr>
        <w:lastRenderedPageBreak/>
        <w:t xml:space="preserve">Lesson Plan: </w:t>
      </w:r>
      <w:r w:rsidR="00973FA4" w:rsidRPr="00CD4A8E">
        <w:t>Module 2.5 – Downstream</w:t>
      </w:r>
      <w:r w:rsidR="00F42F53" w:rsidRPr="00CD4A8E">
        <w:t xml:space="preserve"> – Refining </w:t>
      </w:r>
      <w:r w:rsidR="003F1615">
        <w:br/>
      </w:r>
      <w:r w:rsidR="00F42F53" w:rsidRPr="00CD4A8E">
        <w:t>and Markets</w:t>
      </w:r>
      <w:bookmarkEnd w:id="306"/>
      <w:bookmarkEnd w:id="307"/>
      <w:bookmarkEnd w:id="308"/>
      <w:bookmarkEnd w:id="309"/>
      <w:bookmarkEnd w:id="310"/>
      <w:bookmarkEnd w:id="311"/>
    </w:p>
    <w:p w14:paraId="573BF842" w14:textId="77777777" w:rsidR="00607AB1" w:rsidRPr="00607AB1" w:rsidRDefault="00607AB1" w:rsidP="000A5CA6">
      <w:pPr>
        <w:pStyle w:val="SubHeading1"/>
        <w:rPr>
          <w:rFonts w:eastAsia="Tahoma"/>
        </w:rPr>
      </w:pPr>
      <w:bookmarkStart w:id="313" w:name="_Toc48320555"/>
      <w:bookmarkStart w:id="314" w:name="_Toc48915466"/>
      <w:bookmarkEnd w:id="312"/>
      <w:r>
        <w:rPr>
          <w:rFonts w:eastAsia="Tahoma"/>
        </w:rPr>
        <w:t xml:space="preserve">1. </w:t>
      </w:r>
      <w:r w:rsidRPr="00607AB1">
        <w:rPr>
          <w:rFonts w:eastAsia="Tahoma"/>
        </w:rPr>
        <w:t>Overview</w:t>
      </w:r>
      <w:bookmarkEnd w:id="313"/>
      <w:bookmarkEnd w:id="314"/>
    </w:p>
    <w:p w14:paraId="32AFD179" w14:textId="77777777" w:rsidR="00607AB1" w:rsidRPr="003F5076" w:rsidRDefault="00607AB1" w:rsidP="00607AB1">
      <w:pPr>
        <w:rPr>
          <w:rStyle w:val="BodyCopyText"/>
        </w:rPr>
      </w:pPr>
      <w:r w:rsidRPr="003F5076">
        <w:rPr>
          <w:rStyle w:val="BodyCopyText"/>
        </w:rPr>
        <w:t>This module provides information about the type of natural gas processing that happens in the downstream sector of the industry.</w:t>
      </w:r>
    </w:p>
    <w:p w14:paraId="1E03CC1A" w14:textId="77777777" w:rsidR="00607AB1" w:rsidRPr="003F5076" w:rsidRDefault="00607AB1" w:rsidP="00607AB1">
      <w:pPr>
        <w:rPr>
          <w:rStyle w:val="BodyCopyText"/>
        </w:rPr>
      </w:pPr>
      <w:r w:rsidRPr="003F5076">
        <w:rPr>
          <w:rStyle w:val="BodyCopyText"/>
        </w:rPr>
        <w:t>At the beginning of the class, let students know, that they will be doing a practical (hands-on) activity in the afternoon.</w:t>
      </w:r>
    </w:p>
    <w:p w14:paraId="12B9BD51" w14:textId="77777777" w:rsidR="00607AB1" w:rsidRPr="003F5076" w:rsidRDefault="00607AB1" w:rsidP="00607AB1">
      <w:pPr>
        <w:rPr>
          <w:rStyle w:val="BodyCopyText"/>
        </w:rPr>
      </w:pPr>
      <w:r w:rsidRPr="003F5076">
        <w:rPr>
          <w:rStyle w:val="BodyCopyText"/>
        </w:rPr>
        <w:t xml:space="preserve">This module also introduces a </w:t>
      </w:r>
      <w:r w:rsidRPr="003F5076">
        <w:rPr>
          <w:rStyle w:val="BodyCopyText"/>
          <w:b/>
          <w:bCs/>
          <w:i/>
          <w:iCs/>
        </w:rPr>
        <w:t>Suggested Practical Activity</w:t>
      </w:r>
      <w:r w:rsidRPr="003F5076">
        <w:rPr>
          <w:rStyle w:val="BodyCopyText"/>
        </w:rPr>
        <w:t xml:space="preserve"> for students.  Instructors are strongly encouraged to engage students in this activity.  A detailed outline of how to conduct the practical activity and the supplies required is included in </w:t>
      </w:r>
      <w:hyperlink w:anchor="_Appendix_D" w:history="1">
        <w:r w:rsidRPr="000520AF">
          <w:rPr>
            <w:rStyle w:val="Hyperlink"/>
            <w:u w:val="none"/>
          </w:rPr>
          <w:t xml:space="preserve">Appendix </w:t>
        </w:r>
        <w:r w:rsidR="00805645">
          <w:rPr>
            <w:rStyle w:val="Hyperlink"/>
            <w:u w:val="none"/>
          </w:rPr>
          <w:t>D</w:t>
        </w:r>
      </w:hyperlink>
      <w:r w:rsidR="00160C64">
        <w:rPr>
          <w:rStyle w:val="BodyCopyText"/>
        </w:rPr>
        <w:t>.</w:t>
      </w:r>
    </w:p>
    <w:p w14:paraId="7AA084EB" w14:textId="77777777" w:rsidR="00607AB1" w:rsidRPr="00607AB1" w:rsidRDefault="00607AB1" w:rsidP="000A5CA6">
      <w:pPr>
        <w:pStyle w:val="SubHeading1"/>
      </w:pPr>
      <w:bookmarkStart w:id="315" w:name="_Toc48320556"/>
      <w:bookmarkStart w:id="316" w:name="_Toc48915467"/>
      <w:r>
        <w:rPr>
          <w:rFonts w:eastAsia="Tahoma"/>
        </w:rPr>
        <w:t xml:space="preserve">2. </w:t>
      </w:r>
      <w:r w:rsidRPr="00607AB1">
        <w:rPr>
          <w:rFonts w:eastAsia="Tahoma"/>
        </w:rPr>
        <w:t>Learning Outcomes</w:t>
      </w:r>
      <w:bookmarkEnd w:id="315"/>
      <w:bookmarkEnd w:id="316"/>
    </w:p>
    <w:p w14:paraId="7B1829EC" w14:textId="77777777" w:rsidR="00607AB1" w:rsidRPr="003F5076" w:rsidRDefault="00607AB1" w:rsidP="00294831">
      <w:pPr>
        <w:pStyle w:val="BodyCopyITALICS"/>
      </w:pPr>
      <w:r w:rsidRPr="003F5076">
        <w:t>When you complete this module, you will be able to:</w:t>
      </w:r>
    </w:p>
    <w:p w14:paraId="690D3AFE" w14:textId="77777777" w:rsidR="00607AB1" w:rsidRPr="003F5076" w:rsidRDefault="00607AB1" w:rsidP="00E34CB4">
      <w:pPr>
        <w:numPr>
          <w:ilvl w:val="0"/>
          <w:numId w:val="78"/>
        </w:numPr>
        <w:ind w:left="924" w:hanging="357"/>
        <w:rPr>
          <w:rStyle w:val="BodyCopyText"/>
        </w:rPr>
      </w:pPr>
      <w:r w:rsidRPr="003F5076">
        <w:rPr>
          <w:rStyle w:val="BodyCopyText"/>
        </w:rPr>
        <w:t>Describe the two main components of the downstream natural gas sector in British Columbia.</w:t>
      </w:r>
    </w:p>
    <w:p w14:paraId="3B9D10A5" w14:textId="77777777" w:rsidR="00607AB1" w:rsidRPr="003F5076" w:rsidRDefault="00607AB1" w:rsidP="00E34CB4">
      <w:pPr>
        <w:numPr>
          <w:ilvl w:val="1"/>
          <w:numId w:val="79"/>
        </w:numPr>
        <w:ind w:left="1259" w:hanging="357"/>
        <w:rPr>
          <w:rStyle w:val="BodyCopyText"/>
        </w:rPr>
      </w:pPr>
      <w:r w:rsidRPr="003F5076">
        <w:rPr>
          <w:rStyle w:val="BodyCopyText"/>
        </w:rPr>
        <w:t>Natural gas refining</w:t>
      </w:r>
      <w:r w:rsidR="0069731A">
        <w:rPr>
          <w:rStyle w:val="BodyCopyText"/>
        </w:rPr>
        <w:t>.</w:t>
      </w:r>
    </w:p>
    <w:p w14:paraId="139452C6" w14:textId="77777777" w:rsidR="00607AB1" w:rsidRPr="003F5076" w:rsidRDefault="00607AB1" w:rsidP="00E34CB4">
      <w:pPr>
        <w:numPr>
          <w:ilvl w:val="1"/>
          <w:numId w:val="79"/>
        </w:numPr>
        <w:ind w:left="1259" w:hanging="357"/>
        <w:rPr>
          <w:rStyle w:val="BodyCopyText"/>
        </w:rPr>
      </w:pPr>
      <w:r w:rsidRPr="003F5076">
        <w:rPr>
          <w:rStyle w:val="BodyCopyText"/>
        </w:rPr>
        <w:t>Distributing and marketing</w:t>
      </w:r>
      <w:r w:rsidR="0069731A">
        <w:rPr>
          <w:rStyle w:val="BodyCopyText"/>
        </w:rPr>
        <w:t>.</w:t>
      </w:r>
    </w:p>
    <w:p w14:paraId="3C383EB0" w14:textId="77777777" w:rsidR="00607AB1" w:rsidRPr="003F5076" w:rsidRDefault="00607AB1" w:rsidP="00E34CB4">
      <w:pPr>
        <w:numPr>
          <w:ilvl w:val="0"/>
          <w:numId w:val="78"/>
        </w:numPr>
        <w:ind w:left="924" w:hanging="357"/>
        <w:rPr>
          <w:rStyle w:val="BodyCopyText"/>
        </w:rPr>
      </w:pPr>
      <w:r w:rsidRPr="003F5076">
        <w:rPr>
          <w:rStyle w:val="BodyCopyText"/>
        </w:rPr>
        <w:t>Name three refined natural gas products produced in the downstream sector.</w:t>
      </w:r>
    </w:p>
    <w:p w14:paraId="54C9A7B9" w14:textId="77777777" w:rsidR="00607AB1" w:rsidRPr="003F5076" w:rsidRDefault="00607AB1" w:rsidP="00E34CB4">
      <w:pPr>
        <w:numPr>
          <w:ilvl w:val="1"/>
          <w:numId w:val="79"/>
        </w:numPr>
        <w:ind w:left="1259" w:hanging="357"/>
        <w:rPr>
          <w:rStyle w:val="BodyCopyText"/>
        </w:rPr>
      </w:pPr>
      <w:r w:rsidRPr="003F5076">
        <w:rPr>
          <w:rStyle w:val="BodyCopyText"/>
        </w:rPr>
        <w:t>Mostly used for generating electric or thermal energy. However, it can also be used to make fertilizers, fuel, paint, and many other items.</w:t>
      </w:r>
    </w:p>
    <w:p w14:paraId="5734507A" w14:textId="77777777" w:rsidR="00607AB1" w:rsidRPr="003F5076" w:rsidRDefault="00607AB1" w:rsidP="00E34CB4">
      <w:pPr>
        <w:numPr>
          <w:ilvl w:val="0"/>
          <w:numId w:val="78"/>
        </w:numPr>
        <w:ind w:left="924" w:hanging="357"/>
        <w:rPr>
          <w:rStyle w:val="BodyCopyText"/>
        </w:rPr>
      </w:pPr>
      <w:r w:rsidRPr="003F5076">
        <w:rPr>
          <w:rStyle w:val="BodyCopyText"/>
        </w:rPr>
        <w:lastRenderedPageBreak/>
        <w:t>Describe the three largest users of natural gas in North America and what they use natural gas for.</w:t>
      </w:r>
    </w:p>
    <w:p w14:paraId="0D004438" w14:textId="77777777" w:rsidR="00607AB1" w:rsidRPr="003F5076" w:rsidRDefault="00607AB1" w:rsidP="00E34CB4">
      <w:pPr>
        <w:numPr>
          <w:ilvl w:val="1"/>
          <w:numId w:val="79"/>
        </w:numPr>
        <w:ind w:left="1259" w:hanging="357"/>
        <w:rPr>
          <w:rStyle w:val="BodyCopyText"/>
        </w:rPr>
      </w:pPr>
      <w:r w:rsidRPr="003F5076">
        <w:rPr>
          <w:rStyle w:val="BodyCopyText"/>
        </w:rPr>
        <w:t>Refined natural gas products &gt; fuel for natural gas vehicles (NGVs)</w:t>
      </w:r>
      <w:r w:rsidR="0069731A">
        <w:rPr>
          <w:rStyle w:val="BodyCopyText"/>
        </w:rPr>
        <w:t>.</w:t>
      </w:r>
    </w:p>
    <w:p w14:paraId="5E45E166" w14:textId="77777777" w:rsidR="00607AB1" w:rsidRPr="003F5076" w:rsidRDefault="00607AB1" w:rsidP="00E34CB4">
      <w:pPr>
        <w:numPr>
          <w:ilvl w:val="1"/>
          <w:numId w:val="79"/>
        </w:numPr>
        <w:ind w:left="1259" w:hanging="357"/>
        <w:rPr>
          <w:rStyle w:val="BodyCopyText"/>
        </w:rPr>
      </w:pPr>
      <w:r w:rsidRPr="003F5076">
        <w:rPr>
          <w:rStyle w:val="BodyCopyText"/>
        </w:rPr>
        <w:t>Natural gas separation &gt; paint, glue, vinegar, methanol, formaldehyde insulation, fuel additives, and acetic acid</w:t>
      </w:r>
      <w:r w:rsidR="0069731A">
        <w:rPr>
          <w:rStyle w:val="BodyCopyText"/>
        </w:rPr>
        <w:t>.</w:t>
      </w:r>
    </w:p>
    <w:p w14:paraId="39E4E3B7" w14:textId="77777777" w:rsidR="00607AB1" w:rsidRPr="003F5076" w:rsidRDefault="00607AB1" w:rsidP="00E34CB4">
      <w:pPr>
        <w:numPr>
          <w:ilvl w:val="1"/>
          <w:numId w:val="79"/>
        </w:numPr>
        <w:ind w:left="1259" w:hanging="357"/>
        <w:rPr>
          <w:rStyle w:val="BodyCopyText"/>
        </w:rPr>
      </w:pPr>
      <w:r w:rsidRPr="003F5076">
        <w:rPr>
          <w:rStyle w:val="BodyCopyText"/>
        </w:rPr>
        <w:t>Mineral fertilizers &gt; ammonia, nitric acid, ammonia nitrate, and carbamide</w:t>
      </w:r>
      <w:r w:rsidR="0069731A">
        <w:rPr>
          <w:rStyle w:val="BodyCopyText"/>
        </w:rPr>
        <w:t>.</w:t>
      </w:r>
    </w:p>
    <w:p w14:paraId="1D00BF45" w14:textId="77777777" w:rsidR="00607AB1" w:rsidRPr="003F5076" w:rsidRDefault="00607AB1" w:rsidP="00E34CB4">
      <w:pPr>
        <w:numPr>
          <w:ilvl w:val="0"/>
          <w:numId w:val="78"/>
        </w:numPr>
        <w:ind w:left="924" w:hanging="357"/>
        <w:rPr>
          <w:rStyle w:val="BodyCopyText"/>
        </w:rPr>
      </w:pPr>
      <w:r w:rsidRPr="003F5076">
        <w:rPr>
          <w:rStyle w:val="BodyCopyText"/>
        </w:rPr>
        <w:t>Identify factors that influence the price of natural gas.</w:t>
      </w:r>
    </w:p>
    <w:p w14:paraId="40B68119" w14:textId="77777777" w:rsidR="00607AB1" w:rsidRPr="003F5076" w:rsidRDefault="00607AB1" w:rsidP="00E34CB4">
      <w:pPr>
        <w:numPr>
          <w:ilvl w:val="1"/>
          <w:numId w:val="78"/>
        </w:numPr>
        <w:ind w:left="1259" w:hanging="357"/>
        <w:rPr>
          <w:rStyle w:val="BodyCopyText"/>
        </w:rPr>
      </w:pPr>
      <w:r w:rsidRPr="003F5076">
        <w:rPr>
          <w:rStyle w:val="BodyCopyText"/>
        </w:rPr>
        <w:t>The amount of supply and demand for natural gas</w:t>
      </w:r>
      <w:r w:rsidR="0069731A">
        <w:rPr>
          <w:rStyle w:val="BodyCopyText"/>
        </w:rPr>
        <w:t>.</w:t>
      </w:r>
    </w:p>
    <w:p w14:paraId="34837D6A" w14:textId="77777777" w:rsidR="00607AB1" w:rsidRPr="00607AB1" w:rsidRDefault="00607AB1" w:rsidP="000A5CA6">
      <w:pPr>
        <w:pStyle w:val="SubHeading1"/>
      </w:pPr>
      <w:bookmarkStart w:id="317" w:name="_Toc48320557"/>
      <w:bookmarkStart w:id="318" w:name="_Toc48915468"/>
      <w:r>
        <w:t xml:space="preserve">3. </w:t>
      </w:r>
      <w:r w:rsidRPr="00607AB1">
        <w:t>Resources and Materials Required</w:t>
      </w:r>
      <w:bookmarkEnd w:id="317"/>
      <w:bookmarkEnd w:id="318"/>
    </w:p>
    <w:p w14:paraId="336F237A" w14:textId="77777777" w:rsidR="00607AB1" w:rsidRPr="003F5076" w:rsidRDefault="00607AB1" w:rsidP="00E34CB4">
      <w:pPr>
        <w:numPr>
          <w:ilvl w:val="0"/>
          <w:numId w:val="80"/>
        </w:numPr>
        <w:ind w:left="924" w:hanging="357"/>
        <w:rPr>
          <w:rStyle w:val="BodyCopyText"/>
        </w:rPr>
      </w:pPr>
      <w:r w:rsidRPr="003F5076">
        <w:rPr>
          <w:rStyle w:val="BodyCopyText"/>
        </w:rPr>
        <w:t>Projector with audio</w:t>
      </w:r>
      <w:r w:rsidR="0069731A">
        <w:rPr>
          <w:rStyle w:val="BodyCopyText"/>
        </w:rPr>
        <w:t>.</w:t>
      </w:r>
    </w:p>
    <w:p w14:paraId="49B0BC3D" w14:textId="77777777" w:rsidR="00607AB1" w:rsidRPr="003F5076" w:rsidRDefault="00607AB1" w:rsidP="00E34CB4">
      <w:pPr>
        <w:numPr>
          <w:ilvl w:val="0"/>
          <w:numId w:val="80"/>
        </w:numPr>
        <w:ind w:left="924" w:hanging="357"/>
        <w:rPr>
          <w:rStyle w:val="BodyCopyText"/>
        </w:rPr>
      </w:pPr>
      <w:r w:rsidRPr="003F5076">
        <w:rPr>
          <w:rStyle w:val="BodyCopyText"/>
        </w:rPr>
        <w:t xml:space="preserve">Computers with internet connection; preferably one computer </w:t>
      </w:r>
      <w:r w:rsidR="0069731A">
        <w:rPr>
          <w:rStyle w:val="BodyCopyText"/>
        </w:rPr>
        <w:br/>
      </w:r>
      <w:r w:rsidRPr="003F5076">
        <w:rPr>
          <w:rStyle w:val="BodyCopyText"/>
        </w:rPr>
        <w:t>per student</w:t>
      </w:r>
      <w:r w:rsidR="0069731A">
        <w:rPr>
          <w:rStyle w:val="BodyCopyText"/>
        </w:rPr>
        <w:t>.</w:t>
      </w:r>
    </w:p>
    <w:p w14:paraId="1C323D7D" w14:textId="77777777" w:rsidR="00607AB1" w:rsidRPr="003F5076" w:rsidRDefault="00607AB1" w:rsidP="00E34CB4">
      <w:pPr>
        <w:numPr>
          <w:ilvl w:val="0"/>
          <w:numId w:val="80"/>
        </w:numPr>
        <w:ind w:left="924" w:hanging="357"/>
        <w:rPr>
          <w:rStyle w:val="BodyCopyText"/>
        </w:rPr>
      </w:pPr>
      <w:r w:rsidRPr="003F5076">
        <w:rPr>
          <w:rStyle w:val="BodyCopyText"/>
        </w:rPr>
        <w:t>Lesson Plan for WING Student Module 2.5</w:t>
      </w:r>
      <w:r w:rsidR="0069731A">
        <w:rPr>
          <w:rStyle w:val="BodyCopyText"/>
        </w:rPr>
        <w:t>.</w:t>
      </w:r>
    </w:p>
    <w:p w14:paraId="4E6DA945" w14:textId="77777777" w:rsidR="00607AB1" w:rsidRPr="00607AB1" w:rsidRDefault="00607AB1" w:rsidP="000A5CA6">
      <w:pPr>
        <w:pStyle w:val="SubHeading1"/>
      </w:pPr>
      <w:bookmarkStart w:id="319" w:name="_Toc48320558"/>
      <w:bookmarkStart w:id="320" w:name="_Toc48915469"/>
      <w:r>
        <w:t xml:space="preserve">4. </w:t>
      </w:r>
      <w:r w:rsidRPr="00607AB1">
        <w:t>Icebreaker</w:t>
      </w:r>
      <w:bookmarkEnd w:id="319"/>
      <w:bookmarkEnd w:id="320"/>
    </w:p>
    <w:p w14:paraId="60039322" w14:textId="77777777" w:rsidR="00607AB1" w:rsidRPr="00607AB1" w:rsidRDefault="00607AB1" w:rsidP="00570C3B">
      <w:pPr>
        <w:pStyle w:val="IceBreakerQuote"/>
      </w:pPr>
      <w:r w:rsidRPr="00607AB1">
        <w:t>“</w:t>
      </w:r>
      <w:r w:rsidR="00E53149" w:rsidRPr="00E53149">
        <w:rPr>
          <w:lang w:val="en-US"/>
        </w:rPr>
        <w:t>I learned that courage was not the absence of fear, but the triumph over it. The brave man is not he who does not feel afraid, but he who conquers that fear</w:t>
      </w:r>
      <w:r w:rsidR="00E53149">
        <w:rPr>
          <w:lang w:val="en-US"/>
        </w:rPr>
        <w:t>.</w:t>
      </w:r>
      <w:r w:rsidRPr="00607AB1">
        <w:t>”</w:t>
      </w:r>
    </w:p>
    <w:p w14:paraId="04305BBE" w14:textId="77777777" w:rsidR="00607AB1" w:rsidRPr="003F5076" w:rsidRDefault="00E53149" w:rsidP="00E849DD">
      <w:pPr>
        <w:pStyle w:val="IcebreakerName"/>
      </w:pPr>
      <w:r w:rsidRPr="00E94CC8">
        <w:rPr>
          <w:lang w:val="en-US"/>
        </w:rPr>
        <w:t>Nelson Mandela</w:t>
      </w:r>
      <w:r>
        <w:rPr>
          <w:lang w:val="en-US"/>
        </w:rPr>
        <w:t xml:space="preserve">, </w:t>
      </w:r>
      <w:r w:rsidRPr="00E94CC8">
        <w:rPr>
          <w:lang w:val="en-US"/>
        </w:rPr>
        <w:t>President of South Africa</w:t>
      </w:r>
    </w:p>
    <w:p w14:paraId="4E3C3A13" w14:textId="77777777" w:rsidR="004170F1" w:rsidRDefault="004170F1" w:rsidP="000A5CA6">
      <w:pPr>
        <w:pStyle w:val="SubHeading1"/>
      </w:pPr>
      <w:bookmarkStart w:id="321" w:name="_Toc48320559"/>
      <w:r>
        <w:br/>
      </w:r>
    </w:p>
    <w:p w14:paraId="778CD1A0" w14:textId="77777777" w:rsidR="004170F1" w:rsidRDefault="004170F1" w:rsidP="000A5CA6">
      <w:pPr>
        <w:pStyle w:val="SubHeading1"/>
        <w:sectPr w:rsidR="004170F1" w:rsidSect="008D1A64">
          <w:headerReference w:type="even" r:id="rId93"/>
          <w:headerReference w:type="default" r:id="rId94"/>
          <w:headerReference w:type="first" r:id="rId95"/>
          <w:type w:val="oddPage"/>
          <w:pgSz w:w="12240" w:h="15840" w:code="1"/>
          <w:pgMar w:top="1440" w:right="1134" w:bottom="1440" w:left="1134" w:header="720" w:footer="289" w:gutter="754"/>
          <w:cols w:space="708"/>
          <w:titlePg/>
          <w:docGrid w:linePitch="381"/>
        </w:sectPr>
      </w:pPr>
    </w:p>
    <w:p w14:paraId="7052E873" w14:textId="77777777" w:rsidR="00607AB1" w:rsidRDefault="00607AB1" w:rsidP="000A5CA6">
      <w:pPr>
        <w:pStyle w:val="SubHeading1"/>
      </w:pPr>
      <w:bookmarkStart w:id="322" w:name="_Toc48915470"/>
      <w:r>
        <w:lastRenderedPageBreak/>
        <w:t>5</w:t>
      </w:r>
      <w:r w:rsidR="004170F1">
        <w:t xml:space="preserve">. </w:t>
      </w:r>
      <w:r>
        <w:t>Summary of Sections and Learning Activities in the Module</w:t>
      </w:r>
      <w:bookmarkEnd w:id="322"/>
    </w:p>
    <w:p w14:paraId="37AC7166" w14:textId="77777777" w:rsidR="00607AB1" w:rsidRPr="00607AB1" w:rsidRDefault="00607AB1" w:rsidP="000B4149">
      <w:pPr>
        <w:pStyle w:val="SubHeading2"/>
      </w:pPr>
      <w:bookmarkStart w:id="323" w:name="_Toc48915471"/>
      <w:r>
        <w:t xml:space="preserve">5.1. </w:t>
      </w:r>
      <w:r w:rsidRPr="00607AB1">
        <w:t>Quick Review</w:t>
      </w:r>
      <w:bookmarkEnd w:id="321"/>
      <w:bookmarkEnd w:id="323"/>
    </w:p>
    <w:p w14:paraId="6D872600" w14:textId="77777777" w:rsidR="00607AB1" w:rsidRPr="00607AB1" w:rsidRDefault="00607AB1" w:rsidP="000B4149">
      <w:pPr>
        <w:pStyle w:val="SubHeading3"/>
      </w:pPr>
      <w:r>
        <w:t xml:space="preserve">5.1.1. </w:t>
      </w:r>
      <w:r w:rsidRPr="00607AB1">
        <w:t>Industry Sector Classification</w:t>
      </w:r>
    </w:p>
    <w:p w14:paraId="74C9C6EE" w14:textId="77777777" w:rsidR="00607AB1" w:rsidRPr="004170F1" w:rsidRDefault="00607AB1" w:rsidP="00607AB1">
      <w:pPr>
        <w:rPr>
          <w:rStyle w:val="BodyCopyText"/>
        </w:rPr>
      </w:pPr>
      <w:r w:rsidRPr="004170F1">
        <w:rPr>
          <w:rStyle w:val="BodyCopyText"/>
        </w:rPr>
        <w:t xml:space="preserve">Remind the class that Remember that in this program, we are using a three-sector classification system to describe the natural gas industry in British Columbia, though they may hear reference to just two-sectors:  upstream and downstream.  </w:t>
      </w:r>
    </w:p>
    <w:p w14:paraId="7BE19F41" w14:textId="77777777" w:rsidR="00607AB1" w:rsidRPr="00607AB1" w:rsidRDefault="00607AB1" w:rsidP="000B4149">
      <w:pPr>
        <w:pStyle w:val="SubHeading2"/>
      </w:pPr>
      <w:bookmarkStart w:id="324" w:name="_Toc48320560"/>
      <w:bookmarkStart w:id="325" w:name="_Toc48915472"/>
      <w:r>
        <w:t xml:space="preserve">5.2. </w:t>
      </w:r>
      <w:r w:rsidRPr="00607AB1">
        <w:t>Introduction</w:t>
      </w:r>
      <w:bookmarkEnd w:id="324"/>
      <w:bookmarkEnd w:id="325"/>
    </w:p>
    <w:p w14:paraId="19A77820" w14:textId="77777777" w:rsidR="00607AB1" w:rsidRPr="004170F1" w:rsidRDefault="00607AB1" w:rsidP="00607AB1">
      <w:pPr>
        <w:rPr>
          <w:rStyle w:val="BodyCopyText"/>
        </w:rPr>
      </w:pPr>
      <w:r w:rsidRPr="004170F1">
        <w:rPr>
          <w:rStyle w:val="BodyCopyText"/>
        </w:rPr>
        <w:t>Highlights the two key areas of activity within the downstream sector of natural gas: gas refining and, distribution and marketing activities focused on customers.</w:t>
      </w:r>
    </w:p>
    <w:p w14:paraId="48B832AD" w14:textId="77777777" w:rsidR="00607AB1" w:rsidRPr="00607AB1" w:rsidRDefault="00607AB1" w:rsidP="000B4149">
      <w:pPr>
        <w:pStyle w:val="SubHeading3"/>
      </w:pPr>
      <w:bookmarkStart w:id="326" w:name="_Hlk48391413"/>
      <w:r>
        <w:t xml:space="preserve">5.2.1. </w:t>
      </w:r>
      <w:r w:rsidRPr="00607AB1">
        <w:t>Learning Activity 1 What Do You Know About the Processes Taking Place in the Downstream Sector?</w:t>
      </w:r>
    </w:p>
    <w:bookmarkEnd w:id="326"/>
    <w:p w14:paraId="5D7CE286" w14:textId="77777777" w:rsidR="00607AB1" w:rsidRPr="00607AB1" w:rsidRDefault="00607AB1" w:rsidP="00607AB1">
      <w:pPr>
        <w:contextualSpacing/>
        <w:rPr>
          <w:i/>
        </w:rPr>
      </w:pPr>
      <w:r w:rsidRPr="00607AB1">
        <w:rPr>
          <w:i/>
        </w:rPr>
        <w:t>Instructions</w:t>
      </w:r>
    </w:p>
    <w:p w14:paraId="1B0B1A0E" w14:textId="77777777" w:rsidR="00607AB1" w:rsidRPr="004170F1" w:rsidRDefault="00607AB1" w:rsidP="00E34CB4">
      <w:pPr>
        <w:numPr>
          <w:ilvl w:val="0"/>
          <w:numId w:val="81"/>
        </w:numPr>
        <w:ind w:left="924" w:hanging="357"/>
        <w:rPr>
          <w:rStyle w:val="BodyCopyText"/>
        </w:rPr>
      </w:pPr>
      <w:r w:rsidRPr="004170F1">
        <w:rPr>
          <w:rStyle w:val="BodyCopyText"/>
        </w:rPr>
        <w:t xml:space="preserve">Before going further, have the class work with a partner and </w:t>
      </w:r>
      <w:bookmarkStart w:id="327" w:name="_Hlk36113879"/>
      <w:r w:rsidRPr="004170F1">
        <w:rPr>
          <w:rStyle w:val="BodyCopyText"/>
        </w:rPr>
        <w:t>create a list of five (5) to ten (10) questions about the downstream sector that they hope to be able to answer by the end of this module</w:t>
      </w:r>
      <w:r w:rsidR="0069731A">
        <w:rPr>
          <w:rStyle w:val="BodyCopyText"/>
        </w:rPr>
        <w:t>.</w:t>
      </w:r>
    </w:p>
    <w:p w14:paraId="13F349BB" w14:textId="77777777" w:rsidR="00607AB1" w:rsidRPr="004170F1" w:rsidRDefault="00607AB1" w:rsidP="00E34CB4">
      <w:pPr>
        <w:numPr>
          <w:ilvl w:val="0"/>
          <w:numId w:val="81"/>
        </w:numPr>
        <w:ind w:left="924" w:hanging="357"/>
        <w:rPr>
          <w:rStyle w:val="BodyCopyText"/>
        </w:rPr>
      </w:pPr>
      <w:r w:rsidRPr="004170F1">
        <w:rPr>
          <w:rStyle w:val="BodyCopyText"/>
        </w:rPr>
        <w:t>Ensue students are as clear and detailed as possible about:</w:t>
      </w:r>
    </w:p>
    <w:p w14:paraId="776038B6" w14:textId="77777777" w:rsidR="00607AB1" w:rsidRPr="004170F1" w:rsidRDefault="00607AB1" w:rsidP="00E34CB4">
      <w:pPr>
        <w:numPr>
          <w:ilvl w:val="1"/>
          <w:numId w:val="81"/>
        </w:numPr>
        <w:ind w:left="1259" w:hanging="357"/>
        <w:rPr>
          <w:rStyle w:val="BodyCopyText"/>
        </w:rPr>
      </w:pPr>
      <w:r w:rsidRPr="004170F1">
        <w:rPr>
          <w:rStyle w:val="BodyCopyText"/>
        </w:rPr>
        <w:t>What kind of processes are used at this stage?</w:t>
      </w:r>
    </w:p>
    <w:p w14:paraId="416C9DA5" w14:textId="77777777" w:rsidR="00607AB1" w:rsidRPr="004170F1" w:rsidRDefault="00607AB1" w:rsidP="00E34CB4">
      <w:pPr>
        <w:numPr>
          <w:ilvl w:val="1"/>
          <w:numId w:val="81"/>
        </w:numPr>
        <w:ind w:left="1259" w:hanging="357"/>
        <w:rPr>
          <w:rStyle w:val="BodyCopyText"/>
        </w:rPr>
      </w:pPr>
      <w:r w:rsidRPr="004170F1">
        <w:rPr>
          <w:rStyle w:val="BodyCopyText"/>
        </w:rPr>
        <w:t>What types of jobs are in this sector?</w:t>
      </w:r>
    </w:p>
    <w:p w14:paraId="7EE8A2C5" w14:textId="77777777" w:rsidR="00607AB1" w:rsidRPr="004170F1" w:rsidRDefault="00607AB1" w:rsidP="00E34CB4">
      <w:pPr>
        <w:numPr>
          <w:ilvl w:val="0"/>
          <w:numId w:val="81"/>
        </w:numPr>
        <w:ind w:left="924" w:hanging="357"/>
        <w:rPr>
          <w:rStyle w:val="BodyCopyText"/>
        </w:rPr>
      </w:pPr>
      <w:r w:rsidRPr="004170F1">
        <w:rPr>
          <w:rStyle w:val="BodyCopyText"/>
        </w:rPr>
        <w:t>Make sure they save this paper as it will be used later in this module</w:t>
      </w:r>
      <w:r w:rsidR="0069731A">
        <w:rPr>
          <w:rStyle w:val="BodyCopyText"/>
        </w:rPr>
        <w:t>.</w:t>
      </w:r>
    </w:p>
    <w:p w14:paraId="3DB96BFC" w14:textId="77777777" w:rsidR="004170F1" w:rsidRDefault="004170F1" w:rsidP="000B4149">
      <w:pPr>
        <w:pStyle w:val="SubHeading2"/>
      </w:pPr>
      <w:bookmarkStart w:id="328" w:name="_Toc48320561"/>
      <w:bookmarkEnd w:id="327"/>
    </w:p>
    <w:p w14:paraId="0D706550" w14:textId="77777777" w:rsidR="004170F1" w:rsidRDefault="004170F1" w:rsidP="000B4149">
      <w:pPr>
        <w:pStyle w:val="SubHeading2"/>
      </w:pPr>
    </w:p>
    <w:p w14:paraId="2BEB5B78" w14:textId="77777777" w:rsidR="004170F1" w:rsidRDefault="004170F1" w:rsidP="000B4149">
      <w:pPr>
        <w:pStyle w:val="SubHeading2"/>
      </w:pPr>
    </w:p>
    <w:p w14:paraId="7F20E747" w14:textId="77777777" w:rsidR="00607AB1" w:rsidRPr="00607AB1" w:rsidRDefault="00607AB1" w:rsidP="000B4149">
      <w:pPr>
        <w:pStyle w:val="SubHeading2"/>
      </w:pPr>
      <w:bookmarkStart w:id="329" w:name="_Toc48915473"/>
      <w:r>
        <w:lastRenderedPageBreak/>
        <w:t xml:space="preserve">5.3. </w:t>
      </w:r>
      <w:r w:rsidRPr="00607AB1">
        <w:t>The Downstream Sector</w:t>
      </w:r>
      <w:bookmarkEnd w:id="328"/>
      <w:bookmarkEnd w:id="329"/>
    </w:p>
    <w:p w14:paraId="2C558315" w14:textId="77777777" w:rsidR="00607AB1" w:rsidRPr="00607AB1" w:rsidRDefault="00607AB1" w:rsidP="000B4149">
      <w:pPr>
        <w:pStyle w:val="SubHeading3"/>
      </w:pPr>
      <w:r>
        <w:t xml:space="preserve">5.3.1. </w:t>
      </w:r>
      <w:r w:rsidRPr="00607AB1">
        <w:t>Refining</w:t>
      </w:r>
    </w:p>
    <w:p w14:paraId="679292DF" w14:textId="77777777" w:rsidR="00607AB1" w:rsidRPr="004170F1" w:rsidRDefault="00607AB1" w:rsidP="00607AB1">
      <w:pPr>
        <w:rPr>
          <w:rStyle w:val="BodyCopyText"/>
        </w:rPr>
      </w:pPr>
      <w:r w:rsidRPr="004170F1">
        <w:rPr>
          <w:rStyle w:val="BodyCopyText"/>
        </w:rPr>
        <w:t>This section discusses the further refining of natural gas to extract key elements used in a wide variety of industrial, commercial and consumer products.</w:t>
      </w:r>
    </w:p>
    <w:p w14:paraId="7D195178" w14:textId="77777777" w:rsidR="00607AB1" w:rsidRPr="00607AB1" w:rsidRDefault="00607AB1" w:rsidP="00F5470E">
      <w:pPr>
        <w:pStyle w:val="SubHeading4"/>
      </w:pPr>
      <w:r>
        <w:t xml:space="preserve">5.3.1.1. </w:t>
      </w:r>
      <w:r w:rsidRPr="00607AB1">
        <w:t>Refined Natural Gas Products</w:t>
      </w:r>
    </w:p>
    <w:p w14:paraId="4F576E57" w14:textId="77777777" w:rsidR="00607AB1" w:rsidRPr="00607AB1" w:rsidRDefault="00607AB1" w:rsidP="00F5470E">
      <w:pPr>
        <w:pStyle w:val="SubHeading4"/>
      </w:pPr>
      <w:r>
        <w:t xml:space="preserve">5.3.1.2. </w:t>
      </w:r>
      <w:r w:rsidRPr="00607AB1">
        <w:t>Fuel for Motor Vehicles – NGVs</w:t>
      </w:r>
    </w:p>
    <w:p w14:paraId="6830E249" w14:textId="77777777" w:rsidR="00607AB1" w:rsidRPr="004170F1" w:rsidRDefault="00607AB1" w:rsidP="00A474E1">
      <w:pPr>
        <w:rPr>
          <w:rStyle w:val="BodyCopyText"/>
        </w:rPr>
      </w:pPr>
      <w:r w:rsidRPr="004170F1">
        <w:rPr>
          <w:rStyle w:val="BodyCopyText"/>
        </w:rPr>
        <w:t xml:space="preserve">Describes the use and advantages of natural gas as a motor fuel. </w:t>
      </w:r>
    </w:p>
    <w:p w14:paraId="3665ECD4" w14:textId="77777777" w:rsidR="00607AB1" w:rsidRPr="00607AB1" w:rsidRDefault="00607AB1" w:rsidP="00F5470E">
      <w:pPr>
        <w:pStyle w:val="SubHeading4"/>
      </w:pPr>
      <w:r>
        <w:t xml:space="preserve">5.3.1.3. </w:t>
      </w:r>
      <w:r w:rsidRPr="00607AB1">
        <w:t>Natural Gas Separation</w:t>
      </w:r>
    </w:p>
    <w:p w14:paraId="7F3B407A" w14:textId="77777777" w:rsidR="00607AB1" w:rsidRPr="004170F1" w:rsidRDefault="00607AB1" w:rsidP="00A474E1">
      <w:pPr>
        <w:rPr>
          <w:rStyle w:val="BodyCopyText"/>
        </w:rPr>
      </w:pPr>
      <w:r w:rsidRPr="004170F1">
        <w:rPr>
          <w:rStyle w:val="BodyCopyText"/>
        </w:rPr>
        <w:t xml:space="preserve">Describes the step and processes that take place at gas processing plants to separate valuable, recoverable elements from the natural gas, and to create usable industrial, commercial and consumer products. </w:t>
      </w:r>
    </w:p>
    <w:p w14:paraId="1F2582C1" w14:textId="77777777" w:rsidR="00607AB1" w:rsidRPr="00607AB1" w:rsidRDefault="00607AB1" w:rsidP="00F5470E">
      <w:pPr>
        <w:pStyle w:val="SubHeading4"/>
      </w:pPr>
      <w:r>
        <w:t>5.3.</w:t>
      </w:r>
      <w:r w:rsidR="00A474E1">
        <w:t xml:space="preserve">1.4. </w:t>
      </w:r>
      <w:r w:rsidRPr="00607AB1">
        <w:t>Paint, Glue, and Vinegar</w:t>
      </w:r>
    </w:p>
    <w:p w14:paraId="7D15F875" w14:textId="77777777" w:rsidR="00607AB1" w:rsidRPr="004170F1" w:rsidRDefault="00607AB1" w:rsidP="00A474E1">
      <w:pPr>
        <w:rPr>
          <w:rStyle w:val="BodyCopyText"/>
        </w:rPr>
      </w:pPr>
      <w:r w:rsidRPr="004170F1">
        <w:rPr>
          <w:rStyle w:val="BodyCopyText"/>
        </w:rPr>
        <w:t>Describes how ethanol is produced from natural gas and turned refined products.</w:t>
      </w:r>
    </w:p>
    <w:p w14:paraId="4EE9923F" w14:textId="77777777" w:rsidR="00607AB1" w:rsidRPr="00607AB1" w:rsidRDefault="00A474E1" w:rsidP="00F5470E">
      <w:pPr>
        <w:pStyle w:val="SubHeading4"/>
      </w:pPr>
      <w:r>
        <w:t xml:space="preserve">5.3.1.5. </w:t>
      </w:r>
      <w:r w:rsidR="00607AB1" w:rsidRPr="00607AB1">
        <w:t>Mineral Fertilizers</w:t>
      </w:r>
    </w:p>
    <w:p w14:paraId="719C4A88" w14:textId="77777777" w:rsidR="00607AB1" w:rsidRPr="004170F1" w:rsidRDefault="00607AB1" w:rsidP="00A474E1">
      <w:pPr>
        <w:rPr>
          <w:rStyle w:val="BodyCopyText"/>
        </w:rPr>
      </w:pPr>
      <w:r w:rsidRPr="004170F1">
        <w:rPr>
          <w:rStyle w:val="BodyCopyText"/>
        </w:rPr>
        <w:t>Brief description on the creation of mineral fertilizers from natural gas.</w:t>
      </w:r>
    </w:p>
    <w:p w14:paraId="13E446D5" w14:textId="77777777" w:rsidR="00607AB1" w:rsidRPr="00607AB1" w:rsidRDefault="00A474E1" w:rsidP="00F5470E">
      <w:pPr>
        <w:pStyle w:val="SubHeading4"/>
      </w:pPr>
      <w:r>
        <w:t xml:space="preserve">5.3.1.6. </w:t>
      </w:r>
      <w:r w:rsidR="00607AB1" w:rsidRPr="00607AB1">
        <w:t>Plastics</w:t>
      </w:r>
    </w:p>
    <w:p w14:paraId="377E23EF" w14:textId="77777777" w:rsidR="00607AB1" w:rsidRPr="004170F1" w:rsidRDefault="00607AB1" w:rsidP="00607AB1">
      <w:pPr>
        <w:rPr>
          <w:rStyle w:val="BodyCopyText"/>
        </w:rPr>
      </w:pPr>
      <w:r w:rsidRPr="004170F1">
        <w:rPr>
          <w:rStyle w:val="BodyCopyText"/>
        </w:rPr>
        <w:t>Brief outline</w:t>
      </w:r>
      <w:r w:rsidR="00A86761" w:rsidRPr="004170F1">
        <w:rPr>
          <w:rStyle w:val="BodyCopyText"/>
        </w:rPr>
        <w:t xml:space="preserve"> of</w:t>
      </w:r>
      <w:r w:rsidRPr="004170F1">
        <w:rPr>
          <w:rStyle w:val="BodyCopyText"/>
        </w:rPr>
        <w:t xml:space="preserve"> how natural gas is used to create plastics such as polyethylene and polypropylene, which are in turn used to create many of products we routinely use and need.</w:t>
      </w:r>
    </w:p>
    <w:p w14:paraId="7D355765" w14:textId="77777777" w:rsidR="004170F1" w:rsidRDefault="004170F1" w:rsidP="000B4149">
      <w:pPr>
        <w:pStyle w:val="SubHeading3"/>
      </w:pPr>
      <w:bookmarkStart w:id="330" w:name="_Toc48320562"/>
    </w:p>
    <w:p w14:paraId="0266BA27" w14:textId="77777777" w:rsidR="004170F1" w:rsidRDefault="004170F1" w:rsidP="000B4149">
      <w:pPr>
        <w:pStyle w:val="SubHeading3"/>
      </w:pPr>
    </w:p>
    <w:p w14:paraId="3A001268" w14:textId="77777777" w:rsidR="004170F1" w:rsidRDefault="004170F1" w:rsidP="000B4149">
      <w:pPr>
        <w:pStyle w:val="SubHeading3"/>
      </w:pPr>
    </w:p>
    <w:p w14:paraId="2FCEE804" w14:textId="77777777" w:rsidR="00607AB1" w:rsidRPr="00607AB1" w:rsidRDefault="00A474E1" w:rsidP="000B4149">
      <w:pPr>
        <w:pStyle w:val="SubHeading3"/>
      </w:pPr>
      <w:r>
        <w:lastRenderedPageBreak/>
        <w:t xml:space="preserve">5.3.2. </w:t>
      </w:r>
      <w:r w:rsidR="00607AB1" w:rsidRPr="00607AB1">
        <w:t>The Market for Natural Gas</w:t>
      </w:r>
      <w:bookmarkEnd w:id="330"/>
    </w:p>
    <w:p w14:paraId="2FA7AFD4" w14:textId="77777777" w:rsidR="00607AB1" w:rsidRPr="004170F1" w:rsidRDefault="00607AB1" w:rsidP="00607AB1">
      <w:pPr>
        <w:rPr>
          <w:rStyle w:val="BodyCopyText"/>
        </w:rPr>
      </w:pPr>
      <w:r w:rsidRPr="004170F1">
        <w:rPr>
          <w:rStyle w:val="BodyCopyText"/>
        </w:rPr>
        <w:t>The following sections outline the basics of the buying and selling of natural gas.  Impress upon the students that this is a complex subject area, and that this section should be an entire course on its own.  The following sections provides a very high-level overview only.</w:t>
      </w:r>
    </w:p>
    <w:p w14:paraId="4F1131B4" w14:textId="77777777" w:rsidR="00607AB1" w:rsidRPr="00607AB1" w:rsidRDefault="00A474E1" w:rsidP="00F5470E">
      <w:pPr>
        <w:pStyle w:val="SubHeading4"/>
      </w:pPr>
      <w:r>
        <w:t xml:space="preserve">5.3.2.1. </w:t>
      </w:r>
      <w:r w:rsidR="00607AB1" w:rsidRPr="00607AB1">
        <w:t>Consumers or Users</w:t>
      </w:r>
    </w:p>
    <w:p w14:paraId="61ACB07D" w14:textId="77777777" w:rsidR="00607AB1" w:rsidRPr="004170F1" w:rsidRDefault="00607AB1" w:rsidP="00607AB1">
      <w:pPr>
        <w:rPr>
          <w:rStyle w:val="BodyCopyText"/>
        </w:rPr>
      </w:pPr>
      <w:r w:rsidRPr="004170F1">
        <w:rPr>
          <w:rStyle w:val="BodyCopyText"/>
        </w:rPr>
        <w:t>Provides information on the three main categories of natural gas users.</w:t>
      </w:r>
    </w:p>
    <w:p w14:paraId="38FB8D0B" w14:textId="77777777" w:rsidR="00607AB1" w:rsidRPr="00607AB1" w:rsidRDefault="00A474E1" w:rsidP="00661D7B">
      <w:pPr>
        <w:pStyle w:val="SubHeading5"/>
      </w:pPr>
      <w:r>
        <w:t xml:space="preserve">5.3.2.1.1. </w:t>
      </w:r>
      <w:r w:rsidR="00607AB1" w:rsidRPr="00607AB1">
        <w:t>Residential Users</w:t>
      </w:r>
    </w:p>
    <w:p w14:paraId="255EAC79" w14:textId="77777777" w:rsidR="00607AB1" w:rsidRPr="004170F1" w:rsidRDefault="00607AB1" w:rsidP="00607AB1">
      <w:pPr>
        <w:rPr>
          <w:rStyle w:val="BodyCopyText"/>
        </w:rPr>
      </w:pPr>
      <w:r w:rsidRPr="004170F1">
        <w:rPr>
          <w:rStyle w:val="BodyCopyText"/>
        </w:rPr>
        <w:t>Provides general information and statistics on natural gas use by residential consumers.</w:t>
      </w:r>
    </w:p>
    <w:p w14:paraId="3C0B70C1" w14:textId="77777777" w:rsidR="00607AB1" w:rsidRPr="00607AB1" w:rsidRDefault="00A474E1" w:rsidP="00661D7B">
      <w:pPr>
        <w:pStyle w:val="SubHeading5"/>
      </w:pPr>
      <w:r>
        <w:t xml:space="preserve">5.3.2.1.2. </w:t>
      </w:r>
      <w:r w:rsidR="00607AB1" w:rsidRPr="00607AB1">
        <w:t>Commercial and Industrial Users</w:t>
      </w:r>
    </w:p>
    <w:p w14:paraId="1DF16AF1" w14:textId="77777777" w:rsidR="00607AB1" w:rsidRPr="004170F1" w:rsidRDefault="00607AB1" w:rsidP="00607AB1">
      <w:pPr>
        <w:rPr>
          <w:rStyle w:val="BodyCopyText"/>
        </w:rPr>
      </w:pPr>
      <w:r w:rsidRPr="004170F1">
        <w:rPr>
          <w:rStyle w:val="BodyCopyText"/>
        </w:rPr>
        <w:t>Provides general information and statistics on natural gas use by commercial and industrial consumers.</w:t>
      </w:r>
    </w:p>
    <w:p w14:paraId="51A05653" w14:textId="77777777" w:rsidR="00607AB1" w:rsidRPr="00607AB1" w:rsidRDefault="00A474E1" w:rsidP="00661D7B">
      <w:pPr>
        <w:pStyle w:val="SubHeading5"/>
      </w:pPr>
      <w:r>
        <w:t xml:space="preserve">5.3.2.1.3. </w:t>
      </w:r>
      <w:r w:rsidR="00607AB1" w:rsidRPr="00607AB1">
        <w:t>Power Generation Users</w:t>
      </w:r>
    </w:p>
    <w:p w14:paraId="0F1C7F87" w14:textId="77777777" w:rsidR="00607AB1" w:rsidRPr="004170F1" w:rsidRDefault="00607AB1" w:rsidP="00607AB1">
      <w:pPr>
        <w:rPr>
          <w:rStyle w:val="BodyCopyText"/>
        </w:rPr>
      </w:pPr>
      <w:r w:rsidRPr="004170F1">
        <w:rPr>
          <w:rStyle w:val="BodyCopyText"/>
        </w:rPr>
        <w:t>Outlines the use and rapid growth of natural gas as a fuel for electrical power stations.</w:t>
      </w:r>
    </w:p>
    <w:p w14:paraId="53551B8F" w14:textId="77777777" w:rsidR="00607AB1" w:rsidRPr="00607AB1" w:rsidRDefault="00A474E1" w:rsidP="00F5470E">
      <w:pPr>
        <w:pStyle w:val="SubHeading4"/>
      </w:pPr>
      <w:r>
        <w:t xml:space="preserve">5.3.2.2. </w:t>
      </w:r>
      <w:r w:rsidR="00607AB1" w:rsidRPr="00607AB1">
        <w:t>Demand</w:t>
      </w:r>
    </w:p>
    <w:p w14:paraId="030F1BAA" w14:textId="77777777" w:rsidR="00607AB1" w:rsidRPr="004170F1" w:rsidRDefault="00607AB1" w:rsidP="00607AB1">
      <w:pPr>
        <w:rPr>
          <w:rStyle w:val="BodyCopyText"/>
        </w:rPr>
      </w:pPr>
      <w:r w:rsidRPr="004170F1">
        <w:rPr>
          <w:rStyle w:val="BodyCopyText"/>
        </w:rPr>
        <w:t xml:space="preserve">This section describes why demand for natural gas is rising and the factors influencing that demand. </w:t>
      </w:r>
    </w:p>
    <w:p w14:paraId="75A4ECA5" w14:textId="77777777" w:rsidR="00607AB1" w:rsidRPr="00607AB1" w:rsidRDefault="00A474E1" w:rsidP="00F5470E">
      <w:pPr>
        <w:pStyle w:val="SubHeading4"/>
      </w:pPr>
      <w:r>
        <w:t xml:space="preserve">5.3.2.3. </w:t>
      </w:r>
      <w:r w:rsidR="00607AB1" w:rsidRPr="00607AB1">
        <w:t>Pricing</w:t>
      </w:r>
    </w:p>
    <w:p w14:paraId="5317765F" w14:textId="77777777" w:rsidR="00607AB1" w:rsidRPr="004170F1" w:rsidRDefault="00607AB1" w:rsidP="00607AB1">
      <w:pPr>
        <w:rPr>
          <w:rStyle w:val="BodyCopyText"/>
        </w:rPr>
      </w:pPr>
      <w:r w:rsidRPr="004170F1">
        <w:rPr>
          <w:rStyle w:val="BodyCopyText"/>
        </w:rPr>
        <w:t>This section describes why prices for natural gas varies and the factors influencing those fluctuations.</w:t>
      </w:r>
    </w:p>
    <w:p w14:paraId="4624F1CE" w14:textId="77777777" w:rsidR="004170F1" w:rsidRDefault="004170F1" w:rsidP="00661D7B">
      <w:pPr>
        <w:pStyle w:val="SubHeading5"/>
      </w:pPr>
    </w:p>
    <w:p w14:paraId="125D36C4" w14:textId="77777777" w:rsidR="00607AB1" w:rsidRPr="00607AB1" w:rsidRDefault="00A474E1" w:rsidP="00661D7B">
      <w:pPr>
        <w:pStyle w:val="SubHeading5"/>
      </w:pPr>
      <w:r>
        <w:lastRenderedPageBreak/>
        <w:t xml:space="preserve">5.3.2.3.1. </w:t>
      </w:r>
      <w:r w:rsidR="00607AB1" w:rsidRPr="00607AB1">
        <w:t>Henry Hub Price</w:t>
      </w:r>
    </w:p>
    <w:p w14:paraId="1D0AC942" w14:textId="77777777" w:rsidR="00607AB1" w:rsidRPr="004170F1" w:rsidRDefault="00607AB1" w:rsidP="00607AB1">
      <w:pPr>
        <w:rPr>
          <w:rStyle w:val="BodyCopyText"/>
        </w:rPr>
      </w:pPr>
      <w:r w:rsidRPr="004170F1">
        <w:rPr>
          <w:rStyle w:val="BodyCopyText"/>
        </w:rPr>
        <w:t xml:space="preserve">Describes how and where the standard price for natural gas (for markets within North America) is established. </w:t>
      </w:r>
    </w:p>
    <w:p w14:paraId="41D7AA77" w14:textId="77777777" w:rsidR="00607AB1" w:rsidRPr="00607AB1" w:rsidRDefault="00A474E1" w:rsidP="00661D7B">
      <w:pPr>
        <w:pStyle w:val="SubHeading5"/>
      </w:pPr>
      <w:r>
        <w:t xml:space="preserve">5.3.2.3.2. </w:t>
      </w:r>
      <w:r w:rsidR="00607AB1" w:rsidRPr="00607AB1">
        <w:t>For More Information About Pricing</w:t>
      </w:r>
    </w:p>
    <w:p w14:paraId="09B367A2" w14:textId="77777777" w:rsidR="00607AB1" w:rsidRPr="004170F1" w:rsidRDefault="00607AB1" w:rsidP="00607AB1">
      <w:pPr>
        <w:rPr>
          <w:rStyle w:val="BodyCopyText"/>
        </w:rPr>
      </w:pPr>
      <w:r w:rsidRPr="004170F1">
        <w:rPr>
          <w:rStyle w:val="BodyCopyText"/>
        </w:rPr>
        <w:t xml:space="preserve">Provides websites that students can research for additional information about pricing. </w:t>
      </w:r>
    </w:p>
    <w:p w14:paraId="429B6182" w14:textId="77777777" w:rsidR="00607AB1" w:rsidRPr="0053391C" w:rsidRDefault="00607AB1" w:rsidP="001A4DD0">
      <w:pPr>
        <w:pStyle w:val="ListwithBullets"/>
        <w:rPr>
          <w:rStyle w:val="BodyCopyText"/>
        </w:rPr>
      </w:pPr>
      <w:bookmarkStart w:id="331" w:name="_Hlk48408943"/>
      <w:r w:rsidRPr="0053391C">
        <w:rPr>
          <w:rStyle w:val="BodyCopyText"/>
        </w:rPr>
        <w:t xml:space="preserve">Website 1:  </w:t>
      </w:r>
      <w:hyperlink r:id="rId96" w:history="1">
        <w:r w:rsidRPr="0053391C">
          <w:rPr>
            <w:rStyle w:val="BodyCopyText"/>
            <w:color w:val="0000FF"/>
            <w:u w:val="single"/>
          </w:rPr>
          <w:t>NASDAQ Composite Index</w:t>
        </w:r>
      </w:hyperlink>
      <w:r w:rsidR="00160C64" w:rsidRPr="00160C64">
        <w:rPr>
          <w:rStyle w:val="BodyCopyText"/>
          <w:color w:val="0000FF"/>
        </w:rPr>
        <w:t>.</w:t>
      </w:r>
    </w:p>
    <w:p w14:paraId="5DF87FC8" w14:textId="77777777" w:rsidR="00607AB1" w:rsidRPr="0053391C" w:rsidRDefault="00607AB1" w:rsidP="001A4DD0">
      <w:pPr>
        <w:pStyle w:val="ListwithBullets"/>
        <w:rPr>
          <w:rStyle w:val="BodyCopyText"/>
        </w:rPr>
      </w:pPr>
      <w:bookmarkStart w:id="332" w:name="_Hlk48408952"/>
      <w:bookmarkEnd w:id="331"/>
      <w:r w:rsidRPr="0053391C">
        <w:rPr>
          <w:rStyle w:val="BodyCopyText"/>
        </w:rPr>
        <w:t xml:space="preserve">Website 2:  </w:t>
      </w:r>
      <w:hyperlink r:id="rId97" w:history="1">
        <w:r w:rsidRPr="0053391C">
          <w:rPr>
            <w:rStyle w:val="BodyCopyText"/>
            <w:color w:val="0000FF"/>
            <w:u w:val="single"/>
          </w:rPr>
          <w:t>Alberta Natural Gas Prices</w:t>
        </w:r>
      </w:hyperlink>
      <w:r w:rsidR="00160C64" w:rsidRPr="00160C64">
        <w:rPr>
          <w:rStyle w:val="BodyCopyText"/>
          <w:color w:val="0000FF"/>
        </w:rPr>
        <w:t>.</w:t>
      </w:r>
    </w:p>
    <w:p w14:paraId="214B0768" w14:textId="77777777" w:rsidR="00607AB1" w:rsidRPr="0053391C" w:rsidRDefault="00607AB1" w:rsidP="001A4DD0">
      <w:pPr>
        <w:pStyle w:val="ListwithBullets"/>
        <w:rPr>
          <w:rStyle w:val="BodyCopyText"/>
        </w:rPr>
      </w:pPr>
      <w:bookmarkStart w:id="333" w:name="_Hlk48408963"/>
      <w:bookmarkEnd w:id="332"/>
      <w:r w:rsidRPr="0053391C">
        <w:rPr>
          <w:rStyle w:val="BodyCopyText"/>
        </w:rPr>
        <w:t xml:space="preserve">Website 3:  </w:t>
      </w:r>
      <w:hyperlink r:id="rId98" w:history="1">
        <w:r w:rsidRPr="0053391C">
          <w:rPr>
            <w:rStyle w:val="BodyCopyText"/>
            <w:color w:val="0000FF"/>
            <w:u w:val="single"/>
          </w:rPr>
          <w:t>Intercontinental Natural Gas Exchange (ICE NGX)</w:t>
        </w:r>
      </w:hyperlink>
      <w:r w:rsidR="00160C64" w:rsidRPr="00160C64">
        <w:rPr>
          <w:rStyle w:val="BodyCopyText"/>
          <w:color w:val="0000FF"/>
        </w:rPr>
        <w:t>.</w:t>
      </w:r>
    </w:p>
    <w:p w14:paraId="5667DBE6" w14:textId="77777777" w:rsidR="00607AB1" w:rsidRPr="00032E0C" w:rsidRDefault="00607AB1" w:rsidP="001A4DD0">
      <w:pPr>
        <w:pStyle w:val="ListwithBullets"/>
        <w:rPr>
          <w:rStyle w:val="BodyCopyText"/>
          <w:u w:val="single"/>
        </w:rPr>
      </w:pPr>
      <w:bookmarkStart w:id="334" w:name="_Hlk48408969"/>
      <w:bookmarkEnd w:id="333"/>
      <w:r w:rsidRPr="00032E0C">
        <w:rPr>
          <w:rStyle w:val="BodyCopyText"/>
        </w:rPr>
        <w:t xml:space="preserve">Website 4:  </w:t>
      </w:r>
      <w:hyperlink r:id="rId99" w:history="1">
        <w:r w:rsidRPr="00032E0C">
          <w:rPr>
            <w:rStyle w:val="BodyCopyText"/>
            <w:color w:val="0000FF"/>
            <w:u w:val="single"/>
          </w:rPr>
          <w:t>US Energy Information Administration FAQ</w:t>
        </w:r>
      </w:hyperlink>
      <w:r w:rsidR="00160C64" w:rsidRPr="00160C64">
        <w:rPr>
          <w:rStyle w:val="BodyCopyText"/>
          <w:color w:val="0000FF"/>
        </w:rPr>
        <w:t>.</w:t>
      </w:r>
    </w:p>
    <w:p w14:paraId="696BEC74" w14:textId="77777777" w:rsidR="00607AB1" w:rsidRPr="00607AB1" w:rsidRDefault="00A474E1" w:rsidP="000B4149">
      <w:pPr>
        <w:pStyle w:val="SubHeading3"/>
      </w:pPr>
      <w:bookmarkStart w:id="335" w:name="_Hlk48409499"/>
      <w:bookmarkEnd w:id="334"/>
      <w:r>
        <w:t xml:space="preserve">5.3.3. </w:t>
      </w:r>
      <w:r w:rsidR="00607AB1" w:rsidRPr="00607AB1">
        <w:t>Learning Activity 2 What Did You Learn About the Processes in the Downstream Sector?</w:t>
      </w:r>
    </w:p>
    <w:bookmarkEnd w:id="335"/>
    <w:p w14:paraId="6C5B1F8A" w14:textId="77777777" w:rsidR="00607AB1" w:rsidRPr="00607AB1" w:rsidRDefault="00607AB1" w:rsidP="00294831">
      <w:pPr>
        <w:pStyle w:val="BodyCopyITALICS"/>
      </w:pPr>
      <w:r w:rsidRPr="00607AB1">
        <w:t>Instructions</w:t>
      </w:r>
    </w:p>
    <w:p w14:paraId="7ED5E591" w14:textId="77777777" w:rsidR="00607AB1" w:rsidRPr="0038062D" w:rsidRDefault="00607AB1" w:rsidP="00E34CB4">
      <w:pPr>
        <w:numPr>
          <w:ilvl w:val="0"/>
          <w:numId w:val="82"/>
        </w:numPr>
        <w:ind w:left="924" w:hanging="357"/>
        <w:rPr>
          <w:rStyle w:val="BodyCopyText"/>
        </w:rPr>
      </w:pPr>
      <w:r w:rsidRPr="0038062D">
        <w:rPr>
          <w:rStyle w:val="BodyCopyText"/>
        </w:rPr>
        <w:t>Have the students review the material in this section of the module.</w:t>
      </w:r>
    </w:p>
    <w:p w14:paraId="6ED4F65E" w14:textId="77777777" w:rsidR="00607AB1" w:rsidRPr="0038062D" w:rsidRDefault="00607AB1" w:rsidP="00E34CB4">
      <w:pPr>
        <w:numPr>
          <w:ilvl w:val="0"/>
          <w:numId w:val="82"/>
        </w:numPr>
        <w:ind w:left="924" w:hanging="357"/>
        <w:rPr>
          <w:rStyle w:val="BodyCopyText"/>
        </w:rPr>
      </w:pPr>
      <w:r w:rsidRPr="0038062D">
        <w:rPr>
          <w:rStyle w:val="BodyCopyText"/>
        </w:rPr>
        <w:t xml:space="preserve">Ask students to pair up with the student(s) they worked with in Learning Activity 1 and take out the list they made in Learning </w:t>
      </w:r>
      <w:r w:rsidR="00E00700">
        <w:rPr>
          <w:rStyle w:val="BodyCopyText"/>
        </w:rPr>
        <w:br/>
      </w:r>
      <w:r w:rsidRPr="0038062D">
        <w:rPr>
          <w:rStyle w:val="BodyCopyText"/>
        </w:rPr>
        <w:t xml:space="preserve">Activity 1.  </w:t>
      </w:r>
    </w:p>
    <w:p w14:paraId="7AFC5660" w14:textId="77777777" w:rsidR="00607AB1" w:rsidRPr="0038062D" w:rsidRDefault="00607AB1" w:rsidP="00E34CB4">
      <w:pPr>
        <w:numPr>
          <w:ilvl w:val="0"/>
          <w:numId w:val="82"/>
        </w:numPr>
        <w:ind w:left="924" w:hanging="357"/>
        <w:rPr>
          <w:rStyle w:val="BodyCopyText"/>
        </w:rPr>
      </w:pPr>
      <w:r w:rsidRPr="0038062D">
        <w:rPr>
          <w:rStyle w:val="BodyCopyText"/>
        </w:rPr>
        <w:t>Have them compare what they knew before with what they know now.</w:t>
      </w:r>
    </w:p>
    <w:p w14:paraId="3D8AA62C" w14:textId="77777777" w:rsidR="00607AB1" w:rsidRPr="0038062D" w:rsidRDefault="00607AB1" w:rsidP="00E34CB4">
      <w:pPr>
        <w:numPr>
          <w:ilvl w:val="1"/>
          <w:numId w:val="82"/>
        </w:numPr>
        <w:ind w:left="1259" w:hanging="357"/>
        <w:rPr>
          <w:rStyle w:val="BodyCopyText"/>
        </w:rPr>
      </w:pPr>
      <w:r w:rsidRPr="0038062D">
        <w:rPr>
          <w:rStyle w:val="BodyCopyText"/>
        </w:rPr>
        <w:t>Did they learn more about what they thought they knew?</w:t>
      </w:r>
    </w:p>
    <w:p w14:paraId="0B15C539" w14:textId="77777777" w:rsidR="00607AB1" w:rsidRPr="0038062D" w:rsidRDefault="00607AB1" w:rsidP="00E34CB4">
      <w:pPr>
        <w:numPr>
          <w:ilvl w:val="1"/>
          <w:numId w:val="82"/>
        </w:numPr>
        <w:ind w:left="1259" w:hanging="357"/>
        <w:rPr>
          <w:rStyle w:val="BodyCopyText"/>
        </w:rPr>
      </w:pPr>
      <w:r w:rsidRPr="0038062D">
        <w:rPr>
          <w:rStyle w:val="BodyCopyText"/>
        </w:rPr>
        <w:t>How accurate was their understanding of what they thought they knew?</w:t>
      </w:r>
    </w:p>
    <w:p w14:paraId="5D3BCA03" w14:textId="77777777" w:rsidR="00607AB1" w:rsidRPr="0038062D" w:rsidRDefault="00607AB1" w:rsidP="00E34CB4">
      <w:pPr>
        <w:numPr>
          <w:ilvl w:val="0"/>
          <w:numId w:val="82"/>
        </w:numPr>
        <w:ind w:left="924" w:hanging="357"/>
        <w:rPr>
          <w:rStyle w:val="BodyCopyText"/>
        </w:rPr>
      </w:pPr>
      <w:r w:rsidRPr="0038062D">
        <w:rPr>
          <w:rStyle w:val="BodyCopyText"/>
        </w:rPr>
        <w:lastRenderedPageBreak/>
        <w:t>Ask the students to write down three new things that they learned from the websites and material in the module?</w:t>
      </w:r>
    </w:p>
    <w:p w14:paraId="59C1B8AB" w14:textId="77777777" w:rsidR="00607AB1" w:rsidRPr="0038062D" w:rsidRDefault="00607AB1" w:rsidP="00E34CB4">
      <w:pPr>
        <w:numPr>
          <w:ilvl w:val="0"/>
          <w:numId w:val="82"/>
        </w:numPr>
        <w:ind w:left="924" w:hanging="357"/>
        <w:rPr>
          <w:rStyle w:val="BodyCopyText"/>
        </w:rPr>
      </w:pPr>
      <w:r w:rsidRPr="0038062D">
        <w:rPr>
          <w:rStyle w:val="BodyCopyText"/>
        </w:rPr>
        <w:t>Ask the students to share their learnings with their partner</w:t>
      </w:r>
      <w:r w:rsidR="0069731A">
        <w:rPr>
          <w:rStyle w:val="BodyCopyText"/>
        </w:rPr>
        <w:t>.</w:t>
      </w:r>
      <w:r w:rsidRPr="0038062D">
        <w:rPr>
          <w:rStyle w:val="BodyCopyText"/>
        </w:rPr>
        <w:t xml:space="preserve"> </w:t>
      </w:r>
    </w:p>
    <w:p w14:paraId="77D66151" w14:textId="77777777" w:rsidR="00607AB1" w:rsidRPr="0038062D" w:rsidRDefault="00607AB1" w:rsidP="00E34CB4">
      <w:pPr>
        <w:numPr>
          <w:ilvl w:val="0"/>
          <w:numId w:val="82"/>
        </w:numPr>
        <w:ind w:left="924" w:hanging="357"/>
        <w:rPr>
          <w:rStyle w:val="BodyCopyText"/>
        </w:rPr>
      </w:pPr>
      <w:r w:rsidRPr="0038062D">
        <w:rPr>
          <w:rStyle w:val="BodyCopyText"/>
        </w:rPr>
        <w:t>Generate a class discussion of what they learned</w:t>
      </w:r>
      <w:r w:rsidR="0069731A">
        <w:rPr>
          <w:rStyle w:val="BodyCopyText"/>
        </w:rPr>
        <w:t>.</w:t>
      </w:r>
    </w:p>
    <w:p w14:paraId="76606186" w14:textId="77777777" w:rsidR="00607AB1" w:rsidRPr="00607AB1" w:rsidRDefault="00A474E1" w:rsidP="000B4149">
      <w:pPr>
        <w:pStyle w:val="SubHeading3"/>
      </w:pPr>
      <w:bookmarkStart w:id="336" w:name="_Toc48320563"/>
      <w:bookmarkStart w:id="337" w:name="_Hlk48412347"/>
      <w:r>
        <w:t xml:space="preserve">5.3.4. </w:t>
      </w:r>
      <w:r w:rsidR="00607AB1" w:rsidRPr="00607AB1">
        <w:t>Practical Activity 1</w:t>
      </w:r>
      <w:bookmarkEnd w:id="336"/>
    </w:p>
    <w:bookmarkEnd w:id="337"/>
    <w:p w14:paraId="6A8A50AE" w14:textId="77777777" w:rsidR="00607AB1" w:rsidRPr="0038062D" w:rsidRDefault="00607AB1" w:rsidP="00A474E1">
      <w:pPr>
        <w:rPr>
          <w:rStyle w:val="BodyCopyText"/>
        </w:rPr>
      </w:pPr>
      <w:r w:rsidRPr="0038062D">
        <w:rPr>
          <w:rStyle w:val="BodyCopyText"/>
        </w:rPr>
        <w:t xml:space="preserve">Time permitting, ask the students to work on Practical Activity 1, outlined in </w:t>
      </w:r>
      <w:hyperlink w:anchor="Appendix_D" w:history="1">
        <w:r w:rsidRPr="007817B2">
          <w:rPr>
            <w:rStyle w:val="Hyperlink"/>
          </w:rPr>
          <w:t xml:space="preserve">Appendix </w:t>
        </w:r>
        <w:r w:rsidR="007817B2" w:rsidRPr="007817B2">
          <w:rPr>
            <w:rStyle w:val="Hyperlink"/>
          </w:rPr>
          <w:t>D</w:t>
        </w:r>
      </w:hyperlink>
      <w:r w:rsidRPr="0038062D">
        <w:rPr>
          <w:rStyle w:val="BodyCopyText"/>
        </w:rPr>
        <w:t xml:space="preserve">.  This exercise will allow them to demonstration their understanding of the key concepts within the upstream, midstream, and downstream sectors of the natural gas industry.   </w:t>
      </w:r>
    </w:p>
    <w:p w14:paraId="57461EEB" w14:textId="77777777" w:rsidR="00607AB1" w:rsidRPr="00607AB1" w:rsidRDefault="00A474E1" w:rsidP="000B4149">
      <w:pPr>
        <w:pStyle w:val="SubHeading3"/>
      </w:pPr>
      <w:bookmarkStart w:id="338" w:name="_Toc48320564"/>
      <w:r>
        <w:t>5.</w:t>
      </w:r>
      <w:r w:rsidR="00952CD3">
        <w:t>3.</w:t>
      </w:r>
      <w:r>
        <w:t xml:space="preserve">5. </w:t>
      </w:r>
      <w:r w:rsidR="00607AB1" w:rsidRPr="00607AB1">
        <w:t>Companies</w:t>
      </w:r>
      <w:bookmarkEnd w:id="338"/>
      <w:r w:rsidR="00607AB1" w:rsidRPr="00607AB1">
        <w:t xml:space="preserve"> </w:t>
      </w:r>
    </w:p>
    <w:p w14:paraId="381CF2F1" w14:textId="77777777" w:rsidR="00607AB1" w:rsidRPr="0038062D" w:rsidRDefault="00607AB1" w:rsidP="00607AB1">
      <w:pPr>
        <w:rPr>
          <w:rStyle w:val="BodyCopyText"/>
        </w:rPr>
      </w:pPr>
      <w:r w:rsidRPr="0038062D">
        <w:rPr>
          <w:rStyle w:val="BodyCopyText"/>
        </w:rPr>
        <w:t>Provides a sampling of the major companies operating in the downstream sector of the natural gas industry in BC.</w:t>
      </w:r>
    </w:p>
    <w:p w14:paraId="49A0CBA9" w14:textId="77777777" w:rsidR="00607AB1" w:rsidRPr="0038062D" w:rsidRDefault="00DE54AB" w:rsidP="00607AB1">
      <w:pPr>
        <w:rPr>
          <w:rStyle w:val="BodyCopyText"/>
        </w:rPr>
      </w:pPr>
      <w:r>
        <w:rPr>
          <w:rStyle w:val="BodyCopyText"/>
        </w:rPr>
        <w:t>Note, e</w:t>
      </w:r>
      <w:r w:rsidR="00607AB1" w:rsidRPr="0038062D">
        <w:rPr>
          <w:rStyle w:val="BodyCopyText"/>
        </w:rPr>
        <w:t>very effort has been made to ensure this list is up to date at the time of printing.  Instructors should check company websites to ensure names have not changed due to mergers or acquisitions that can happen without notice.</w:t>
      </w:r>
    </w:p>
    <w:p w14:paraId="38B1F081" w14:textId="77777777" w:rsidR="00607AB1" w:rsidRPr="00607AB1" w:rsidRDefault="00952CD3" w:rsidP="00F5470E">
      <w:pPr>
        <w:pStyle w:val="SubHeading4"/>
      </w:pPr>
      <w:bookmarkStart w:id="339" w:name="_Toc48320565"/>
      <w:r>
        <w:t xml:space="preserve">5.3.5.1. </w:t>
      </w:r>
      <w:r w:rsidR="00607AB1" w:rsidRPr="00607AB1">
        <w:t>Occupations and Jobs</w:t>
      </w:r>
      <w:bookmarkEnd w:id="339"/>
    </w:p>
    <w:p w14:paraId="1D646419" w14:textId="77777777" w:rsidR="00607AB1" w:rsidRPr="0038062D" w:rsidRDefault="00607AB1" w:rsidP="00607AB1">
      <w:pPr>
        <w:rPr>
          <w:rStyle w:val="BodyCopyText"/>
        </w:rPr>
      </w:pPr>
      <w:r w:rsidRPr="0038062D">
        <w:rPr>
          <w:rStyle w:val="BodyCopyText"/>
        </w:rPr>
        <w:t>Provides a sampling of the common jobs found in the natural gas industry in BC.</w:t>
      </w:r>
    </w:p>
    <w:p w14:paraId="2F60E7C1" w14:textId="77777777" w:rsidR="00607AB1" w:rsidRPr="0038062D" w:rsidRDefault="00607AB1" w:rsidP="001A4DD0">
      <w:pPr>
        <w:pStyle w:val="ListwithBullets"/>
        <w:rPr>
          <w:rStyle w:val="BodyCopyText"/>
        </w:rPr>
      </w:pPr>
      <w:bookmarkStart w:id="340" w:name="_Hlk48412403"/>
      <w:r w:rsidRPr="0053391C">
        <w:rPr>
          <w:rStyle w:val="BodyCopyText"/>
        </w:rPr>
        <w:t xml:space="preserve">Website 5:  </w:t>
      </w:r>
      <w:hyperlink r:id="rId100" w:history="1">
        <w:r w:rsidRPr="002C073C">
          <w:rPr>
            <w:rStyle w:val="BodyCopyText"/>
            <w:color w:val="0000FF"/>
            <w:u w:val="single"/>
          </w:rPr>
          <w:t>Canadian Gas Association</w:t>
        </w:r>
        <w:r w:rsidRPr="0038062D">
          <w:rPr>
            <w:rStyle w:val="BodyCopyText"/>
            <w:color w:val="0000FF"/>
          </w:rPr>
          <w:t xml:space="preserve"> (CGA)</w:t>
        </w:r>
      </w:hyperlink>
      <w:r w:rsidR="00160C64" w:rsidRPr="00160C64">
        <w:rPr>
          <w:rStyle w:val="BodyCopyText"/>
          <w:color w:val="0000FF"/>
        </w:rPr>
        <w:t>.</w:t>
      </w:r>
    </w:p>
    <w:bookmarkEnd w:id="340"/>
    <w:p w14:paraId="33A79455" w14:textId="77777777" w:rsidR="00607AB1" w:rsidRPr="0038062D" w:rsidRDefault="00607AB1" w:rsidP="000A5CA6">
      <w:pPr>
        <w:pStyle w:val="ListParagraph"/>
        <w:rPr>
          <w:rStyle w:val="BodyCopyText"/>
        </w:rPr>
      </w:pPr>
      <w:r w:rsidRPr="0038062D">
        <w:rPr>
          <w:rStyle w:val="BodyCopyText"/>
        </w:rPr>
        <w:t>CGA represents major gas distribution and transmission companies and appliance and equipment manufacturers in Canada.</w:t>
      </w:r>
    </w:p>
    <w:p w14:paraId="3EF243B7" w14:textId="77777777" w:rsidR="00607AB1" w:rsidRPr="0038062D" w:rsidRDefault="00607AB1" w:rsidP="001A4DD0">
      <w:pPr>
        <w:pStyle w:val="ListwithBullets"/>
        <w:rPr>
          <w:rStyle w:val="BodyCopyText"/>
        </w:rPr>
      </w:pPr>
      <w:bookmarkStart w:id="341" w:name="_Hlk48412410"/>
      <w:r w:rsidRPr="0053391C">
        <w:rPr>
          <w:rStyle w:val="BodyCopyText"/>
        </w:rPr>
        <w:t xml:space="preserve">Website 6:  </w:t>
      </w:r>
      <w:hyperlink r:id="rId101" w:history="1">
        <w:r w:rsidRPr="002C073C">
          <w:rPr>
            <w:rStyle w:val="BodyCopyText"/>
            <w:color w:val="0000FF"/>
            <w:u w:val="single"/>
          </w:rPr>
          <w:t>Canadian Energy Pipeline Association</w:t>
        </w:r>
        <w:r w:rsidRPr="0038062D">
          <w:rPr>
            <w:rStyle w:val="BodyCopyText"/>
            <w:color w:val="0000FF"/>
          </w:rPr>
          <w:t xml:space="preserve"> (CEPA)</w:t>
        </w:r>
      </w:hyperlink>
      <w:r w:rsidR="00160C64" w:rsidRPr="00160C64">
        <w:rPr>
          <w:rStyle w:val="BodyCopyText"/>
          <w:color w:val="0000FF"/>
        </w:rPr>
        <w:t>.</w:t>
      </w:r>
    </w:p>
    <w:bookmarkEnd w:id="341"/>
    <w:p w14:paraId="6F1C9E37" w14:textId="77777777" w:rsidR="0038062D" w:rsidRDefault="00607AB1" w:rsidP="000A5CA6">
      <w:pPr>
        <w:pStyle w:val="ListParagraph"/>
      </w:pPr>
      <w:r w:rsidRPr="0038062D">
        <w:rPr>
          <w:rStyle w:val="BodyCopyText"/>
        </w:rPr>
        <w:t>CEPA represents firms in the transmission pipeline industry in Canada.</w:t>
      </w:r>
      <w:bookmarkStart w:id="342" w:name="_Hlk48412427"/>
      <w:bookmarkStart w:id="343" w:name="_Hlk36114235"/>
    </w:p>
    <w:p w14:paraId="37EEA2E9" w14:textId="77777777" w:rsidR="00607AB1" w:rsidRPr="00607AB1" w:rsidRDefault="00952CD3" w:rsidP="00661D7B">
      <w:pPr>
        <w:pStyle w:val="SubHeading5"/>
      </w:pPr>
      <w:r>
        <w:lastRenderedPageBreak/>
        <w:t xml:space="preserve">5.3.5.1.1. </w:t>
      </w:r>
      <w:r w:rsidR="00607AB1" w:rsidRPr="00607AB1">
        <w:t>Learning Activity 3</w:t>
      </w:r>
      <w:r w:rsidR="00731E8D">
        <w:t xml:space="preserve"> </w:t>
      </w:r>
      <w:r w:rsidR="00607AB1" w:rsidRPr="00607AB1">
        <w:t xml:space="preserve">Identifying Downstream Sector </w:t>
      </w:r>
      <w:r w:rsidR="0038062D">
        <w:br/>
      </w:r>
      <w:r w:rsidR="00607AB1" w:rsidRPr="00607AB1">
        <w:t>Employers of Interest</w:t>
      </w:r>
    </w:p>
    <w:bookmarkEnd w:id="342"/>
    <w:p w14:paraId="58EC9318" w14:textId="77777777" w:rsidR="00607AB1" w:rsidRPr="00607AB1" w:rsidRDefault="00607AB1" w:rsidP="00294831">
      <w:pPr>
        <w:pStyle w:val="BodyCopyITALICS"/>
      </w:pPr>
      <w:r w:rsidRPr="00607AB1">
        <w:t>Instructions:</w:t>
      </w:r>
    </w:p>
    <w:p w14:paraId="06D3E061" w14:textId="77777777" w:rsidR="00607AB1" w:rsidRPr="0038062D" w:rsidRDefault="00607AB1" w:rsidP="00E34CB4">
      <w:pPr>
        <w:numPr>
          <w:ilvl w:val="0"/>
          <w:numId w:val="83"/>
        </w:numPr>
        <w:ind w:left="924" w:hanging="357"/>
        <w:rPr>
          <w:rStyle w:val="BodyCopyText"/>
        </w:rPr>
      </w:pPr>
      <w:r w:rsidRPr="0038062D">
        <w:rPr>
          <w:rStyle w:val="BodyCopyText"/>
        </w:rPr>
        <w:t>Ask students to make a list of employers in the downstream sector of the natural gas industry that they might be interested in working for.</w:t>
      </w:r>
    </w:p>
    <w:p w14:paraId="0953A8DB" w14:textId="77777777" w:rsidR="00607AB1" w:rsidRPr="0038062D" w:rsidRDefault="00607AB1" w:rsidP="00E34CB4">
      <w:pPr>
        <w:numPr>
          <w:ilvl w:val="0"/>
          <w:numId w:val="83"/>
        </w:numPr>
        <w:ind w:left="924" w:hanging="357"/>
        <w:rPr>
          <w:rStyle w:val="BodyCopyText"/>
        </w:rPr>
      </w:pPr>
      <w:r w:rsidRPr="0038062D">
        <w:rPr>
          <w:rStyle w:val="BodyCopyText"/>
        </w:rPr>
        <w:t>Have students gather company names for their list by visiting websites 5 and 6.</w:t>
      </w:r>
    </w:p>
    <w:p w14:paraId="69819533" w14:textId="77777777" w:rsidR="00607AB1" w:rsidRPr="0038062D" w:rsidRDefault="00607AB1" w:rsidP="00E34CB4">
      <w:pPr>
        <w:numPr>
          <w:ilvl w:val="0"/>
          <w:numId w:val="83"/>
        </w:numPr>
        <w:ind w:left="924" w:hanging="357"/>
        <w:rPr>
          <w:rStyle w:val="BodyCopyText"/>
        </w:rPr>
      </w:pPr>
      <w:bookmarkStart w:id="344" w:name="_Hlk47538048"/>
      <w:bookmarkEnd w:id="343"/>
      <w:r w:rsidRPr="0038062D">
        <w:rPr>
          <w:rStyle w:val="BodyCopyText"/>
        </w:rPr>
        <w:t>List of the various distributors, transmission, and equipment supply firms operating in the downstream sector</w:t>
      </w:r>
      <w:r w:rsidR="0038062D">
        <w:rPr>
          <w:rStyle w:val="BodyCopyText"/>
        </w:rPr>
        <w:t>.</w:t>
      </w:r>
      <w:r w:rsidRPr="0038062D">
        <w:rPr>
          <w:rStyle w:val="BodyCopyText"/>
        </w:rPr>
        <w:t xml:space="preserve"> </w:t>
      </w:r>
    </w:p>
    <w:p w14:paraId="2B45B5D9" w14:textId="77777777" w:rsidR="00607AB1" w:rsidRPr="00607AB1" w:rsidRDefault="00593A1A" w:rsidP="000B4149">
      <w:pPr>
        <w:pStyle w:val="SubHeading2"/>
      </w:pPr>
      <w:bookmarkStart w:id="345" w:name="_Toc48320566"/>
      <w:bookmarkStart w:id="346" w:name="_Toc48915474"/>
      <w:bookmarkEnd w:id="344"/>
      <w:r>
        <w:t xml:space="preserve">5.4. </w:t>
      </w:r>
      <w:r w:rsidR="00607AB1" w:rsidRPr="00607AB1">
        <w:t>New Vocabulary</w:t>
      </w:r>
      <w:bookmarkEnd w:id="345"/>
      <w:bookmarkEnd w:id="346"/>
      <w:r w:rsidR="00607AB1" w:rsidRPr="00607AB1">
        <w:t xml:space="preserve"> </w:t>
      </w:r>
    </w:p>
    <w:p w14:paraId="2C5E0406" w14:textId="77777777" w:rsidR="00607AB1" w:rsidRPr="00607AB1" w:rsidRDefault="00593A1A" w:rsidP="000B4149">
      <w:pPr>
        <w:pStyle w:val="SubHeading3"/>
      </w:pPr>
      <w:bookmarkStart w:id="347" w:name="_Hlk48412457"/>
      <w:r>
        <w:t xml:space="preserve">5.4.1. </w:t>
      </w:r>
      <w:r w:rsidR="00607AB1" w:rsidRPr="00607AB1">
        <w:t>Learning Activity 4 Learning New Vocabulary</w:t>
      </w:r>
    </w:p>
    <w:bookmarkEnd w:id="347"/>
    <w:p w14:paraId="2DCD2AE1" w14:textId="77777777" w:rsidR="00607AB1" w:rsidRPr="0038062D" w:rsidRDefault="00607AB1" w:rsidP="00E34CB4">
      <w:pPr>
        <w:numPr>
          <w:ilvl w:val="0"/>
          <w:numId w:val="84"/>
        </w:numPr>
        <w:ind w:left="924" w:hanging="357"/>
        <w:rPr>
          <w:rStyle w:val="BodyCopyText"/>
        </w:rPr>
      </w:pPr>
      <w:r w:rsidRPr="0038062D">
        <w:rPr>
          <w:rStyle w:val="BodyCopyText"/>
        </w:rPr>
        <w:t>Review the list of New Vocabulary in the student module (also shown below), with students</w:t>
      </w:r>
      <w:r w:rsidR="0069731A">
        <w:rPr>
          <w:rStyle w:val="BodyCopyText"/>
        </w:rPr>
        <w:t>.</w:t>
      </w:r>
    </w:p>
    <w:p w14:paraId="32F2C544" w14:textId="77777777" w:rsidR="00607AB1" w:rsidRPr="0038062D" w:rsidRDefault="00607AB1" w:rsidP="00E34CB4">
      <w:pPr>
        <w:numPr>
          <w:ilvl w:val="0"/>
          <w:numId w:val="84"/>
        </w:numPr>
        <w:ind w:left="924" w:hanging="357"/>
        <w:rPr>
          <w:rStyle w:val="BodyCopyText"/>
        </w:rPr>
      </w:pPr>
      <w:r w:rsidRPr="0038062D">
        <w:rPr>
          <w:rStyle w:val="BodyCopyText"/>
        </w:rPr>
        <w:t>Ask students to write short descriptions for each term listed, on their own, and be prepared to discuss them the next day.</w:t>
      </w:r>
    </w:p>
    <w:p w14:paraId="26869F24" w14:textId="77777777" w:rsidR="00593A1A" w:rsidRPr="00607AB1" w:rsidRDefault="00593A1A" w:rsidP="00F5470E">
      <w:pPr>
        <w:pStyle w:val="SubHeading4"/>
      </w:pPr>
      <w:r>
        <w:t>5.4.1.1. Terms and Definitions</w:t>
      </w:r>
    </w:p>
    <w:p w14:paraId="1593EEF7" w14:textId="77777777" w:rsidR="00607AB1" w:rsidRPr="0038062D" w:rsidRDefault="00607AB1" w:rsidP="00607AB1">
      <w:pPr>
        <w:ind w:left="360"/>
        <w:rPr>
          <w:rStyle w:val="BodyCopyText"/>
        </w:rPr>
      </w:pPr>
      <w:r w:rsidRPr="0038062D">
        <w:rPr>
          <w:rStyle w:val="BodyCopyText"/>
        </w:rPr>
        <w:t>Dry Gas</w:t>
      </w:r>
    </w:p>
    <w:p w14:paraId="674326C3" w14:textId="77777777" w:rsidR="00607AB1" w:rsidRPr="0038062D" w:rsidRDefault="00607AB1" w:rsidP="00E34CB4">
      <w:pPr>
        <w:numPr>
          <w:ilvl w:val="0"/>
          <w:numId w:val="85"/>
        </w:numPr>
        <w:ind w:left="924" w:hanging="357"/>
        <w:rPr>
          <w:rStyle w:val="BodyCopyText"/>
        </w:rPr>
      </w:pPr>
      <w:r w:rsidRPr="0038062D">
        <w:rPr>
          <w:rStyle w:val="BodyCopyText"/>
        </w:rPr>
        <w:t xml:space="preserve">Gas produced from a well that produces little or no </w:t>
      </w:r>
      <w:hyperlink r:id="rId102" w:history="1">
        <w:r w:rsidRPr="0038062D">
          <w:rPr>
            <w:rStyle w:val="BodyCopyText"/>
            <w:color w:val="0000FF"/>
            <w:u w:val="single"/>
          </w:rPr>
          <w:t>condensate</w:t>
        </w:r>
      </w:hyperlink>
      <w:r w:rsidRPr="0038062D">
        <w:rPr>
          <w:rStyle w:val="BodyCopyText"/>
        </w:rPr>
        <w:t xml:space="preserve"> or </w:t>
      </w:r>
      <w:hyperlink r:id="rId103" w:history="1">
        <w:r w:rsidRPr="0038062D">
          <w:rPr>
            <w:rStyle w:val="BodyCopyText"/>
            <w:color w:val="0000FF"/>
            <w:u w:val="single"/>
          </w:rPr>
          <w:t>reservoir</w:t>
        </w:r>
      </w:hyperlink>
      <w:r w:rsidRPr="0038062D">
        <w:rPr>
          <w:rStyle w:val="BodyCopyText"/>
        </w:rPr>
        <w:t xml:space="preserve"> liquids. The </w:t>
      </w:r>
      <w:hyperlink r:id="rId104" w:history="1">
        <w:r w:rsidRPr="0038062D">
          <w:rPr>
            <w:rStyle w:val="BodyCopyText"/>
            <w:color w:val="0000FF"/>
            <w:u w:val="single"/>
          </w:rPr>
          <w:t>production</w:t>
        </w:r>
      </w:hyperlink>
      <w:r w:rsidRPr="0038062D">
        <w:rPr>
          <w:rStyle w:val="BodyCopyText"/>
        </w:rPr>
        <w:t xml:space="preserve"> of liquids from gas wells complicates the design and operation of surface process facilities required to handle and export the produced gas.</w:t>
      </w:r>
    </w:p>
    <w:p w14:paraId="1632E70D" w14:textId="77777777" w:rsidR="00607AB1" w:rsidRPr="0038062D" w:rsidRDefault="00607AB1" w:rsidP="00607AB1">
      <w:pPr>
        <w:keepNext/>
        <w:ind w:left="360"/>
        <w:rPr>
          <w:rStyle w:val="BodyCopyText"/>
        </w:rPr>
      </w:pPr>
      <w:r w:rsidRPr="0038062D">
        <w:rPr>
          <w:rStyle w:val="BodyCopyText"/>
        </w:rPr>
        <w:lastRenderedPageBreak/>
        <w:t xml:space="preserve">Wet Gas </w:t>
      </w:r>
    </w:p>
    <w:p w14:paraId="39D699E4" w14:textId="77777777" w:rsidR="00607AB1" w:rsidRPr="0038062D" w:rsidRDefault="001A089F" w:rsidP="00E34CB4">
      <w:pPr>
        <w:keepNext/>
        <w:numPr>
          <w:ilvl w:val="0"/>
          <w:numId w:val="85"/>
        </w:numPr>
        <w:ind w:left="924" w:hanging="357"/>
        <w:rPr>
          <w:rStyle w:val="BodyCopyText"/>
        </w:rPr>
      </w:pPr>
      <w:hyperlink r:id="rId105" w:history="1">
        <w:r w:rsidR="00607AB1" w:rsidRPr="0038062D">
          <w:rPr>
            <w:rStyle w:val="BodyCopyText"/>
            <w:color w:val="0000FF"/>
            <w:u w:val="single"/>
          </w:rPr>
          <w:t>Natural gas</w:t>
        </w:r>
      </w:hyperlink>
      <w:r w:rsidR="00607AB1" w:rsidRPr="0038062D">
        <w:rPr>
          <w:rStyle w:val="BodyCopyText"/>
        </w:rPr>
        <w:t xml:space="preserve"> containing significant heavy hydrocarbons. Propane, butane and other </w:t>
      </w:r>
      <w:hyperlink r:id="rId106" w:history="1">
        <w:r w:rsidR="00607AB1" w:rsidRPr="0038062D">
          <w:rPr>
            <w:rStyle w:val="BodyCopyText"/>
            <w:color w:val="0000FF"/>
            <w:u w:val="single"/>
          </w:rPr>
          <w:t>liquid hydrocarbons</w:t>
        </w:r>
      </w:hyperlink>
      <w:r w:rsidR="00607AB1" w:rsidRPr="0038062D">
        <w:rPr>
          <w:rStyle w:val="BodyCopyText"/>
        </w:rPr>
        <w:t xml:space="preserve"> can be liquefied</w:t>
      </w:r>
      <w:r w:rsidR="0069731A">
        <w:rPr>
          <w:rStyle w:val="BodyCopyText"/>
        </w:rPr>
        <w:t>.</w:t>
      </w:r>
    </w:p>
    <w:p w14:paraId="78DA9432" w14:textId="77777777" w:rsidR="00607AB1" w:rsidRPr="0038062D" w:rsidRDefault="00607AB1" w:rsidP="00607AB1">
      <w:pPr>
        <w:ind w:left="360"/>
        <w:rPr>
          <w:rStyle w:val="BodyCopyText"/>
        </w:rPr>
      </w:pPr>
      <w:r w:rsidRPr="0038062D">
        <w:rPr>
          <w:rStyle w:val="BodyCopyText"/>
        </w:rPr>
        <w:t xml:space="preserve">Sour Gas </w:t>
      </w:r>
    </w:p>
    <w:p w14:paraId="7474303B" w14:textId="77777777" w:rsidR="00607AB1" w:rsidRPr="0038062D" w:rsidRDefault="00607AB1" w:rsidP="00E34CB4">
      <w:pPr>
        <w:numPr>
          <w:ilvl w:val="0"/>
          <w:numId w:val="85"/>
        </w:numPr>
        <w:ind w:left="924" w:hanging="357"/>
        <w:rPr>
          <w:rStyle w:val="BodyCopyText"/>
        </w:rPr>
      </w:pPr>
      <w:r w:rsidRPr="0038062D">
        <w:rPr>
          <w:rStyle w:val="BodyCopyText"/>
        </w:rPr>
        <w:t xml:space="preserve">A gas containing </w:t>
      </w:r>
      <w:hyperlink r:id="rId107" w:history="1">
        <w:r w:rsidRPr="0038062D">
          <w:rPr>
            <w:rStyle w:val="BodyCopyText"/>
            <w:color w:val="0000FF"/>
            <w:u w:val="single"/>
          </w:rPr>
          <w:t>hydrogen sulphide</w:t>
        </w:r>
      </w:hyperlink>
      <w:r w:rsidRPr="0038062D">
        <w:rPr>
          <w:rStyle w:val="BodyCopyText"/>
        </w:rPr>
        <w:t xml:space="preserve">, </w:t>
      </w:r>
      <w:hyperlink r:id="rId108" w:history="1">
        <w:r w:rsidRPr="0038062D">
          <w:rPr>
            <w:rStyle w:val="BodyCopyText"/>
            <w:color w:val="0000FF"/>
            <w:u w:val="single"/>
          </w:rPr>
          <w:t>carbon dioxide</w:t>
        </w:r>
      </w:hyperlink>
      <w:r w:rsidRPr="0038062D">
        <w:rPr>
          <w:rStyle w:val="BodyCopyText"/>
        </w:rPr>
        <w:t xml:space="preserve"> or mercaptans, all of which are extremely harmful.</w:t>
      </w:r>
    </w:p>
    <w:p w14:paraId="286B4132" w14:textId="77777777" w:rsidR="00607AB1" w:rsidRPr="0038062D" w:rsidRDefault="00607AB1" w:rsidP="00607AB1">
      <w:pPr>
        <w:ind w:left="360"/>
        <w:rPr>
          <w:rStyle w:val="BodyCopyText"/>
        </w:rPr>
      </w:pPr>
      <w:r w:rsidRPr="0038062D">
        <w:rPr>
          <w:rStyle w:val="BodyCopyText"/>
        </w:rPr>
        <w:t>Natural Gas Liquids (NGL)</w:t>
      </w:r>
    </w:p>
    <w:p w14:paraId="35B0D516" w14:textId="77777777" w:rsidR="00607AB1" w:rsidRPr="0038062D" w:rsidRDefault="00607AB1" w:rsidP="00E34CB4">
      <w:pPr>
        <w:numPr>
          <w:ilvl w:val="0"/>
          <w:numId w:val="85"/>
        </w:numPr>
        <w:ind w:left="924" w:hanging="357"/>
        <w:rPr>
          <w:rStyle w:val="BodyCopyText"/>
        </w:rPr>
      </w:pPr>
      <w:r w:rsidRPr="0038062D">
        <w:rPr>
          <w:rStyle w:val="BodyCopyText"/>
        </w:rPr>
        <w:t>Liquids obtained during natural gas production, including ethane, propane, butanes and condensate.</w:t>
      </w:r>
    </w:p>
    <w:p w14:paraId="5BEB7020" w14:textId="77777777" w:rsidR="00607AB1" w:rsidRPr="0038062D" w:rsidRDefault="00607AB1" w:rsidP="00607AB1">
      <w:pPr>
        <w:ind w:left="360"/>
        <w:rPr>
          <w:rStyle w:val="BodyCopyText"/>
        </w:rPr>
      </w:pPr>
      <w:r w:rsidRPr="0038062D">
        <w:rPr>
          <w:rStyle w:val="BodyCopyText"/>
        </w:rPr>
        <w:t>Liquefied Natural Gas (LNG)</w:t>
      </w:r>
    </w:p>
    <w:p w14:paraId="7239723C" w14:textId="77777777" w:rsidR="00607AB1" w:rsidRPr="0038062D" w:rsidRDefault="00607AB1" w:rsidP="00E34CB4">
      <w:pPr>
        <w:numPr>
          <w:ilvl w:val="0"/>
          <w:numId w:val="85"/>
        </w:numPr>
        <w:ind w:left="924" w:hanging="357"/>
        <w:rPr>
          <w:rStyle w:val="BodyCopyText"/>
        </w:rPr>
      </w:pPr>
      <w:r w:rsidRPr="0038062D">
        <w:rPr>
          <w:rStyle w:val="BodyCopyText"/>
        </w:rPr>
        <w:t>Natural gas, when produced and used domestically, is shipped in its vapour form through a network of distribution pipelines to a local distribution company and then delivered to a customer. When natural gas is shipped to a distant foreign market outside of where it is produced, the natural gas needs to ‘shrink in size’ or be compressed in order to ship large volumes economically – this liquefies the natural gas (LNG). The ‘shrinking’ of natural gas reduces its volume by a factor of about 600.</w:t>
      </w:r>
    </w:p>
    <w:p w14:paraId="20E0563E" w14:textId="77777777" w:rsidR="00607AB1" w:rsidRPr="0038062D" w:rsidRDefault="00607AB1" w:rsidP="00607AB1">
      <w:pPr>
        <w:keepNext/>
        <w:ind w:left="360"/>
        <w:rPr>
          <w:rStyle w:val="BodyCopyText"/>
        </w:rPr>
      </w:pPr>
      <w:r w:rsidRPr="0038062D">
        <w:rPr>
          <w:rStyle w:val="BodyCopyText"/>
        </w:rPr>
        <w:t xml:space="preserve">Liquid Petroleum Gas (LPG) </w:t>
      </w:r>
    </w:p>
    <w:p w14:paraId="59595879" w14:textId="77777777" w:rsidR="00607AB1" w:rsidRPr="0038062D" w:rsidRDefault="00607AB1" w:rsidP="00E34CB4">
      <w:pPr>
        <w:keepNext/>
        <w:numPr>
          <w:ilvl w:val="0"/>
          <w:numId w:val="85"/>
        </w:numPr>
        <w:ind w:left="924" w:hanging="357"/>
        <w:rPr>
          <w:rStyle w:val="BodyCopyText"/>
        </w:rPr>
      </w:pPr>
      <w:r w:rsidRPr="0038062D">
        <w:rPr>
          <w:rStyle w:val="BodyCopyText"/>
        </w:rPr>
        <w:t xml:space="preserve">Is mainly composed of propane and butane, which has been liquefied at low temperatures and moderate pressures. The gas is obtainable from refinery gases or after the </w:t>
      </w:r>
      <w:hyperlink r:id="rId109" w:history="1">
        <w:r w:rsidRPr="0038062D">
          <w:rPr>
            <w:rStyle w:val="BodyCopyText"/>
            <w:color w:val="0000FF"/>
            <w:u w:val="single"/>
          </w:rPr>
          <w:t>cracking</w:t>
        </w:r>
      </w:hyperlink>
      <w:r w:rsidRPr="0038062D">
        <w:rPr>
          <w:rStyle w:val="BodyCopyText"/>
        </w:rPr>
        <w:t xml:space="preserve"> process of crude oil. Liquefied</w:t>
      </w:r>
      <w:r w:rsidRPr="00607AB1">
        <w:t xml:space="preserve"> </w:t>
      </w:r>
      <w:hyperlink r:id="rId110" w:history="1">
        <w:r w:rsidRPr="0038062D">
          <w:rPr>
            <w:rStyle w:val="BodyCopyText"/>
            <w:color w:val="0000FF"/>
            <w:u w:val="single"/>
          </w:rPr>
          <w:t>petroleum</w:t>
        </w:r>
      </w:hyperlink>
      <w:r w:rsidRPr="0038062D">
        <w:rPr>
          <w:rStyle w:val="BodyCopyText"/>
        </w:rPr>
        <w:t xml:space="preserve"> gas is also called bottle gas. At atmospheric </w:t>
      </w:r>
      <w:hyperlink r:id="rId111" w:history="1">
        <w:r w:rsidRPr="0038062D">
          <w:rPr>
            <w:rStyle w:val="BodyCopyText"/>
            <w:color w:val="0000FF"/>
            <w:u w:val="single"/>
          </w:rPr>
          <w:t>pressure</w:t>
        </w:r>
      </w:hyperlink>
      <w:r w:rsidRPr="0038062D">
        <w:rPr>
          <w:rStyle w:val="BodyCopyText"/>
        </w:rPr>
        <w:t>, it is easily converted into gas and can be used industrially or domestically.</w:t>
      </w:r>
    </w:p>
    <w:p w14:paraId="53A3EC87" w14:textId="77777777" w:rsidR="00607AB1" w:rsidRPr="0038062D" w:rsidRDefault="00607AB1" w:rsidP="00607AB1">
      <w:pPr>
        <w:ind w:left="360"/>
        <w:rPr>
          <w:rStyle w:val="BodyCopyText"/>
        </w:rPr>
      </w:pPr>
      <w:r w:rsidRPr="0038062D">
        <w:rPr>
          <w:rStyle w:val="BodyCopyText"/>
        </w:rPr>
        <w:t>Natural Gas Vehicle (NGV)</w:t>
      </w:r>
    </w:p>
    <w:p w14:paraId="52B5D753" w14:textId="77777777" w:rsidR="00607AB1" w:rsidRPr="0038062D" w:rsidRDefault="00607AB1" w:rsidP="00E34CB4">
      <w:pPr>
        <w:numPr>
          <w:ilvl w:val="0"/>
          <w:numId w:val="85"/>
        </w:numPr>
        <w:ind w:left="924" w:hanging="357"/>
        <w:rPr>
          <w:rStyle w:val="BodyCopyText"/>
        </w:rPr>
      </w:pPr>
      <w:r w:rsidRPr="0038062D">
        <w:rPr>
          <w:rStyle w:val="BodyCopyText"/>
        </w:rPr>
        <w:t>An alternative fuel vehicle that uses compressed natural gas (CNG) or liquefied natural gas (LNG).</w:t>
      </w:r>
    </w:p>
    <w:p w14:paraId="251274A7" w14:textId="77777777" w:rsidR="00607AB1" w:rsidRPr="0038062D" w:rsidRDefault="00607AB1" w:rsidP="00607AB1">
      <w:pPr>
        <w:ind w:left="360"/>
        <w:rPr>
          <w:rStyle w:val="BodyCopyText"/>
        </w:rPr>
      </w:pPr>
      <w:r w:rsidRPr="0038062D">
        <w:rPr>
          <w:rStyle w:val="BodyCopyText"/>
        </w:rPr>
        <w:t xml:space="preserve">Compressor Station </w:t>
      </w:r>
    </w:p>
    <w:p w14:paraId="5011FAEA" w14:textId="77777777" w:rsidR="00607AB1" w:rsidRPr="0038062D" w:rsidRDefault="00607AB1" w:rsidP="00E34CB4">
      <w:pPr>
        <w:numPr>
          <w:ilvl w:val="0"/>
          <w:numId w:val="85"/>
        </w:numPr>
        <w:ind w:left="924" w:hanging="357"/>
        <w:rPr>
          <w:rStyle w:val="BodyCopyText"/>
        </w:rPr>
      </w:pPr>
      <w:r w:rsidRPr="0038062D">
        <w:rPr>
          <w:rStyle w:val="BodyCopyText"/>
        </w:rPr>
        <w:t>A compressor station is a facility used to compress natural gas using compressors and other equipment in order to create additional pressure to increase the amount of gas a pipeline can hold over long distances.</w:t>
      </w:r>
    </w:p>
    <w:p w14:paraId="5CD3D173" w14:textId="77777777" w:rsidR="00607AB1" w:rsidRPr="0038062D" w:rsidRDefault="00607AB1" w:rsidP="00607AB1">
      <w:pPr>
        <w:ind w:left="360"/>
        <w:rPr>
          <w:rStyle w:val="BodyCopyText"/>
        </w:rPr>
      </w:pPr>
      <w:r w:rsidRPr="0038062D">
        <w:rPr>
          <w:rStyle w:val="BodyCopyText"/>
        </w:rPr>
        <w:t xml:space="preserve">Dehydration </w:t>
      </w:r>
    </w:p>
    <w:p w14:paraId="45171EF0" w14:textId="77777777" w:rsidR="00607AB1" w:rsidRPr="0038062D" w:rsidRDefault="00607AB1" w:rsidP="00E34CB4">
      <w:pPr>
        <w:numPr>
          <w:ilvl w:val="0"/>
          <w:numId w:val="85"/>
        </w:numPr>
        <w:ind w:left="924" w:hanging="357"/>
        <w:rPr>
          <w:rStyle w:val="BodyCopyText"/>
        </w:rPr>
      </w:pPr>
      <w:r w:rsidRPr="0038062D">
        <w:rPr>
          <w:rStyle w:val="BodyCopyText"/>
        </w:rPr>
        <w:t>The removal of water from natural gas by lowering the dew point temperature of the natural gas.</w:t>
      </w:r>
    </w:p>
    <w:p w14:paraId="230AC830" w14:textId="77777777" w:rsidR="00607AB1" w:rsidRPr="0038062D" w:rsidRDefault="00607AB1" w:rsidP="00607AB1">
      <w:pPr>
        <w:ind w:left="360"/>
        <w:rPr>
          <w:rStyle w:val="BodyCopyText"/>
        </w:rPr>
      </w:pPr>
      <w:r w:rsidRPr="0038062D">
        <w:rPr>
          <w:rStyle w:val="BodyCopyText"/>
        </w:rPr>
        <w:t>Cryogenics</w:t>
      </w:r>
    </w:p>
    <w:p w14:paraId="6FAE9B99" w14:textId="77777777" w:rsidR="00607AB1" w:rsidRPr="0038062D" w:rsidRDefault="00607AB1" w:rsidP="00E34CB4">
      <w:pPr>
        <w:numPr>
          <w:ilvl w:val="0"/>
          <w:numId w:val="85"/>
        </w:numPr>
        <w:ind w:left="924" w:hanging="357"/>
        <w:rPr>
          <w:rStyle w:val="BodyCopyText"/>
        </w:rPr>
      </w:pPr>
      <w:r w:rsidRPr="0038062D">
        <w:rPr>
          <w:rStyle w:val="BodyCopyText"/>
        </w:rPr>
        <w:t>Cryogenic separation is a processing operation that is commonly used to extract natural gas liquids (NGLs) from raw natural gas used to separate out lighter hydrocarbons such as ethane, propane, and butane.</w:t>
      </w:r>
    </w:p>
    <w:p w14:paraId="18942556" w14:textId="77777777" w:rsidR="00607AB1" w:rsidRPr="0038062D" w:rsidRDefault="00607AB1" w:rsidP="00607AB1">
      <w:pPr>
        <w:ind w:left="360"/>
        <w:rPr>
          <w:rStyle w:val="BodyCopyText"/>
        </w:rPr>
      </w:pPr>
      <w:r w:rsidRPr="0038062D">
        <w:rPr>
          <w:rStyle w:val="BodyCopyText"/>
        </w:rPr>
        <w:t>Gas to Liquid (GTL)</w:t>
      </w:r>
    </w:p>
    <w:p w14:paraId="06690553" w14:textId="77777777" w:rsidR="00607AB1" w:rsidRPr="0038062D" w:rsidRDefault="00607AB1" w:rsidP="00E34CB4">
      <w:pPr>
        <w:numPr>
          <w:ilvl w:val="0"/>
          <w:numId w:val="85"/>
        </w:numPr>
        <w:ind w:left="924" w:hanging="357"/>
        <w:rPr>
          <w:rStyle w:val="BodyCopyText"/>
        </w:rPr>
      </w:pPr>
      <w:r w:rsidRPr="0038062D">
        <w:rPr>
          <w:rStyle w:val="BodyCopyText"/>
        </w:rPr>
        <w:t>Technology that converts natural gas liquid products that would otherwise be made from crude oil to create products that include transport fuels, motor oils and the ingredients for everyday necessities like plastics, detergents and cosmetics.  GTL products are colourless</w:t>
      </w:r>
      <w:r w:rsidRPr="00607AB1">
        <w:t xml:space="preserve"> </w:t>
      </w:r>
      <w:r w:rsidRPr="0038062D">
        <w:rPr>
          <w:rStyle w:val="BodyCopyText"/>
        </w:rPr>
        <w:t>and odourless, containing almost none of the impurities (sulphur, aromatics and nitrogen) found in crude oil. </w:t>
      </w:r>
    </w:p>
    <w:p w14:paraId="05FDF3A8" w14:textId="77777777" w:rsidR="00607AB1" w:rsidRPr="0038062D" w:rsidRDefault="00607AB1" w:rsidP="00607AB1">
      <w:pPr>
        <w:ind w:left="360"/>
        <w:rPr>
          <w:rStyle w:val="BodyCopyText"/>
        </w:rPr>
      </w:pPr>
      <w:r w:rsidRPr="0038062D">
        <w:rPr>
          <w:rStyle w:val="BodyCopyText"/>
        </w:rPr>
        <w:lastRenderedPageBreak/>
        <w:t>Gas Processing Plant (GPP)</w:t>
      </w:r>
    </w:p>
    <w:p w14:paraId="7A7937D7" w14:textId="77777777" w:rsidR="00607AB1" w:rsidRPr="0038062D" w:rsidRDefault="00607AB1" w:rsidP="00E34CB4">
      <w:pPr>
        <w:numPr>
          <w:ilvl w:val="0"/>
          <w:numId w:val="85"/>
        </w:numPr>
        <w:ind w:left="924" w:hanging="357"/>
        <w:rPr>
          <w:rStyle w:val="BodyCopyText"/>
        </w:rPr>
      </w:pPr>
      <w:r w:rsidRPr="0038062D">
        <w:rPr>
          <w:rStyle w:val="BodyCopyText"/>
        </w:rPr>
        <w:t>A facility designed for cleaning raw natural gas by isolating several non-methane fluids and hydrocarbons and other impurities to produce dry natural gas of pipeline quality. Natural gas processing is a complicated industrial process that initiates at the wellhead.</w:t>
      </w:r>
    </w:p>
    <w:p w14:paraId="17601BB5" w14:textId="77777777" w:rsidR="00FD1BFB" w:rsidRPr="00A2106D" w:rsidRDefault="00593A1A" w:rsidP="000A5CA6">
      <w:pPr>
        <w:pStyle w:val="SubHeading1"/>
        <w:rPr>
          <w:u w:val="single"/>
        </w:rPr>
      </w:pPr>
      <w:bookmarkStart w:id="348" w:name="_Toc48915475"/>
      <w:r>
        <w:t xml:space="preserve">6. </w:t>
      </w:r>
      <w:r w:rsidR="00FD1BFB" w:rsidRPr="00E5298C">
        <w:t>Suggested Reading</w:t>
      </w:r>
      <w:bookmarkEnd w:id="348"/>
    </w:p>
    <w:p w14:paraId="5D13B81B" w14:textId="77777777" w:rsidR="004C60DD" w:rsidRPr="0053391C" w:rsidRDefault="00FD1BFB" w:rsidP="001A4DD0">
      <w:pPr>
        <w:pStyle w:val="ListwithBullets"/>
        <w:rPr>
          <w:rStyle w:val="BodyCopyText"/>
        </w:rPr>
      </w:pPr>
      <w:r w:rsidRPr="0053391C">
        <w:rPr>
          <w:rStyle w:val="BodyCopyText"/>
        </w:rPr>
        <w:t>Our Petroleum Challenge - Sustainability into the 21st Century, Eighth Edition, Online PDF Version, Canadian Centre for Energy Information</w:t>
      </w:r>
      <w:bookmarkStart w:id="349" w:name="_Hlk36114712"/>
      <w:r w:rsidR="00160C64">
        <w:rPr>
          <w:rStyle w:val="BodyCopyText"/>
        </w:rPr>
        <w:t>.</w:t>
      </w:r>
    </w:p>
    <w:p w14:paraId="588ADD57" w14:textId="77777777" w:rsidR="00FD1BFB" w:rsidRPr="0053391C" w:rsidRDefault="00FD1BFB" w:rsidP="00E34CB4">
      <w:pPr>
        <w:pStyle w:val="ListwithBullets"/>
        <w:numPr>
          <w:ilvl w:val="0"/>
          <w:numId w:val="111"/>
        </w:numPr>
        <w:rPr>
          <w:rStyle w:val="BodyCopyText"/>
        </w:rPr>
      </w:pPr>
      <w:r w:rsidRPr="0053391C">
        <w:rPr>
          <w:rStyle w:val="BodyCopyText"/>
        </w:rPr>
        <w:t>Section 2 - Inside the Industry</w:t>
      </w:r>
      <w:r w:rsidR="0069731A">
        <w:rPr>
          <w:rStyle w:val="BodyCopyText"/>
        </w:rPr>
        <w:t>.</w:t>
      </w:r>
    </w:p>
    <w:p w14:paraId="625A4445" w14:textId="77777777" w:rsidR="004C60DD" w:rsidRPr="0053391C" w:rsidRDefault="00FD1BFB" w:rsidP="00E34CB4">
      <w:pPr>
        <w:pStyle w:val="ListwithBullets"/>
        <w:numPr>
          <w:ilvl w:val="0"/>
          <w:numId w:val="111"/>
        </w:numPr>
        <w:rPr>
          <w:rStyle w:val="BodyCopyText"/>
        </w:rPr>
      </w:pPr>
      <w:r w:rsidRPr="0053391C">
        <w:rPr>
          <w:rStyle w:val="BodyCopyText"/>
        </w:rPr>
        <w:t>Chapter 6 – Refining. pages 82-87</w:t>
      </w:r>
      <w:r w:rsidR="0069731A">
        <w:rPr>
          <w:rStyle w:val="BodyCopyText"/>
        </w:rPr>
        <w:t>.</w:t>
      </w:r>
    </w:p>
    <w:p w14:paraId="3BF9F9F6" w14:textId="77777777" w:rsidR="004C60DD" w:rsidRPr="0053391C" w:rsidRDefault="00FD1BFB" w:rsidP="00E34CB4">
      <w:pPr>
        <w:pStyle w:val="ListwithBullets"/>
        <w:numPr>
          <w:ilvl w:val="0"/>
          <w:numId w:val="111"/>
        </w:numPr>
        <w:rPr>
          <w:rStyle w:val="BodyCopyText"/>
        </w:rPr>
      </w:pPr>
      <w:r w:rsidRPr="0053391C">
        <w:rPr>
          <w:rStyle w:val="BodyCopyText"/>
        </w:rPr>
        <w:t>Section 3 - Sustainable Development</w:t>
      </w:r>
      <w:r w:rsidR="0069731A">
        <w:rPr>
          <w:rStyle w:val="BodyCopyText"/>
        </w:rPr>
        <w:t>.</w:t>
      </w:r>
    </w:p>
    <w:p w14:paraId="7FF7259C" w14:textId="77777777" w:rsidR="004C60DD" w:rsidRPr="0053391C" w:rsidRDefault="00FD1BFB" w:rsidP="00E34CB4">
      <w:pPr>
        <w:pStyle w:val="ListwithBullets"/>
        <w:numPr>
          <w:ilvl w:val="0"/>
          <w:numId w:val="111"/>
        </w:numPr>
        <w:rPr>
          <w:rStyle w:val="BodyCopyText"/>
        </w:rPr>
      </w:pPr>
      <w:r w:rsidRPr="0053391C">
        <w:rPr>
          <w:rStyle w:val="BodyCopyText"/>
        </w:rPr>
        <w:t>Chapter 1 – Sustainability. pages 94-99</w:t>
      </w:r>
      <w:r w:rsidR="0069731A">
        <w:rPr>
          <w:rStyle w:val="BodyCopyText"/>
        </w:rPr>
        <w:t>.</w:t>
      </w:r>
    </w:p>
    <w:bookmarkEnd w:id="349"/>
    <w:p w14:paraId="476ACA4E" w14:textId="77777777" w:rsidR="00CD5BF3" w:rsidRPr="0038062D" w:rsidRDefault="009B3804" w:rsidP="00E34CB4">
      <w:pPr>
        <w:pStyle w:val="ListwithBullets"/>
        <w:numPr>
          <w:ilvl w:val="0"/>
          <w:numId w:val="121"/>
        </w:numPr>
        <w:rPr>
          <w:rStyle w:val="BodyCopyText"/>
        </w:rPr>
      </w:pPr>
      <w:r w:rsidRPr="002C073C">
        <w:rPr>
          <w:rStyle w:val="BodyCopyText"/>
          <w:color w:val="0000FF"/>
          <w:u w:val="single"/>
        </w:rPr>
        <w:fldChar w:fldCharType="begin"/>
      </w:r>
      <w:r w:rsidRPr="002C073C">
        <w:rPr>
          <w:rStyle w:val="BodyCopyText"/>
          <w:color w:val="0000FF"/>
          <w:u w:val="single"/>
        </w:rPr>
        <w:instrText>HYPERLINK "https://s3.amazonaws.com/media.dailyoilbulletin.com/pdf/LNG-Special+Report-February+2020_FINAL.pdf"</w:instrText>
      </w:r>
      <w:r w:rsidRPr="002C073C">
        <w:rPr>
          <w:rStyle w:val="BodyCopyText"/>
          <w:color w:val="0000FF"/>
          <w:u w:val="single"/>
        </w:rPr>
        <w:fldChar w:fldCharType="separate"/>
      </w:r>
      <w:r w:rsidRPr="002C073C">
        <w:rPr>
          <w:rStyle w:val="BodyCopyText"/>
          <w:color w:val="0000FF"/>
          <w:u w:val="single"/>
        </w:rPr>
        <w:t>Building Trust: Canadian LNG Developers and First Nations. Canada and the Natural Gas Economy Special Report 3</w:t>
      </w:r>
      <w:r w:rsidRPr="002C073C">
        <w:rPr>
          <w:rStyle w:val="BodyCopyText"/>
          <w:color w:val="0000FF"/>
          <w:u w:val="single"/>
        </w:rPr>
        <w:fldChar w:fldCharType="end"/>
      </w:r>
      <w:r w:rsidRPr="0038062D">
        <w:rPr>
          <w:rStyle w:val="BodyCopyText"/>
        </w:rPr>
        <w:t xml:space="preserve">, </w:t>
      </w:r>
      <w:r w:rsidRPr="0038062D">
        <w:rPr>
          <w:rStyle w:val="BodyCopyText"/>
          <w:b/>
          <w:bCs w:val="0"/>
        </w:rPr>
        <w:t>3 Feb. 2020</w:t>
      </w:r>
      <w:r w:rsidR="0069731A">
        <w:rPr>
          <w:rStyle w:val="BodyCopyText"/>
          <w:b/>
          <w:bCs w:val="0"/>
        </w:rPr>
        <w:t>.</w:t>
      </w:r>
      <w:r w:rsidRPr="0038062D">
        <w:rPr>
          <w:rStyle w:val="BodyCopyText"/>
        </w:rPr>
        <w:t xml:space="preserve"> </w:t>
      </w:r>
    </w:p>
    <w:p w14:paraId="66DFFD42" w14:textId="77777777" w:rsidR="00431E4B" w:rsidRDefault="00431E4B" w:rsidP="008D6B2F">
      <w:pPr>
        <w:rPr>
          <w:lang w:val="en-US"/>
        </w:rPr>
      </w:pPr>
    </w:p>
    <w:p w14:paraId="3A03AE89" w14:textId="77777777" w:rsidR="00431E4B" w:rsidRDefault="00431E4B" w:rsidP="008D6B2F">
      <w:pPr>
        <w:rPr>
          <w:lang w:val="en-US"/>
        </w:rPr>
      </w:pPr>
    </w:p>
    <w:p w14:paraId="3A4B8447" w14:textId="77777777" w:rsidR="00492466" w:rsidRDefault="00492466" w:rsidP="008D6B2F">
      <w:pPr>
        <w:rPr>
          <w:lang w:val="en-US"/>
        </w:rPr>
      </w:pPr>
      <w:r>
        <w:rPr>
          <w:lang w:val="en-US"/>
        </w:rPr>
        <w:br w:type="page"/>
      </w:r>
    </w:p>
    <w:p w14:paraId="7E1E6EB5" w14:textId="77777777" w:rsidR="00593A1A" w:rsidRDefault="00593A1A" w:rsidP="000A5CA6">
      <w:pPr>
        <w:pStyle w:val="SubHeading1"/>
      </w:pPr>
      <w:bookmarkStart w:id="350" w:name="_Toc48915476"/>
      <w:bookmarkStart w:id="351" w:name="_Ref35440718"/>
      <w:r>
        <w:lastRenderedPageBreak/>
        <w:t>7. Notes</w:t>
      </w:r>
      <w:bookmarkEnd w:id="350"/>
    </w:p>
    <w:p w14:paraId="708A0A91" w14:textId="77777777" w:rsidR="00E53149" w:rsidRDefault="00E53149"/>
    <w:p w14:paraId="7AC43D68" w14:textId="77777777" w:rsidR="00E53149" w:rsidRDefault="00E53149"/>
    <w:p w14:paraId="5574ABCD" w14:textId="77777777" w:rsidR="00E53149" w:rsidRDefault="00E53149"/>
    <w:p w14:paraId="77EFBC66" w14:textId="77777777" w:rsidR="00E53149" w:rsidRDefault="00E53149"/>
    <w:p w14:paraId="431B8898" w14:textId="77777777" w:rsidR="00E53149" w:rsidRDefault="00E53149"/>
    <w:p w14:paraId="12540CA8" w14:textId="77777777" w:rsidR="00E53149" w:rsidRDefault="00E53149"/>
    <w:p w14:paraId="3D764FEA" w14:textId="77777777" w:rsidR="00E53149" w:rsidRDefault="00E53149"/>
    <w:p w14:paraId="7EE49766" w14:textId="77777777" w:rsidR="00E53149" w:rsidRDefault="00E53149"/>
    <w:p w14:paraId="22912AA1" w14:textId="77777777" w:rsidR="00E53149" w:rsidRDefault="00E53149"/>
    <w:p w14:paraId="361D1EA8" w14:textId="77777777" w:rsidR="00E53149" w:rsidRDefault="00E53149"/>
    <w:p w14:paraId="162DE767" w14:textId="77777777" w:rsidR="00E53149" w:rsidRDefault="00E53149"/>
    <w:p w14:paraId="7A13221F" w14:textId="77777777" w:rsidR="00E53149" w:rsidRDefault="00E53149"/>
    <w:p w14:paraId="4B10F8F2" w14:textId="77777777" w:rsidR="00E53149" w:rsidRDefault="00E53149"/>
    <w:p w14:paraId="652B3527" w14:textId="77777777" w:rsidR="00E53149" w:rsidRDefault="00E53149"/>
    <w:p w14:paraId="45A2FFD2" w14:textId="77777777" w:rsidR="00E53149" w:rsidRDefault="00E53149"/>
    <w:p w14:paraId="193CEF49" w14:textId="77777777" w:rsidR="00E53149" w:rsidRDefault="00E53149"/>
    <w:p w14:paraId="51B48EBF" w14:textId="77777777" w:rsidR="00E53149" w:rsidRDefault="00E53149"/>
    <w:p w14:paraId="16D51D51" w14:textId="77777777" w:rsidR="00E53149" w:rsidRDefault="00E53149"/>
    <w:p w14:paraId="08D25D6F" w14:textId="77777777" w:rsidR="00E53149" w:rsidRDefault="00E53149"/>
    <w:p w14:paraId="095716DC" w14:textId="77777777" w:rsidR="00125437" w:rsidRPr="00A71021" w:rsidRDefault="00685ECD" w:rsidP="00186282">
      <w:pPr>
        <w:pStyle w:val="MainSectionHeading"/>
      </w:pPr>
      <w:bookmarkStart w:id="352" w:name="_Toc48915479"/>
      <w:bookmarkStart w:id="353" w:name="_Toc49170781"/>
      <w:bookmarkStart w:id="354" w:name="_Toc49171342"/>
      <w:bookmarkStart w:id="355" w:name="_Toc49172234"/>
      <w:bookmarkStart w:id="356" w:name="_Toc49177366"/>
      <w:bookmarkStart w:id="357" w:name="_Toc49178950"/>
      <w:bookmarkStart w:id="358" w:name="Module_26"/>
      <w:bookmarkEnd w:id="351"/>
      <w:r w:rsidRPr="00A71021">
        <w:lastRenderedPageBreak/>
        <w:t xml:space="preserve">Lesson Plan: </w:t>
      </w:r>
      <w:r w:rsidR="00FA3D2F" w:rsidRPr="00A71021">
        <w:t>Module 2.</w:t>
      </w:r>
      <w:r w:rsidR="00F5606B">
        <w:t>6</w:t>
      </w:r>
      <w:r w:rsidR="005A79CB">
        <w:t xml:space="preserve"> H</w:t>
      </w:r>
      <w:r w:rsidR="00BE741E" w:rsidRPr="00A71021">
        <w:t>ealth and Wellness</w:t>
      </w:r>
      <w:bookmarkEnd w:id="352"/>
      <w:bookmarkEnd w:id="353"/>
      <w:bookmarkEnd w:id="354"/>
      <w:bookmarkEnd w:id="355"/>
      <w:bookmarkEnd w:id="356"/>
      <w:bookmarkEnd w:id="357"/>
    </w:p>
    <w:p w14:paraId="6D14BDDA" w14:textId="77777777" w:rsidR="000C26E6" w:rsidRDefault="000C26E6" w:rsidP="000A5CA6">
      <w:pPr>
        <w:pStyle w:val="SubHeading1"/>
      </w:pPr>
      <w:bookmarkStart w:id="359" w:name="_Toc48915480"/>
      <w:bookmarkEnd w:id="358"/>
      <w:r>
        <w:t>1. Overview</w:t>
      </w:r>
      <w:bookmarkEnd w:id="359"/>
    </w:p>
    <w:p w14:paraId="4FC43C6C" w14:textId="77777777" w:rsidR="000C26E6" w:rsidRPr="0038062D" w:rsidRDefault="00A27BE3" w:rsidP="00A27BE3">
      <w:pPr>
        <w:rPr>
          <w:rStyle w:val="BodyCopyText"/>
        </w:rPr>
      </w:pPr>
      <w:r w:rsidRPr="0038062D">
        <w:rPr>
          <w:rStyle w:val="BodyCopyText"/>
        </w:rPr>
        <w:t>This module provides information about personal health and wellness and its impact on your performance at work. This information is important to understand before moving onto the work in Module 2.7</w:t>
      </w:r>
      <w:r w:rsidR="000C26E6" w:rsidRPr="0038062D">
        <w:rPr>
          <w:rStyle w:val="BodyCopyText"/>
        </w:rPr>
        <w:t xml:space="preserve"> </w:t>
      </w:r>
      <w:r w:rsidRPr="0038062D">
        <w:rPr>
          <w:rStyle w:val="BodyCopyText"/>
        </w:rPr>
        <w:t xml:space="preserve">Safety. Workers in the natural gas industry </w:t>
      </w:r>
      <w:r w:rsidR="000C26E6" w:rsidRPr="0038062D">
        <w:rPr>
          <w:rStyle w:val="BodyCopyText"/>
        </w:rPr>
        <w:t xml:space="preserve">must always be healthy and </w:t>
      </w:r>
      <w:r w:rsidR="00A86761" w:rsidRPr="0038062D">
        <w:rPr>
          <w:rStyle w:val="BodyCopyText"/>
        </w:rPr>
        <w:t>alert.</w:t>
      </w:r>
    </w:p>
    <w:p w14:paraId="364EC830" w14:textId="77777777" w:rsidR="00A27BE3" w:rsidRPr="00A708C1" w:rsidRDefault="000C26E6" w:rsidP="000A5CA6">
      <w:pPr>
        <w:pStyle w:val="SubHeading1"/>
      </w:pPr>
      <w:bookmarkStart w:id="360" w:name="_Toc48915481"/>
      <w:r>
        <w:t>2. Learning Outcomes</w:t>
      </w:r>
      <w:bookmarkEnd w:id="360"/>
      <w:r w:rsidR="00A27BE3" w:rsidRPr="00A708C1">
        <w:t xml:space="preserve">  </w:t>
      </w:r>
    </w:p>
    <w:p w14:paraId="0762A1D2" w14:textId="77777777" w:rsidR="00A27BE3" w:rsidRPr="0038062D" w:rsidRDefault="00A27BE3" w:rsidP="00294831">
      <w:pPr>
        <w:pStyle w:val="BodyCopyITALICS"/>
        <w:rPr>
          <w:rStyle w:val="Emphasis"/>
          <w:i/>
          <w:iCs/>
        </w:rPr>
      </w:pPr>
      <w:bookmarkStart w:id="361" w:name="_Hlk47379168"/>
      <w:r w:rsidRPr="0038062D">
        <w:rPr>
          <w:rStyle w:val="Emphasis"/>
          <w:i/>
          <w:iCs/>
        </w:rPr>
        <w:t>When you complete this module, you will be able to:</w:t>
      </w:r>
    </w:p>
    <w:bookmarkEnd w:id="361"/>
    <w:p w14:paraId="6DE6BA98" w14:textId="77777777" w:rsidR="00A27BE3" w:rsidRPr="003C021B" w:rsidRDefault="00A27BE3" w:rsidP="00E34CB4">
      <w:pPr>
        <w:pStyle w:val="ListParagraph"/>
        <w:numPr>
          <w:ilvl w:val="0"/>
          <w:numId w:val="8"/>
        </w:numPr>
        <w:rPr>
          <w:rStyle w:val="BodyCopyText"/>
        </w:rPr>
      </w:pPr>
      <w:r w:rsidRPr="003C021B">
        <w:rPr>
          <w:rStyle w:val="BodyCopyText"/>
        </w:rPr>
        <w:t>Understand how health and wellness is different from safety.</w:t>
      </w:r>
    </w:p>
    <w:p w14:paraId="47915A18" w14:textId="77777777" w:rsidR="00A27BE3" w:rsidRPr="003C021B" w:rsidRDefault="00A27BE3" w:rsidP="00E34CB4">
      <w:pPr>
        <w:pStyle w:val="ListParagraph"/>
        <w:numPr>
          <w:ilvl w:val="0"/>
          <w:numId w:val="8"/>
        </w:numPr>
        <w:rPr>
          <w:rStyle w:val="BodyCopyText"/>
        </w:rPr>
      </w:pPr>
      <w:r w:rsidRPr="003C021B">
        <w:rPr>
          <w:rStyle w:val="BodyCopyText"/>
        </w:rPr>
        <w:t>Describe how health and wellness can affect safety.</w:t>
      </w:r>
    </w:p>
    <w:p w14:paraId="2E3A34BE" w14:textId="77777777" w:rsidR="00A27BE3" w:rsidRPr="003C021B" w:rsidRDefault="00A27BE3" w:rsidP="00E34CB4">
      <w:pPr>
        <w:pStyle w:val="ListParagraph"/>
        <w:numPr>
          <w:ilvl w:val="0"/>
          <w:numId w:val="8"/>
        </w:numPr>
        <w:rPr>
          <w:rStyle w:val="BodyCopyText"/>
        </w:rPr>
      </w:pPr>
      <w:r w:rsidRPr="003C021B">
        <w:rPr>
          <w:rStyle w:val="BodyCopyText"/>
        </w:rPr>
        <w:t>Describe the various factors of health and wellness.</w:t>
      </w:r>
    </w:p>
    <w:p w14:paraId="0A0637B1" w14:textId="77777777" w:rsidR="00A27BE3" w:rsidRPr="003C021B" w:rsidRDefault="00A27BE3" w:rsidP="00E34CB4">
      <w:pPr>
        <w:pStyle w:val="ListParagraph"/>
        <w:numPr>
          <w:ilvl w:val="0"/>
          <w:numId w:val="8"/>
        </w:numPr>
        <w:rPr>
          <w:rStyle w:val="BodyCopyText"/>
        </w:rPr>
      </w:pPr>
      <w:r w:rsidRPr="003C021B">
        <w:rPr>
          <w:rStyle w:val="BodyCopyText"/>
        </w:rPr>
        <w:t>Describe indicators of poor health and wellness</w:t>
      </w:r>
      <w:r w:rsidR="0069731A">
        <w:rPr>
          <w:rStyle w:val="BodyCopyText"/>
        </w:rPr>
        <w:t>.</w:t>
      </w:r>
    </w:p>
    <w:p w14:paraId="2B932C89" w14:textId="77777777" w:rsidR="00A27BE3" w:rsidRPr="003C021B" w:rsidRDefault="00A27BE3" w:rsidP="00E34CB4">
      <w:pPr>
        <w:pStyle w:val="ListParagraph"/>
        <w:numPr>
          <w:ilvl w:val="0"/>
          <w:numId w:val="8"/>
        </w:numPr>
        <w:rPr>
          <w:rStyle w:val="BodyCopyText"/>
        </w:rPr>
      </w:pPr>
      <w:r w:rsidRPr="003C021B">
        <w:rPr>
          <w:rStyle w:val="BodyCopyText"/>
        </w:rPr>
        <w:t>Understand how diversity and inclusion impact health and wellness.</w:t>
      </w:r>
    </w:p>
    <w:p w14:paraId="48205631" w14:textId="77777777" w:rsidR="00A27BE3" w:rsidRPr="003C021B" w:rsidRDefault="00A27BE3" w:rsidP="00E34CB4">
      <w:pPr>
        <w:pStyle w:val="ListParagraph"/>
        <w:numPr>
          <w:ilvl w:val="0"/>
          <w:numId w:val="8"/>
        </w:numPr>
        <w:rPr>
          <w:rStyle w:val="BodyCopyText"/>
        </w:rPr>
      </w:pPr>
      <w:r w:rsidRPr="003C021B">
        <w:rPr>
          <w:rStyle w:val="BodyCopyText"/>
        </w:rPr>
        <w:t>Understand how a respectful workplace improves health and wellness.</w:t>
      </w:r>
    </w:p>
    <w:p w14:paraId="1B976826" w14:textId="77777777" w:rsidR="00A27BE3" w:rsidRPr="003C021B" w:rsidRDefault="00A27BE3" w:rsidP="00E34CB4">
      <w:pPr>
        <w:pStyle w:val="ListParagraph"/>
        <w:numPr>
          <w:ilvl w:val="0"/>
          <w:numId w:val="8"/>
        </w:numPr>
        <w:rPr>
          <w:rStyle w:val="BodyCopyText"/>
        </w:rPr>
      </w:pPr>
      <w:r w:rsidRPr="003C021B">
        <w:rPr>
          <w:rStyle w:val="BodyCopyText"/>
        </w:rPr>
        <w:t>Create a personal wellness plan.</w:t>
      </w:r>
    </w:p>
    <w:p w14:paraId="1A83452F" w14:textId="77777777" w:rsidR="007A20BE" w:rsidRPr="00A71021" w:rsidRDefault="000C26E6" w:rsidP="000A5CA6">
      <w:pPr>
        <w:pStyle w:val="SubHeading1"/>
      </w:pPr>
      <w:bookmarkStart w:id="362" w:name="_Toc48915482"/>
      <w:r>
        <w:rPr>
          <w:rFonts w:eastAsia="Verdana"/>
        </w:rPr>
        <w:t xml:space="preserve">3. </w:t>
      </w:r>
      <w:r w:rsidR="00685ECD" w:rsidRPr="00A71021">
        <w:rPr>
          <w:rFonts w:eastAsia="Verdana"/>
        </w:rPr>
        <w:t xml:space="preserve">Required </w:t>
      </w:r>
      <w:r w:rsidR="007A20BE" w:rsidRPr="00A71021">
        <w:rPr>
          <w:rFonts w:eastAsia="Verdana"/>
        </w:rPr>
        <w:t xml:space="preserve">Materials and </w:t>
      </w:r>
      <w:r w:rsidR="00685ECD" w:rsidRPr="00A71021">
        <w:rPr>
          <w:rFonts w:eastAsia="Verdana"/>
        </w:rPr>
        <w:t>R</w:t>
      </w:r>
      <w:r w:rsidR="007A20BE" w:rsidRPr="00A71021">
        <w:rPr>
          <w:rFonts w:eastAsia="Verdana"/>
        </w:rPr>
        <w:t>esource</w:t>
      </w:r>
      <w:r w:rsidR="00685ECD" w:rsidRPr="00A71021">
        <w:rPr>
          <w:rFonts w:eastAsia="Verdana"/>
        </w:rPr>
        <w:t>s</w:t>
      </w:r>
      <w:bookmarkEnd w:id="362"/>
    </w:p>
    <w:p w14:paraId="3901EB93" w14:textId="77777777" w:rsidR="007A20BE" w:rsidRPr="003C021B" w:rsidRDefault="007A20BE" w:rsidP="00E34CB4">
      <w:pPr>
        <w:pStyle w:val="ListParagraph"/>
        <w:numPr>
          <w:ilvl w:val="0"/>
          <w:numId w:val="18"/>
        </w:numPr>
        <w:rPr>
          <w:rStyle w:val="BodyCopyText"/>
        </w:rPr>
      </w:pPr>
      <w:r w:rsidRPr="003C021B">
        <w:rPr>
          <w:rStyle w:val="BodyCopyText"/>
        </w:rPr>
        <w:t>Projector</w:t>
      </w:r>
      <w:r w:rsidR="0014364F" w:rsidRPr="003C021B">
        <w:rPr>
          <w:rStyle w:val="BodyCopyText"/>
        </w:rPr>
        <w:t xml:space="preserve"> with audio</w:t>
      </w:r>
      <w:r w:rsidR="0069731A">
        <w:rPr>
          <w:rStyle w:val="BodyCopyText"/>
        </w:rPr>
        <w:t>.</w:t>
      </w:r>
    </w:p>
    <w:p w14:paraId="19B73587" w14:textId="77777777" w:rsidR="001D0AA3" w:rsidRPr="003C021B" w:rsidRDefault="001D0AA3" w:rsidP="00E34CB4">
      <w:pPr>
        <w:pStyle w:val="ListParagraph"/>
        <w:numPr>
          <w:ilvl w:val="0"/>
          <w:numId w:val="18"/>
        </w:numPr>
        <w:rPr>
          <w:rStyle w:val="BodyCopyText"/>
        </w:rPr>
      </w:pPr>
      <w:r w:rsidRPr="003C021B">
        <w:rPr>
          <w:rStyle w:val="BodyCopyText"/>
        </w:rPr>
        <w:t xml:space="preserve">Computers with internet connection; preferably one computer </w:t>
      </w:r>
      <w:r w:rsidR="0069731A">
        <w:rPr>
          <w:rStyle w:val="BodyCopyText"/>
        </w:rPr>
        <w:br/>
      </w:r>
      <w:r w:rsidRPr="003C021B">
        <w:rPr>
          <w:rStyle w:val="BodyCopyText"/>
        </w:rPr>
        <w:t>per student</w:t>
      </w:r>
      <w:r w:rsidR="0069731A">
        <w:rPr>
          <w:rStyle w:val="BodyCopyText"/>
        </w:rPr>
        <w:t>.</w:t>
      </w:r>
    </w:p>
    <w:p w14:paraId="248D4EB1" w14:textId="77777777" w:rsidR="00B670B0" w:rsidRPr="003C021B" w:rsidRDefault="001D0AA3" w:rsidP="00E34CB4">
      <w:pPr>
        <w:pStyle w:val="ListParagraph"/>
        <w:numPr>
          <w:ilvl w:val="0"/>
          <w:numId w:val="18"/>
        </w:numPr>
        <w:rPr>
          <w:rStyle w:val="BodyCopyText"/>
        </w:rPr>
      </w:pPr>
      <w:r w:rsidRPr="003C021B">
        <w:rPr>
          <w:rStyle w:val="BodyCopyText"/>
        </w:rPr>
        <w:t>Lesson Plan for WING Student Module 2.</w:t>
      </w:r>
      <w:r w:rsidR="008825AD" w:rsidRPr="003C021B">
        <w:rPr>
          <w:rStyle w:val="BodyCopyText"/>
        </w:rPr>
        <w:t>6</w:t>
      </w:r>
      <w:r w:rsidR="0069731A">
        <w:rPr>
          <w:rStyle w:val="BodyCopyText"/>
        </w:rPr>
        <w:t>.</w:t>
      </w:r>
    </w:p>
    <w:p w14:paraId="5C109D30" w14:textId="77777777" w:rsidR="00E53149" w:rsidRDefault="00E53149">
      <w:pPr>
        <w:rPr>
          <w:rFonts w:eastAsiaTheme="majorEastAsia" w:cstheme="majorBidi"/>
          <w:b/>
          <w:bCs/>
          <w:iCs/>
          <w:sz w:val="32"/>
          <w:szCs w:val="28"/>
          <w:shd w:val="clear" w:color="auto" w:fill="FFFFFF"/>
          <w:lang w:eastAsia="en-CA"/>
        </w:rPr>
      </w:pPr>
      <w:r>
        <w:rPr>
          <w:shd w:val="clear" w:color="auto" w:fill="FFFFFF"/>
        </w:rPr>
        <w:br w:type="page"/>
      </w:r>
    </w:p>
    <w:p w14:paraId="046B1FD2" w14:textId="77777777" w:rsidR="007A20BE" w:rsidRDefault="000C26E6" w:rsidP="000A5CA6">
      <w:pPr>
        <w:pStyle w:val="SubHeading1"/>
        <w:rPr>
          <w:shd w:val="clear" w:color="auto" w:fill="FFFFFF"/>
        </w:rPr>
      </w:pPr>
      <w:bookmarkStart w:id="363" w:name="_Toc48915483"/>
      <w:r>
        <w:rPr>
          <w:shd w:val="clear" w:color="auto" w:fill="FFFFFF"/>
        </w:rPr>
        <w:lastRenderedPageBreak/>
        <w:t xml:space="preserve">4. </w:t>
      </w:r>
      <w:r w:rsidR="00685ECD" w:rsidRPr="00A71021">
        <w:rPr>
          <w:shd w:val="clear" w:color="auto" w:fill="FFFFFF"/>
        </w:rPr>
        <w:t>Icebreaker</w:t>
      </w:r>
      <w:bookmarkEnd w:id="363"/>
    </w:p>
    <w:p w14:paraId="1CB0658D" w14:textId="77777777" w:rsidR="007A20BE" w:rsidRPr="00A71021" w:rsidRDefault="00EE0D1C" w:rsidP="00570C3B">
      <w:pPr>
        <w:pStyle w:val="IceBreakerQuote"/>
        <w:rPr>
          <w:rFonts w:eastAsia="Times New Roman"/>
          <w:color w:val="222222"/>
        </w:rPr>
      </w:pPr>
      <w:r>
        <w:rPr>
          <w:rFonts w:eastAsia="Times New Roman"/>
        </w:rPr>
        <w:t>“</w:t>
      </w:r>
      <w:r w:rsidR="007A20BE" w:rsidRPr="00A71021">
        <w:rPr>
          <w:rFonts w:eastAsia="Times New Roman"/>
        </w:rPr>
        <w:t>Live your life that the fear of death can never enter your heart.</w:t>
      </w:r>
    </w:p>
    <w:p w14:paraId="363496C8" w14:textId="77777777" w:rsidR="007A20BE" w:rsidRPr="00A71021" w:rsidRDefault="007A20BE" w:rsidP="00570C3B">
      <w:pPr>
        <w:pStyle w:val="IceBreakerQuote"/>
        <w:rPr>
          <w:rFonts w:eastAsia="Times New Roman"/>
          <w:color w:val="222222"/>
        </w:rPr>
      </w:pPr>
      <w:r w:rsidRPr="00A71021">
        <w:rPr>
          <w:rFonts w:eastAsia="Times New Roman"/>
        </w:rPr>
        <w:t>Trouble no one about his religion.</w:t>
      </w:r>
    </w:p>
    <w:p w14:paraId="1A895837" w14:textId="77777777" w:rsidR="007A20BE" w:rsidRPr="00A71021" w:rsidRDefault="007A20BE" w:rsidP="00570C3B">
      <w:pPr>
        <w:pStyle w:val="IceBreakerQuote"/>
        <w:rPr>
          <w:rFonts w:eastAsia="Times New Roman"/>
          <w:color w:val="222222"/>
        </w:rPr>
      </w:pPr>
      <w:r w:rsidRPr="00A71021">
        <w:rPr>
          <w:rFonts w:eastAsia="Times New Roman"/>
        </w:rPr>
        <w:t>Respect others in their views and demand that they respect yours.</w:t>
      </w:r>
    </w:p>
    <w:p w14:paraId="2209FC7D" w14:textId="77777777" w:rsidR="007A20BE" w:rsidRPr="00A71021" w:rsidRDefault="007A20BE" w:rsidP="00570C3B">
      <w:pPr>
        <w:pStyle w:val="IceBreakerQuote"/>
        <w:rPr>
          <w:rFonts w:eastAsia="Times New Roman"/>
          <w:color w:val="222222"/>
        </w:rPr>
      </w:pPr>
      <w:r w:rsidRPr="00A71021">
        <w:rPr>
          <w:rFonts w:eastAsia="Times New Roman"/>
        </w:rPr>
        <w:t xml:space="preserve">Love your life, perfect your life, </w:t>
      </w:r>
      <w:r w:rsidR="00B670B0" w:rsidRPr="00A71021">
        <w:rPr>
          <w:rFonts w:eastAsia="Times New Roman"/>
        </w:rPr>
        <w:t>and beautify</w:t>
      </w:r>
      <w:r w:rsidRPr="00A71021">
        <w:rPr>
          <w:rFonts w:eastAsia="Times New Roman"/>
        </w:rPr>
        <w:t xml:space="preserve"> all things in your life.</w:t>
      </w:r>
    </w:p>
    <w:p w14:paraId="74281E53" w14:textId="77777777" w:rsidR="007A20BE" w:rsidRPr="00A71021" w:rsidRDefault="007A20BE" w:rsidP="00570C3B">
      <w:pPr>
        <w:pStyle w:val="IceBreakerQuote"/>
        <w:rPr>
          <w:rFonts w:eastAsia="Times New Roman"/>
          <w:color w:val="222222"/>
        </w:rPr>
      </w:pPr>
      <w:r w:rsidRPr="00A71021">
        <w:rPr>
          <w:rFonts w:eastAsia="Times New Roman"/>
        </w:rPr>
        <w:t xml:space="preserve">Seek to make your life long and </w:t>
      </w:r>
      <w:r w:rsidR="00B670B0" w:rsidRPr="00A71021">
        <w:rPr>
          <w:rFonts w:eastAsia="Times New Roman"/>
        </w:rPr>
        <w:t xml:space="preserve">be </w:t>
      </w:r>
      <w:r w:rsidRPr="00A71021">
        <w:rPr>
          <w:rFonts w:eastAsia="Times New Roman"/>
        </w:rPr>
        <w:t>of service to your people.</w:t>
      </w:r>
    </w:p>
    <w:p w14:paraId="42204AF7" w14:textId="77777777" w:rsidR="007A20BE" w:rsidRPr="00A71021" w:rsidRDefault="007A20BE" w:rsidP="00570C3B">
      <w:pPr>
        <w:pStyle w:val="IceBreakerQuote"/>
        <w:rPr>
          <w:rFonts w:eastAsia="Times New Roman"/>
          <w:color w:val="222222"/>
        </w:rPr>
      </w:pPr>
      <w:r w:rsidRPr="00A71021">
        <w:rPr>
          <w:rFonts w:eastAsia="Times New Roman"/>
        </w:rPr>
        <w:t>Always give a word or sign of salute when meeting or passing a friend, or even a stranger, if in a lonely place.</w:t>
      </w:r>
    </w:p>
    <w:p w14:paraId="6BE8C676" w14:textId="77777777" w:rsidR="007A20BE" w:rsidRPr="00A71021" w:rsidRDefault="007A20BE" w:rsidP="00570C3B">
      <w:pPr>
        <w:pStyle w:val="IceBreakerQuote"/>
        <w:rPr>
          <w:rFonts w:eastAsia="Times New Roman"/>
        </w:rPr>
      </w:pPr>
      <w:r w:rsidRPr="00A71021">
        <w:rPr>
          <w:rFonts w:eastAsia="Times New Roman"/>
        </w:rPr>
        <w:t xml:space="preserve">Show respect to all </w:t>
      </w:r>
      <w:r w:rsidR="00A70924" w:rsidRPr="00A71021">
        <w:rPr>
          <w:rFonts w:eastAsia="Times New Roman"/>
        </w:rPr>
        <w:t>people but</w:t>
      </w:r>
      <w:r w:rsidRPr="00A71021">
        <w:rPr>
          <w:rFonts w:eastAsia="Times New Roman"/>
        </w:rPr>
        <w:t xml:space="preserve"> grovel to none.</w:t>
      </w:r>
    </w:p>
    <w:p w14:paraId="5C1289D0" w14:textId="77777777" w:rsidR="007A20BE" w:rsidRPr="00A71021" w:rsidRDefault="007A20BE" w:rsidP="00570C3B">
      <w:pPr>
        <w:pStyle w:val="IceBreakerQuote"/>
        <w:rPr>
          <w:rFonts w:eastAsia="Times New Roman"/>
          <w:color w:val="222222"/>
        </w:rPr>
      </w:pPr>
      <w:r w:rsidRPr="00A71021">
        <w:rPr>
          <w:rFonts w:eastAsia="Times New Roman"/>
        </w:rPr>
        <w:t xml:space="preserve"> When you rise in the morning, give thanks for the light, for your life, </w:t>
      </w:r>
      <w:r w:rsidR="00B670B0" w:rsidRPr="00A71021">
        <w:rPr>
          <w:rFonts w:eastAsia="Times New Roman"/>
        </w:rPr>
        <w:t xml:space="preserve">and </w:t>
      </w:r>
      <w:r w:rsidRPr="00A71021">
        <w:rPr>
          <w:rFonts w:eastAsia="Times New Roman"/>
        </w:rPr>
        <w:t>for your strength.</w:t>
      </w:r>
    </w:p>
    <w:p w14:paraId="4E3DCE99" w14:textId="77777777" w:rsidR="007A20BE" w:rsidRPr="00A71021" w:rsidRDefault="007A20BE" w:rsidP="00570C3B">
      <w:pPr>
        <w:pStyle w:val="IceBreakerQuote"/>
        <w:rPr>
          <w:rFonts w:eastAsia="Times New Roman"/>
          <w:color w:val="222222"/>
        </w:rPr>
      </w:pPr>
      <w:r w:rsidRPr="00A71021">
        <w:rPr>
          <w:rFonts w:eastAsia="Times New Roman"/>
        </w:rPr>
        <w:t>Give thanks for your food and for the joy of living.</w:t>
      </w:r>
    </w:p>
    <w:p w14:paraId="342B9BD9" w14:textId="77777777" w:rsidR="007A20BE" w:rsidRPr="00A71021" w:rsidRDefault="007A20BE" w:rsidP="00570C3B">
      <w:pPr>
        <w:pStyle w:val="IceBreakerQuote"/>
        <w:rPr>
          <w:rFonts w:eastAsia="Times New Roman"/>
          <w:color w:val="222222"/>
        </w:rPr>
      </w:pPr>
      <w:r w:rsidRPr="00A71021">
        <w:rPr>
          <w:rFonts w:eastAsia="Times New Roman"/>
        </w:rPr>
        <w:t>If you see no reason to give thanks, the fault lies in yourself.</w:t>
      </w:r>
    </w:p>
    <w:p w14:paraId="0806ACA0" w14:textId="77777777" w:rsidR="007A20BE" w:rsidRPr="00A71021" w:rsidRDefault="007A20BE" w:rsidP="00570C3B">
      <w:pPr>
        <w:pStyle w:val="IceBreakerQuote"/>
        <w:rPr>
          <w:rFonts w:eastAsia="Times New Roman"/>
          <w:color w:val="222222"/>
        </w:rPr>
      </w:pPr>
      <w:r w:rsidRPr="00A71021">
        <w:rPr>
          <w:rFonts w:eastAsia="Times New Roman"/>
        </w:rPr>
        <w:t xml:space="preserve">When your time comes to die, be not like those whose hearts are filled with fear of death, so that when their time </w:t>
      </w:r>
      <w:r w:rsidR="00A70924" w:rsidRPr="00A71021">
        <w:rPr>
          <w:rFonts w:eastAsia="Times New Roman"/>
        </w:rPr>
        <w:t>comes,</w:t>
      </w:r>
      <w:r w:rsidRPr="00A71021">
        <w:rPr>
          <w:rFonts w:eastAsia="Times New Roman"/>
        </w:rPr>
        <w:t xml:space="preserve"> they weep and pray for a little more time to live their lives over again in a different way.</w:t>
      </w:r>
    </w:p>
    <w:p w14:paraId="031932F9" w14:textId="77777777" w:rsidR="00B670B0" w:rsidRPr="00A71021" w:rsidRDefault="007A20BE" w:rsidP="00570C3B">
      <w:pPr>
        <w:pStyle w:val="IceBreakerQuote"/>
        <w:rPr>
          <w:rFonts w:eastAsia="Times New Roman"/>
        </w:rPr>
      </w:pPr>
      <w:r w:rsidRPr="00A71021">
        <w:rPr>
          <w:rFonts w:eastAsia="Times New Roman"/>
        </w:rPr>
        <w:t xml:space="preserve">Sing your death </w:t>
      </w:r>
      <w:r w:rsidR="00A70924" w:rsidRPr="00A71021">
        <w:rPr>
          <w:rFonts w:eastAsia="Times New Roman"/>
        </w:rPr>
        <w:t>song and</w:t>
      </w:r>
      <w:r w:rsidRPr="00A71021">
        <w:rPr>
          <w:rFonts w:eastAsia="Times New Roman"/>
        </w:rPr>
        <w:t xml:space="preserve"> die like a hero going home.</w:t>
      </w:r>
      <w:r w:rsidR="00EE0D1C">
        <w:rPr>
          <w:rFonts w:eastAsia="Times New Roman"/>
        </w:rPr>
        <w:t>”</w:t>
      </w:r>
    </w:p>
    <w:p w14:paraId="78C51A73" w14:textId="77777777" w:rsidR="00E05BC5" w:rsidRPr="0038062D" w:rsidRDefault="00747AE5" w:rsidP="00E849DD">
      <w:pPr>
        <w:pStyle w:val="IcebreakerName"/>
      </w:pPr>
      <w:r w:rsidRPr="0038062D">
        <w:t>Tecumseh, Shawnee (1768-1813)</w:t>
      </w:r>
    </w:p>
    <w:p w14:paraId="3C949D20" w14:textId="77777777" w:rsidR="000C26E6" w:rsidRDefault="000C26E6" w:rsidP="000A5CA6">
      <w:pPr>
        <w:pStyle w:val="SubHeading1"/>
      </w:pPr>
      <w:bookmarkStart w:id="364" w:name="_Toc48915484"/>
      <w:r>
        <w:t xml:space="preserve">5. Summary of Sections </w:t>
      </w:r>
      <w:r w:rsidRPr="000C26E6">
        <w:t>and</w:t>
      </w:r>
      <w:r>
        <w:t xml:space="preserve"> Learning Activities in the Module</w:t>
      </w:r>
      <w:bookmarkEnd w:id="364"/>
    </w:p>
    <w:p w14:paraId="2C5C9C08" w14:textId="77777777" w:rsidR="00871168" w:rsidRPr="00A71021" w:rsidRDefault="000C26E6" w:rsidP="000B4149">
      <w:pPr>
        <w:pStyle w:val="SubHeading2"/>
      </w:pPr>
      <w:bookmarkStart w:id="365" w:name="_Toc48915485"/>
      <w:r>
        <w:t xml:space="preserve">5.1. </w:t>
      </w:r>
      <w:r w:rsidR="00871168" w:rsidRPr="00A71021">
        <w:t>Health and Wellness</w:t>
      </w:r>
      <w:r w:rsidR="00F2499C" w:rsidRPr="00A71021">
        <w:t xml:space="preserve"> in the Natural Gas Industry</w:t>
      </w:r>
      <w:bookmarkEnd w:id="365"/>
    </w:p>
    <w:p w14:paraId="77DABCB7" w14:textId="77777777" w:rsidR="00AB2FF4" w:rsidRPr="0038062D" w:rsidRDefault="00AB2FF4" w:rsidP="00AB2FF4">
      <w:pPr>
        <w:rPr>
          <w:rStyle w:val="BodyCopyText"/>
        </w:rPr>
      </w:pPr>
      <w:r w:rsidRPr="0038062D">
        <w:rPr>
          <w:rStyle w:val="BodyCopyText"/>
        </w:rPr>
        <w:t>This section discusses the importance of health and wellness of the workforce to the natural gas industry.  It then describes the many facets and dimensions of personal wellness.</w:t>
      </w:r>
    </w:p>
    <w:p w14:paraId="1D86A235" w14:textId="77777777" w:rsidR="0038062D" w:rsidRDefault="0038062D" w:rsidP="000B4149">
      <w:pPr>
        <w:pStyle w:val="SubHeading2"/>
      </w:pPr>
    </w:p>
    <w:p w14:paraId="51098A1E" w14:textId="77777777" w:rsidR="0038062D" w:rsidRDefault="0038062D" w:rsidP="000B4149">
      <w:pPr>
        <w:pStyle w:val="SubHeading2"/>
      </w:pPr>
    </w:p>
    <w:p w14:paraId="760489F2" w14:textId="77777777" w:rsidR="00C02813" w:rsidRDefault="000C26E6" w:rsidP="000B4149">
      <w:pPr>
        <w:pStyle w:val="SubHeading2"/>
      </w:pPr>
      <w:bookmarkStart w:id="366" w:name="_Toc48915486"/>
      <w:r>
        <w:lastRenderedPageBreak/>
        <w:t xml:space="preserve">5.2. </w:t>
      </w:r>
      <w:r w:rsidR="00C02813">
        <w:t>Respectful Workplace</w:t>
      </w:r>
      <w:bookmarkEnd w:id="366"/>
    </w:p>
    <w:p w14:paraId="272CFC15" w14:textId="77777777" w:rsidR="00C02813" w:rsidRPr="0038062D" w:rsidRDefault="00C02813" w:rsidP="00C02813">
      <w:pPr>
        <w:rPr>
          <w:rStyle w:val="BodyCopyText"/>
        </w:rPr>
      </w:pPr>
      <w:r w:rsidRPr="0038062D">
        <w:rPr>
          <w:rStyle w:val="BodyCopyText"/>
        </w:rPr>
        <w:t xml:space="preserve">This section outlines the importance of maintaining a respectful workplace </w:t>
      </w:r>
      <w:r w:rsidR="00EA1917">
        <w:rPr>
          <w:rStyle w:val="BodyCopyText"/>
        </w:rPr>
        <w:br/>
      </w:r>
      <w:r w:rsidR="00434377" w:rsidRPr="0038062D">
        <w:rPr>
          <w:rStyle w:val="BodyCopyText"/>
        </w:rPr>
        <w:t xml:space="preserve">for </w:t>
      </w:r>
      <w:r w:rsidRPr="0038062D">
        <w:rPr>
          <w:rStyle w:val="BodyCopyText"/>
        </w:rPr>
        <w:t xml:space="preserve">all workers </w:t>
      </w:r>
      <w:r w:rsidR="00434377" w:rsidRPr="0038062D">
        <w:rPr>
          <w:rStyle w:val="BodyCopyText"/>
        </w:rPr>
        <w:t xml:space="preserve">and the requirement to </w:t>
      </w:r>
      <w:r w:rsidRPr="0038062D">
        <w:rPr>
          <w:rStyle w:val="BodyCopyText"/>
        </w:rPr>
        <w:t xml:space="preserve">avoid all forms of harassment and discrimination.  </w:t>
      </w:r>
      <w:r w:rsidR="00434377" w:rsidRPr="0038062D">
        <w:rPr>
          <w:rStyle w:val="BodyCopyText"/>
        </w:rPr>
        <w:t>It also lists the minimum standards of behaviour required to maintain a respectful workplace.</w:t>
      </w:r>
    </w:p>
    <w:p w14:paraId="03CF6C27" w14:textId="77777777" w:rsidR="00434377" w:rsidRDefault="000C26E6" w:rsidP="000B4149">
      <w:pPr>
        <w:pStyle w:val="SubHeading2"/>
      </w:pPr>
      <w:bookmarkStart w:id="367" w:name="_Toc48915487"/>
      <w:r>
        <w:t xml:space="preserve">5.3. </w:t>
      </w:r>
      <w:r w:rsidR="00434377">
        <w:t>Diversity and Inclusion</w:t>
      </w:r>
      <w:bookmarkEnd w:id="367"/>
    </w:p>
    <w:p w14:paraId="4774C253" w14:textId="77777777" w:rsidR="00434377" w:rsidRPr="0038062D" w:rsidRDefault="00CD6A0D" w:rsidP="00434377">
      <w:pPr>
        <w:rPr>
          <w:rStyle w:val="BodyCopyText"/>
        </w:rPr>
      </w:pPr>
      <w:r w:rsidRPr="0038062D">
        <w:rPr>
          <w:rStyle w:val="BodyCopyText"/>
        </w:rPr>
        <w:t>This section speaks to the need to recognize, understand and accept that the people are all different.  It speaks to visible differences such as age, gender, ethnicity and physical appearance, as well as underlying differences such as thinking styles, religion, nationality, sexual orientation and education.   Defines what inclusion</w:t>
      </w:r>
      <w:r w:rsidR="0016011D" w:rsidRPr="0038062D">
        <w:rPr>
          <w:rStyle w:val="BodyCopyText"/>
        </w:rPr>
        <w:t xml:space="preserve"> and diversity </w:t>
      </w:r>
      <w:r w:rsidRPr="0038062D">
        <w:rPr>
          <w:rStyle w:val="BodyCopyText"/>
        </w:rPr>
        <w:t xml:space="preserve">mean </w:t>
      </w:r>
      <w:r w:rsidR="0016011D" w:rsidRPr="0038062D">
        <w:rPr>
          <w:rStyle w:val="BodyCopyText"/>
        </w:rPr>
        <w:t>(</w:t>
      </w:r>
      <w:r w:rsidRPr="0038062D">
        <w:rPr>
          <w:rStyle w:val="BodyCopyText"/>
        </w:rPr>
        <w:t>creating a working culture where differences are valued; where everyone has the opportunity to develop skills and talents consistent with societal values and our employer’s business objectives</w:t>
      </w:r>
      <w:r w:rsidR="0016011D" w:rsidRPr="0038062D">
        <w:rPr>
          <w:rStyle w:val="BodyCopyText"/>
        </w:rPr>
        <w:t>)</w:t>
      </w:r>
      <w:r w:rsidRPr="0038062D">
        <w:rPr>
          <w:rStyle w:val="BodyCopyText"/>
        </w:rPr>
        <w:t xml:space="preserve">.   </w:t>
      </w:r>
    </w:p>
    <w:p w14:paraId="654FBFCB" w14:textId="77777777" w:rsidR="00F2499C" w:rsidRDefault="000C26E6" w:rsidP="000B4149">
      <w:pPr>
        <w:pStyle w:val="SubHeading2"/>
      </w:pPr>
      <w:bookmarkStart w:id="368" w:name="_Toc48915488"/>
      <w:r>
        <w:t xml:space="preserve">5.4. </w:t>
      </w:r>
      <w:r w:rsidR="00F2499C" w:rsidRPr="00A71021">
        <w:t>Everyday Steps to Health and Wellness</w:t>
      </w:r>
      <w:bookmarkEnd w:id="368"/>
    </w:p>
    <w:p w14:paraId="3F7DC030" w14:textId="77777777" w:rsidR="0016011D" w:rsidRPr="0038062D" w:rsidRDefault="0016011D" w:rsidP="0016011D">
      <w:pPr>
        <w:rPr>
          <w:rStyle w:val="BodyCopyText"/>
        </w:rPr>
      </w:pPr>
      <w:r w:rsidRPr="0038062D">
        <w:rPr>
          <w:rStyle w:val="BodyCopyText"/>
        </w:rPr>
        <w:t xml:space="preserve">Outlines some simple steps students can take to protect their health </w:t>
      </w:r>
      <w:r w:rsidR="00EA1917">
        <w:rPr>
          <w:rStyle w:val="BodyCopyText"/>
        </w:rPr>
        <w:br/>
      </w:r>
      <w:r w:rsidRPr="0038062D">
        <w:rPr>
          <w:rStyle w:val="BodyCopyText"/>
        </w:rPr>
        <w:t>and wellness</w:t>
      </w:r>
      <w:r w:rsidR="00EA1917">
        <w:rPr>
          <w:rStyle w:val="BodyCopyText"/>
        </w:rPr>
        <w:t>.</w:t>
      </w:r>
    </w:p>
    <w:p w14:paraId="5642CB6D" w14:textId="77777777" w:rsidR="007B3211" w:rsidRPr="005B5481" w:rsidRDefault="000C26E6" w:rsidP="000B4149">
      <w:pPr>
        <w:pStyle w:val="SubHeading3"/>
      </w:pPr>
      <w:r>
        <w:t xml:space="preserve">5.4.1. </w:t>
      </w:r>
      <w:r w:rsidR="007B3211" w:rsidRPr="00683597">
        <w:t xml:space="preserve">Learning </w:t>
      </w:r>
      <w:r w:rsidR="007B3211">
        <w:t xml:space="preserve">Activity </w:t>
      </w:r>
      <w:r w:rsidR="007B3211" w:rsidRPr="00683597">
        <w:t>1</w:t>
      </w:r>
      <w:r w:rsidR="007B3211">
        <w:t xml:space="preserve"> Talking About</w:t>
      </w:r>
      <w:r w:rsidR="007B3211" w:rsidRPr="00007003">
        <w:t xml:space="preserve"> Health and Wellness</w:t>
      </w:r>
    </w:p>
    <w:p w14:paraId="5B82F434" w14:textId="77777777" w:rsidR="00B670B0" w:rsidRPr="0038062D" w:rsidRDefault="00B670B0" w:rsidP="00B670B0">
      <w:pPr>
        <w:rPr>
          <w:rStyle w:val="BodyCopyText"/>
        </w:rPr>
      </w:pPr>
      <w:r w:rsidRPr="0038062D">
        <w:rPr>
          <w:rStyle w:val="BodyCopyText"/>
        </w:rPr>
        <w:t xml:space="preserve">The purpose of this learning activity is to have students discuss the topic of health and wellness in a supportive environment.  The discussion is not a debate; there are no specific points that need to be made.  </w:t>
      </w:r>
    </w:p>
    <w:p w14:paraId="49DF6667" w14:textId="77777777" w:rsidR="00160C64" w:rsidRDefault="00160C64">
      <w:pPr>
        <w:rPr>
          <w:rFonts w:cs="Calibri"/>
          <w:i/>
          <w:iCs/>
          <w:szCs w:val="28"/>
        </w:rPr>
      </w:pPr>
      <w:r>
        <w:br w:type="page"/>
      </w:r>
    </w:p>
    <w:p w14:paraId="1A684C65" w14:textId="77777777" w:rsidR="00047937" w:rsidRPr="00A71021" w:rsidRDefault="00047937" w:rsidP="00294831">
      <w:pPr>
        <w:pStyle w:val="BodyCopyITALICS"/>
      </w:pPr>
      <w:r w:rsidRPr="00A71021">
        <w:lastRenderedPageBreak/>
        <w:t>Instructions</w:t>
      </w:r>
    </w:p>
    <w:p w14:paraId="2E478367" w14:textId="77777777" w:rsidR="00B670B0" w:rsidRPr="003C021B" w:rsidRDefault="00D55122" w:rsidP="00E34CB4">
      <w:pPr>
        <w:pStyle w:val="ListParagraph"/>
        <w:numPr>
          <w:ilvl w:val="0"/>
          <w:numId w:val="5"/>
        </w:numPr>
        <w:rPr>
          <w:rStyle w:val="BodyCopyText"/>
        </w:rPr>
      </w:pPr>
      <w:r>
        <w:rPr>
          <w:rStyle w:val="BodyCopyText"/>
        </w:rPr>
        <w:t xml:space="preserve"> </w:t>
      </w:r>
      <w:r w:rsidR="00B670B0" w:rsidRPr="003C021B">
        <w:rPr>
          <w:rStyle w:val="BodyCopyText"/>
        </w:rPr>
        <w:t>Hold a class discussion about health and wellness</w:t>
      </w:r>
      <w:r w:rsidR="0069731A">
        <w:rPr>
          <w:rStyle w:val="BodyCopyText"/>
        </w:rPr>
        <w:t>.</w:t>
      </w:r>
    </w:p>
    <w:p w14:paraId="0888CF8D" w14:textId="77777777" w:rsidR="005769D4" w:rsidRPr="003C021B" w:rsidRDefault="00D55122" w:rsidP="00E34CB4">
      <w:pPr>
        <w:pStyle w:val="ListParagraph"/>
        <w:numPr>
          <w:ilvl w:val="0"/>
          <w:numId w:val="5"/>
        </w:numPr>
        <w:rPr>
          <w:rStyle w:val="BodyCopyText"/>
        </w:rPr>
      </w:pPr>
      <w:r>
        <w:rPr>
          <w:rStyle w:val="BodyCopyText"/>
        </w:rPr>
        <w:t xml:space="preserve"> </w:t>
      </w:r>
      <w:r w:rsidR="005769D4" w:rsidRPr="003C021B">
        <w:rPr>
          <w:rStyle w:val="BodyCopyText"/>
        </w:rPr>
        <w:t>Focus discussion around what students think are the most important elements of health and wellness for themselves, their families, and the community</w:t>
      </w:r>
      <w:r w:rsidR="0069731A">
        <w:rPr>
          <w:rStyle w:val="BodyCopyText"/>
        </w:rPr>
        <w:t>.</w:t>
      </w:r>
    </w:p>
    <w:p w14:paraId="038F127E" w14:textId="77777777" w:rsidR="00B670B0" w:rsidRPr="003C021B" w:rsidRDefault="00D55122" w:rsidP="00E34CB4">
      <w:pPr>
        <w:pStyle w:val="ListParagraph"/>
        <w:numPr>
          <w:ilvl w:val="0"/>
          <w:numId w:val="5"/>
        </w:numPr>
        <w:rPr>
          <w:rStyle w:val="BodyCopyText"/>
        </w:rPr>
      </w:pPr>
      <w:r>
        <w:rPr>
          <w:rStyle w:val="BodyCopyText"/>
        </w:rPr>
        <w:t xml:space="preserve"> </w:t>
      </w:r>
      <w:r w:rsidR="00B670B0" w:rsidRPr="003C021B">
        <w:rPr>
          <w:rStyle w:val="BodyCopyText"/>
        </w:rPr>
        <w:t>Encourage students to bring up issues they feel are important to the topic and talk about them</w:t>
      </w:r>
      <w:r w:rsidR="0069731A">
        <w:rPr>
          <w:rStyle w:val="BodyCopyText"/>
        </w:rPr>
        <w:t>.</w:t>
      </w:r>
    </w:p>
    <w:p w14:paraId="22C51D14" w14:textId="77777777" w:rsidR="00BE741E" w:rsidRPr="003C021B" w:rsidRDefault="00D55122" w:rsidP="00E34CB4">
      <w:pPr>
        <w:pStyle w:val="ListParagraph"/>
        <w:numPr>
          <w:ilvl w:val="0"/>
          <w:numId w:val="5"/>
        </w:numPr>
        <w:rPr>
          <w:rStyle w:val="BodyCopyText"/>
        </w:rPr>
      </w:pPr>
      <w:r>
        <w:rPr>
          <w:rStyle w:val="BodyCopyText"/>
        </w:rPr>
        <w:t xml:space="preserve"> </w:t>
      </w:r>
      <w:r w:rsidR="00B670B0" w:rsidRPr="003C021B">
        <w:rPr>
          <w:rStyle w:val="BodyCopyText"/>
        </w:rPr>
        <w:t xml:space="preserve">Facilitate the discussion </w:t>
      </w:r>
      <w:r w:rsidR="00F14A2A" w:rsidRPr="003C021B">
        <w:rPr>
          <w:rStyle w:val="BodyCopyText"/>
        </w:rPr>
        <w:t>so</w:t>
      </w:r>
      <w:r w:rsidR="00B670B0" w:rsidRPr="003C021B">
        <w:rPr>
          <w:rStyle w:val="BodyCopyText"/>
        </w:rPr>
        <w:t xml:space="preserve"> no reasonable issues are dismissed as being unimportant</w:t>
      </w:r>
      <w:r w:rsidR="007B3211" w:rsidRPr="003C021B">
        <w:rPr>
          <w:rStyle w:val="BodyCopyText"/>
        </w:rPr>
        <w:t>.  Remind then this is not a debate</w:t>
      </w:r>
      <w:r w:rsidR="0069731A">
        <w:rPr>
          <w:rStyle w:val="BodyCopyText"/>
        </w:rPr>
        <w:t>.</w:t>
      </w:r>
    </w:p>
    <w:p w14:paraId="7EF94FAB" w14:textId="77777777" w:rsidR="002B0586" w:rsidRPr="003C021B" w:rsidRDefault="00D55122" w:rsidP="00E34CB4">
      <w:pPr>
        <w:pStyle w:val="ListParagraph"/>
        <w:numPr>
          <w:ilvl w:val="0"/>
          <w:numId w:val="5"/>
        </w:numPr>
        <w:rPr>
          <w:rStyle w:val="BodyCopyText"/>
        </w:rPr>
      </w:pPr>
      <w:r>
        <w:rPr>
          <w:rStyle w:val="BodyCopyText"/>
        </w:rPr>
        <w:t xml:space="preserve"> </w:t>
      </w:r>
      <w:r w:rsidR="005769D4" w:rsidRPr="003C021B">
        <w:rPr>
          <w:rStyle w:val="BodyCopyText"/>
        </w:rPr>
        <w:t xml:space="preserve">Be sure to talk about </w:t>
      </w:r>
      <w:r w:rsidR="002B0586" w:rsidRPr="003C021B">
        <w:rPr>
          <w:rStyle w:val="BodyCopyText"/>
        </w:rPr>
        <w:t xml:space="preserve">zero tolerance </w:t>
      </w:r>
      <w:r w:rsidR="005769D4" w:rsidRPr="003C021B">
        <w:rPr>
          <w:rStyle w:val="BodyCopyText"/>
        </w:rPr>
        <w:t>policies in the industry regarding</w:t>
      </w:r>
      <w:r w:rsidR="002B0586" w:rsidRPr="003C021B">
        <w:rPr>
          <w:rStyle w:val="BodyCopyText"/>
        </w:rPr>
        <w:t xml:space="preserve"> dr</w:t>
      </w:r>
      <w:r w:rsidR="005769D4" w:rsidRPr="003C021B">
        <w:rPr>
          <w:rStyle w:val="BodyCopyText"/>
        </w:rPr>
        <w:t>ugs and alcohol</w:t>
      </w:r>
      <w:r w:rsidR="0069731A">
        <w:rPr>
          <w:rStyle w:val="BodyCopyText"/>
        </w:rPr>
        <w:t>.</w:t>
      </w:r>
    </w:p>
    <w:p w14:paraId="3D72574C" w14:textId="77777777" w:rsidR="007B3211" w:rsidRPr="0038062D" w:rsidRDefault="00D55122" w:rsidP="00E34CB4">
      <w:pPr>
        <w:numPr>
          <w:ilvl w:val="0"/>
          <w:numId w:val="5"/>
        </w:numPr>
        <w:ind w:left="924" w:right="181" w:hanging="357"/>
        <w:rPr>
          <w:rStyle w:val="BodyCopyText"/>
        </w:rPr>
      </w:pPr>
      <w:r>
        <w:rPr>
          <w:rStyle w:val="BodyCopyText"/>
        </w:rPr>
        <w:t xml:space="preserve"> </w:t>
      </w:r>
      <w:r w:rsidR="007B3211" w:rsidRPr="0038062D">
        <w:rPr>
          <w:rStyle w:val="BodyCopyText"/>
        </w:rPr>
        <w:t>Discussion should focus around the following questions.</w:t>
      </w:r>
    </w:p>
    <w:p w14:paraId="668BC1F8" w14:textId="77777777" w:rsidR="00886DA1" w:rsidRPr="0038062D" w:rsidRDefault="008150D0" w:rsidP="00E34CB4">
      <w:pPr>
        <w:numPr>
          <w:ilvl w:val="0"/>
          <w:numId w:val="95"/>
        </w:numPr>
        <w:ind w:left="1259" w:hanging="357"/>
        <w:rPr>
          <w:rStyle w:val="BodyCopyText"/>
        </w:rPr>
      </w:pPr>
      <w:r w:rsidRPr="0038062D">
        <w:rPr>
          <w:rStyle w:val="BodyCopyText"/>
        </w:rPr>
        <w:t>What do you think are the most important elements of health and wellness for you? For your family and friends? For your community?</w:t>
      </w:r>
    </w:p>
    <w:p w14:paraId="1A9D2C40" w14:textId="77777777" w:rsidR="00886DA1" w:rsidRPr="0038062D" w:rsidRDefault="008150D0" w:rsidP="00E34CB4">
      <w:pPr>
        <w:numPr>
          <w:ilvl w:val="0"/>
          <w:numId w:val="95"/>
        </w:numPr>
        <w:ind w:left="1259" w:hanging="357"/>
        <w:rPr>
          <w:rStyle w:val="BodyCopyText"/>
        </w:rPr>
      </w:pPr>
      <w:r w:rsidRPr="0038062D">
        <w:rPr>
          <w:rStyle w:val="BodyCopyText"/>
        </w:rPr>
        <w:t>How does pride in your history or ancestry and sharing your stories contribute to your health and wellness?</w:t>
      </w:r>
    </w:p>
    <w:p w14:paraId="1AB74EF8" w14:textId="77777777" w:rsidR="008150D0" w:rsidRPr="0038062D" w:rsidRDefault="008150D0" w:rsidP="00E34CB4">
      <w:pPr>
        <w:numPr>
          <w:ilvl w:val="0"/>
          <w:numId w:val="95"/>
        </w:numPr>
        <w:ind w:left="1259" w:hanging="357"/>
        <w:rPr>
          <w:rStyle w:val="BodyCopyText"/>
        </w:rPr>
      </w:pPr>
      <w:r w:rsidRPr="0038062D">
        <w:rPr>
          <w:rStyle w:val="BodyCopyText"/>
        </w:rPr>
        <w:t>How can sharing stories contribute to the health and wellness of a</w:t>
      </w:r>
      <w:r w:rsidR="00886DA1" w:rsidRPr="0038062D">
        <w:rPr>
          <w:rStyle w:val="BodyCopyText"/>
        </w:rPr>
        <w:t xml:space="preserve"> </w:t>
      </w:r>
      <w:r w:rsidRPr="0038062D">
        <w:rPr>
          <w:rStyle w:val="BodyCopyText"/>
        </w:rPr>
        <w:t xml:space="preserve">community? A </w:t>
      </w:r>
      <w:r w:rsidR="00313414" w:rsidRPr="0038062D">
        <w:rPr>
          <w:rStyle w:val="BodyCopyText"/>
        </w:rPr>
        <w:t>work team</w:t>
      </w:r>
      <w:r w:rsidRPr="0038062D">
        <w:rPr>
          <w:rStyle w:val="BodyCopyText"/>
        </w:rPr>
        <w:t>?</w:t>
      </w:r>
    </w:p>
    <w:p w14:paraId="055D5105" w14:textId="77777777" w:rsidR="005769D4" w:rsidRPr="00A71021" w:rsidRDefault="000C26E6" w:rsidP="000B4149">
      <w:pPr>
        <w:pStyle w:val="SubHeading2"/>
      </w:pPr>
      <w:bookmarkStart w:id="369" w:name="_Toc48915489"/>
      <w:r>
        <w:t xml:space="preserve">5.5. </w:t>
      </w:r>
      <w:r w:rsidR="005769D4" w:rsidRPr="00A71021">
        <w:t>Health and Wellness Trends in the Natural Gas Industry</w:t>
      </w:r>
      <w:bookmarkEnd w:id="369"/>
    </w:p>
    <w:p w14:paraId="67F9E6E2" w14:textId="77777777" w:rsidR="00B87AA9" w:rsidRPr="0038062D" w:rsidRDefault="00B87AA9" w:rsidP="009107CF">
      <w:pPr>
        <w:rPr>
          <w:rStyle w:val="BodyCopyText"/>
        </w:rPr>
      </w:pPr>
      <w:r w:rsidRPr="0038062D">
        <w:rPr>
          <w:rStyle w:val="BodyCopyText"/>
        </w:rPr>
        <w:t xml:space="preserve">This section outlines the major trends and resources leading companies in the natural gas industry offer their employees.  </w:t>
      </w:r>
      <w:r w:rsidR="009107CF" w:rsidRPr="0038062D">
        <w:rPr>
          <w:rStyle w:val="BodyCopyText"/>
        </w:rPr>
        <w:t xml:space="preserve">Highlight the fact that the industry operates under strict government regulations and health and safety standards.  </w:t>
      </w:r>
    </w:p>
    <w:p w14:paraId="791B6389" w14:textId="77777777" w:rsidR="00160C64" w:rsidRDefault="00160C64">
      <w:pPr>
        <w:rPr>
          <w:rFonts w:eastAsiaTheme="majorEastAsia" w:cstheme="majorBidi"/>
          <w:b/>
          <w:i/>
          <w:noProof/>
          <w:szCs w:val="28"/>
        </w:rPr>
      </w:pPr>
      <w:r>
        <w:br w:type="page"/>
      </w:r>
    </w:p>
    <w:p w14:paraId="2AC66D24" w14:textId="77777777" w:rsidR="007B3211" w:rsidRPr="00007003" w:rsidRDefault="000C26E6" w:rsidP="000B4149">
      <w:pPr>
        <w:pStyle w:val="SubHeading3"/>
      </w:pPr>
      <w:r>
        <w:lastRenderedPageBreak/>
        <w:t xml:space="preserve">5.5.1. </w:t>
      </w:r>
      <w:r w:rsidR="007B3211">
        <w:t xml:space="preserve">Learning Activity </w:t>
      </w:r>
      <w:r w:rsidR="007B3211" w:rsidRPr="00726527">
        <w:t>2</w:t>
      </w:r>
      <w:r w:rsidR="007B3211">
        <w:t xml:space="preserve"> </w:t>
      </w:r>
      <w:r w:rsidR="007B3211" w:rsidRPr="00007003">
        <w:t xml:space="preserve">Creating a </w:t>
      </w:r>
      <w:r w:rsidR="007B3211">
        <w:t xml:space="preserve">Personal </w:t>
      </w:r>
      <w:r w:rsidR="007B3211" w:rsidRPr="00007003">
        <w:t>Wellness Plan</w:t>
      </w:r>
    </w:p>
    <w:p w14:paraId="1955C6FC" w14:textId="77777777" w:rsidR="00047937" w:rsidRDefault="00047937" w:rsidP="00294831">
      <w:pPr>
        <w:pStyle w:val="BodyCopyITALICS"/>
      </w:pPr>
      <w:r w:rsidRPr="00A71021">
        <w:t>Instructions</w:t>
      </w:r>
    </w:p>
    <w:p w14:paraId="0ABF8146" w14:textId="77777777" w:rsidR="00225996" w:rsidRPr="003C021B" w:rsidRDefault="004F2FB3" w:rsidP="00E34CB4">
      <w:pPr>
        <w:pStyle w:val="ListParagraph"/>
        <w:numPr>
          <w:ilvl w:val="1"/>
          <w:numId w:val="156"/>
        </w:numPr>
        <w:rPr>
          <w:rStyle w:val="BodyCopyText"/>
        </w:rPr>
      </w:pPr>
      <w:r w:rsidRPr="003C021B">
        <w:rPr>
          <w:rStyle w:val="BodyCopyText"/>
        </w:rPr>
        <w:t>Have t</w:t>
      </w:r>
      <w:r w:rsidR="00225996" w:rsidRPr="003C021B">
        <w:rPr>
          <w:rStyle w:val="BodyCopyText"/>
        </w:rPr>
        <w:t xml:space="preserve">he students </w:t>
      </w:r>
      <w:r w:rsidRPr="003C021B">
        <w:rPr>
          <w:rStyle w:val="BodyCopyText"/>
        </w:rPr>
        <w:t>work individually on this exercise</w:t>
      </w:r>
      <w:r w:rsidR="0069731A">
        <w:rPr>
          <w:rStyle w:val="BodyCopyText"/>
        </w:rPr>
        <w:t>.</w:t>
      </w:r>
    </w:p>
    <w:p w14:paraId="6FCF1818" w14:textId="77777777" w:rsidR="004F2FB3" w:rsidRPr="003C021B" w:rsidRDefault="004F2FB3" w:rsidP="00E34CB4">
      <w:pPr>
        <w:pStyle w:val="ListParagraph"/>
        <w:numPr>
          <w:ilvl w:val="1"/>
          <w:numId w:val="156"/>
        </w:numPr>
        <w:rPr>
          <w:rStyle w:val="BodyCopyText"/>
        </w:rPr>
      </w:pPr>
      <w:r w:rsidRPr="003C021B">
        <w:rPr>
          <w:rStyle w:val="BodyCopyText"/>
        </w:rPr>
        <w:t>Explain that a wellness plan is simply a series of steps or actions, which if followed, will help the student to be and stay healthy</w:t>
      </w:r>
      <w:r w:rsidR="0069731A">
        <w:rPr>
          <w:rStyle w:val="BodyCopyText"/>
        </w:rPr>
        <w:t>.</w:t>
      </w:r>
    </w:p>
    <w:p w14:paraId="76DC3D5D" w14:textId="77777777" w:rsidR="003023DD" w:rsidRPr="003C021B" w:rsidRDefault="003023DD" w:rsidP="00E34CB4">
      <w:pPr>
        <w:pStyle w:val="ListParagraph"/>
        <w:numPr>
          <w:ilvl w:val="1"/>
          <w:numId w:val="156"/>
        </w:numPr>
        <w:rPr>
          <w:rStyle w:val="BodyCopyText"/>
        </w:rPr>
      </w:pPr>
      <w:r w:rsidRPr="003C021B">
        <w:rPr>
          <w:rStyle w:val="BodyCopyText"/>
        </w:rPr>
        <w:t>Ask s</w:t>
      </w:r>
      <w:r w:rsidR="000107B8" w:rsidRPr="003C021B">
        <w:rPr>
          <w:rStyle w:val="BodyCopyText"/>
        </w:rPr>
        <w:t xml:space="preserve">tudents </w:t>
      </w:r>
      <w:r w:rsidRPr="003C021B">
        <w:rPr>
          <w:rStyle w:val="BodyCopyText"/>
        </w:rPr>
        <w:t>to:</w:t>
      </w:r>
    </w:p>
    <w:p w14:paraId="7A2B014F" w14:textId="77777777" w:rsidR="006A3AE1" w:rsidRPr="003C021B" w:rsidRDefault="006A3AE1" w:rsidP="00E34CB4">
      <w:pPr>
        <w:pStyle w:val="ListParagraph"/>
        <w:numPr>
          <w:ilvl w:val="1"/>
          <w:numId w:val="156"/>
        </w:numPr>
        <w:rPr>
          <w:rStyle w:val="BodyCopyText"/>
        </w:rPr>
      </w:pPr>
      <w:r w:rsidRPr="003C021B">
        <w:rPr>
          <w:rStyle w:val="BodyCopyText"/>
        </w:rPr>
        <w:t xml:space="preserve">Step 1: Have students assess their wellness.  </w:t>
      </w:r>
    </w:p>
    <w:p w14:paraId="5EDE1C86" w14:textId="77777777" w:rsidR="003023DD" w:rsidRPr="003C021B" w:rsidRDefault="003023DD" w:rsidP="00E34CB4">
      <w:pPr>
        <w:pStyle w:val="ListParagraph"/>
        <w:numPr>
          <w:ilvl w:val="1"/>
          <w:numId w:val="156"/>
        </w:numPr>
        <w:rPr>
          <w:rStyle w:val="BodyCopyText"/>
        </w:rPr>
      </w:pPr>
      <w:r w:rsidRPr="003C021B">
        <w:rPr>
          <w:rStyle w:val="BodyCopyText"/>
        </w:rPr>
        <w:t>R</w:t>
      </w:r>
      <w:r w:rsidR="004F2FB3" w:rsidRPr="003C021B">
        <w:rPr>
          <w:rStyle w:val="BodyCopyText"/>
        </w:rPr>
        <w:t xml:space="preserve">eview the elements outlined in </w:t>
      </w:r>
      <w:r w:rsidR="000107B8" w:rsidRPr="003C021B">
        <w:rPr>
          <w:rStyle w:val="BodyCopyText"/>
        </w:rPr>
        <w:t>the graphic box of this learning activity and assess the amount of wellness, or fulfillment, they feel they have in each area</w:t>
      </w:r>
      <w:r w:rsidR="0069731A">
        <w:rPr>
          <w:rStyle w:val="BodyCopyText"/>
        </w:rPr>
        <w:t>.</w:t>
      </w:r>
    </w:p>
    <w:p w14:paraId="09F91F05" w14:textId="77777777" w:rsidR="00270E51" w:rsidRPr="003C021B" w:rsidRDefault="00270E51" w:rsidP="00E34CB4">
      <w:pPr>
        <w:pStyle w:val="ListParagraph"/>
        <w:numPr>
          <w:ilvl w:val="1"/>
          <w:numId w:val="157"/>
        </w:numPr>
        <w:rPr>
          <w:rStyle w:val="BodyCopyText"/>
        </w:rPr>
      </w:pPr>
      <w:r w:rsidRPr="003C021B">
        <w:rPr>
          <w:rStyle w:val="BodyCopyText"/>
        </w:rPr>
        <w:t>Step 2:  Identify areas that could use improvement</w:t>
      </w:r>
      <w:r w:rsidR="0069731A">
        <w:rPr>
          <w:rStyle w:val="BodyCopyText"/>
        </w:rPr>
        <w:t>.</w:t>
      </w:r>
      <w:r w:rsidRPr="003C021B">
        <w:rPr>
          <w:rStyle w:val="BodyCopyText"/>
        </w:rPr>
        <w:t xml:space="preserve"> </w:t>
      </w:r>
    </w:p>
    <w:p w14:paraId="3527AA3B" w14:textId="77777777" w:rsidR="000107B8" w:rsidRPr="003C021B" w:rsidRDefault="003023DD" w:rsidP="000A5CA6">
      <w:pPr>
        <w:pStyle w:val="ListParagraph"/>
        <w:rPr>
          <w:rStyle w:val="BodyCopyText"/>
        </w:rPr>
      </w:pPr>
      <w:r w:rsidRPr="003C021B">
        <w:rPr>
          <w:rStyle w:val="BodyCopyText"/>
        </w:rPr>
        <w:t>S</w:t>
      </w:r>
      <w:r w:rsidR="00AB1872" w:rsidRPr="003C021B">
        <w:rPr>
          <w:rStyle w:val="BodyCopyText"/>
        </w:rPr>
        <w:t xml:space="preserve">et </w:t>
      </w:r>
      <w:r w:rsidRPr="003C021B">
        <w:rPr>
          <w:rStyle w:val="BodyCopyText"/>
        </w:rPr>
        <w:t xml:space="preserve">their own </w:t>
      </w:r>
      <w:r w:rsidR="00AB1872" w:rsidRPr="003C021B">
        <w:rPr>
          <w:rStyle w:val="BodyCopyText"/>
        </w:rPr>
        <w:t xml:space="preserve">goals for each area, especially those that </w:t>
      </w:r>
      <w:r w:rsidRPr="003C021B">
        <w:rPr>
          <w:rStyle w:val="BodyCopyText"/>
        </w:rPr>
        <w:t xml:space="preserve">they have identified as </w:t>
      </w:r>
      <w:r w:rsidR="00AB1872" w:rsidRPr="003C021B">
        <w:rPr>
          <w:rStyle w:val="BodyCopyText"/>
        </w:rPr>
        <w:t>need</w:t>
      </w:r>
      <w:r w:rsidRPr="003C021B">
        <w:rPr>
          <w:rStyle w:val="BodyCopyText"/>
        </w:rPr>
        <w:t>ing</w:t>
      </w:r>
      <w:r w:rsidR="00AB1872" w:rsidRPr="003C021B">
        <w:rPr>
          <w:rStyle w:val="BodyCopyText"/>
        </w:rPr>
        <w:t xml:space="preserve"> improvement</w:t>
      </w:r>
      <w:r w:rsidR="0069731A">
        <w:rPr>
          <w:rStyle w:val="BodyCopyText"/>
        </w:rPr>
        <w:t>.</w:t>
      </w:r>
    </w:p>
    <w:p w14:paraId="4DBA61BD" w14:textId="77777777" w:rsidR="00270E51" w:rsidRPr="003C021B" w:rsidRDefault="00270E51" w:rsidP="00E34CB4">
      <w:pPr>
        <w:pStyle w:val="ListParagraph"/>
        <w:numPr>
          <w:ilvl w:val="1"/>
          <w:numId w:val="96"/>
        </w:numPr>
        <w:rPr>
          <w:rStyle w:val="BodyCopyText"/>
        </w:rPr>
      </w:pPr>
      <w:r w:rsidRPr="003C021B">
        <w:rPr>
          <w:rStyle w:val="BodyCopyText"/>
        </w:rPr>
        <w:t>Step 3:  Set goals related to improvements the student wants to make</w:t>
      </w:r>
      <w:r w:rsidR="0069731A">
        <w:rPr>
          <w:rStyle w:val="BodyCopyText"/>
        </w:rPr>
        <w:t>.</w:t>
      </w:r>
      <w:r w:rsidRPr="003C021B">
        <w:rPr>
          <w:rStyle w:val="BodyCopyText"/>
        </w:rPr>
        <w:t xml:space="preserve"> </w:t>
      </w:r>
    </w:p>
    <w:p w14:paraId="0244745E" w14:textId="77777777" w:rsidR="00AB1872" w:rsidRPr="003C021B" w:rsidRDefault="003023DD" w:rsidP="00E34CB4">
      <w:pPr>
        <w:pStyle w:val="ListParagraph"/>
        <w:numPr>
          <w:ilvl w:val="1"/>
          <w:numId w:val="96"/>
        </w:numPr>
        <w:rPr>
          <w:rStyle w:val="BodyCopyText"/>
        </w:rPr>
      </w:pPr>
      <w:r w:rsidRPr="003C021B">
        <w:rPr>
          <w:rStyle w:val="BodyCopyText"/>
        </w:rPr>
        <w:t xml:space="preserve">List </w:t>
      </w:r>
      <w:r w:rsidR="00AB1872" w:rsidRPr="003C021B">
        <w:rPr>
          <w:rStyle w:val="BodyCopyText"/>
        </w:rPr>
        <w:t>the things they can do to help them accomplish each of their goals</w:t>
      </w:r>
      <w:r w:rsidR="0069731A">
        <w:rPr>
          <w:rStyle w:val="BodyCopyText"/>
        </w:rPr>
        <w:t>.</w:t>
      </w:r>
    </w:p>
    <w:p w14:paraId="1730F26C" w14:textId="77777777" w:rsidR="00AB1872" w:rsidRPr="003C021B" w:rsidRDefault="00AB1872" w:rsidP="000A5CA6">
      <w:pPr>
        <w:pStyle w:val="ListParagraph"/>
        <w:rPr>
          <w:rStyle w:val="BodyCopyText"/>
        </w:rPr>
      </w:pPr>
      <w:r w:rsidRPr="003C021B">
        <w:rPr>
          <w:rStyle w:val="BodyCopyText"/>
        </w:rPr>
        <w:t xml:space="preserve">Note: </w:t>
      </w:r>
      <w:r w:rsidRPr="003C021B">
        <w:rPr>
          <w:rStyle w:val="BodyCopyText"/>
          <w:b/>
          <w:bCs w:val="0"/>
        </w:rPr>
        <w:t>Step 4</w:t>
      </w:r>
      <w:r w:rsidR="00270E51" w:rsidRPr="003C021B">
        <w:rPr>
          <w:rStyle w:val="BodyCopyText"/>
          <w:b/>
          <w:bCs w:val="0"/>
        </w:rPr>
        <w:t>:</w:t>
      </w:r>
      <w:r w:rsidRPr="003C021B">
        <w:rPr>
          <w:rStyle w:val="BodyCopyText"/>
          <w:b/>
          <w:bCs w:val="0"/>
        </w:rPr>
        <w:t xml:space="preserve"> Record </w:t>
      </w:r>
      <w:r w:rsidR="00AF3B63" w:rsidRPr="003C021B">
        <w:rPr>
          <w:rStyle w:val="BodyCopyText"/>
          <w:b/>
          <w:bCs w:val="0"/>
        </w:rPr>
        <w:t xml:space="preserve">your </w:t>
      </w:r>
      <w:r w:rsidRPr="003C021B">
        <w:rPr>
          <w:rStyle w:val="BodyCopyText"/>
          <w:b/>
          <w:bCs w:val="0"/>
        </w:rPr>
        <w:t>progress</w:t>
      </w:r>
      <w:r w:rsidRPr="003C021B">
        <w:rPr>
          <w:rStyle w:val="BodyCopyText"/>
        </w:rPr>
        <w:t xml:space="preserve"> and </w:t>
      </w:r>
      <w:r w:rsidR="00270E51" w:rsidRPr="003C021B">
        <w:rPr>
          <w:rStyle w:val="BodyCopyText"/>
          <w:b/>
          <w:bCs w:val="0"/>
        </w:rPr>
        <w:t xml:space="preserve">Step </w:t>
      </w:r>
      <w:r w:rsidRPr="003C021B">
        <w:rPr>
          <w:rStyle w:val="BodyCopyText"/>
          <w:b/>
          <w:bCs w:val="0"/>
        </w:rPr>
        <w:t>5</w:t>
      </w:r>
      <w:r w:rsidR="00270E51" w:rsidRPr="003C021B">
        <w:rPr>
          <w:rStyle w:val="BodyCopyText"/>
          <w:b/>
          <w:bCs w:val="0"/>
        </w:rPr>
        <w:t>:</w:t>
      </w:r>
      <w:r w:rsidRPr="003C021B">
        <w:rPr>
          <w:rStyle w:val="BodyCopyText"/>
          <w:b/>
          <w:bCs w:val="0"/>
        </w:rPr>
        <w:t xml:space="preserve"> Update the goals of </w:t>
      </w:r>
      <w:r w:rsidR="00AF3B63" w:rsidRPr="003C021B">
        <w:rPr>
          <w:rStyle w:val="BodyCopyText"/>
          <w:b/>
          <w:bCs w:val="0"/>
        </w:rPr>
        <w:t xml:space="preserve">your </w:t>
      </w:r>
      <w:r w:rsidRPr="003C021B">
        <w:rPr>
          <w:rStyle w:val="BodyCopyText"/>
          <w:b/>
          <w:bCs w:val="0"/>
        </w:rPr>
        <w:t>wellness plan as needed</w:t>
      </w:r>
      <w:r w:rsidR="00AF3B63" w:rsidRPr="003C021B">
        <w:rPr>
          <w:rStyle w:val="BodyCopyText"/>
        </w:rPr>
        <w:t xml:space="preserve"> are to </w:t>
      </w:r>
      <w:r w:rsidR="003023DD" w:rsidRPr="003C021B">
        <w:rPr>
          <w:rStyle w:val="BodyCopyText"/>
        </w:rPr>
        <w:t xml:space="preserve">be </w:t>
      </w:r>
      <w:r w:rsidR="00AF3B63" w:rsidRPr="003C021B">
        <w:rPr>
          <w:rStyle w:val="BodyCopyText"/>
        </w:rPr>
        <w:t>done on the students</w:t>
      </w:r>
      <w:r w:rsidR="003023DD" w:rsidRPr="003C021B">
        <w:rPr>
          <w:rStyle w:val="BodyCopyText"/>
        </w:rPr>
        <w:t>’</w:t>
      </w:r>
      <w:r w:rsidR="00AF3B63" w:rsidRPr="003C021B">
        <w:rPr>
          <w:rStyle w:val="BodyCopyText"/>
        </w:rPr>
        <w:t xml:space="preserve"> own time </w:t>
      </w:r>
      <w:r w:rsidR="00203B7B" w:rsidRPr="003C021B">
        <w:rPr>
          <w:rStyle w:val="BodyCopyText"/>
        </w:rPr>
        <w:t xml:space="preserve">so they can </w:t>
      </w:r>
      <w:r w:rsidR="00AF3B63" w:rsidRPr="003C021B">
        <w:rPr>
          <w:rStyle w:val="BodyCopyText"/>
        </w:rPr>
        <w:t>put their plan into action</w:t>
      </w:r>
      <w:r w:rsidR="0069731A">
        <w:rPr>
          <w:rStyle w:val="BodyCopyText"/>
        </w:rPr>
        <w:t>.</w:t>
      </w:r>
    </w:p>
    <w:p w14:paraId="4BD0DC86" w14:textId="77777777" w:rsidR="00160C64" w:rsidRDefault="00160C64">
      <w:pPr>
        <w:rPr>
          <w:b/>
          <w:bCs/>
        </w:rPr>
      </w:pPr>
      <w:r>
        <w:br w:type="page"/>
      </w:r>
    </w:p>
    <w:p w14:paraId="26A8CF82" w14:textId="77777777" w:rsidR="00047937" w:rsidRPr="00A71021" w:rsidRDefault="000C26E6" w:rsidP="000B4149">
      <w:pPr>
        <w:pStyle w:val="SubHeading2"/>
      </w:pPr>
      <w:bookmarkStart w:id="370" w:name="_Toc48915490"/>
      <w:r>
        <w:lastRenderedPageBreak/>
        <w:t xml:space="preserve">5.6 </w:t>
      </w:r>
      <w:r w:rsidR="00BF2CBF" w:rsidRPr="00A71021">
        <w:t>Family Wellness</w:t>
      </w:r>
      <w:bookmarkEnd w:id="370"/>
    </w:p>
    <w:p w14:paraId="352D6500" w14:textId="77777777" w:rsidR="0069731A" w:rsidRDefault="00AF3B63" w:rsidP="00160C64">
      <w:r w:rsidRPr="0038062D">
        <w:rPr>
          <w:rStyle w:val="BodyCopyText"/>
        </w:rPr>
        <w:t xml:space="preserve">This section </w:t>
      </w:r>
      <w:r w:rsidR="00F77B6A" w:rsidRPr="0038062D">
        <w:rPr>
          <w:rStyle w:val="BodyCopyText"/>
        </w:rPr>
        <w:t>discus</w:t>
      </w:r>
      <w:r w:rsidR="00D5351D">
        <w:rPr>
          <w:rStyle w:val="BodyCopyText"/>
        </w:rPr>
        <w:t>s</w:t>
      </w:r>
      <w:r w:rsidR="00F77B6A" w:rsidRPr="0038062D">
        <w:rPr>
          <w:rStyle w:val="BodyCopyText"/>
        </w:rPr>
        <w:t xml:space="preserve">es </w:t>
      </w:r>
      <w:r w:rsidRPr="0038062D">
        <w:rPr>
          <w:rStyle w:val="BodyCopyText"/>
        </w:rPr>
        <w:t xml:space="preserve">the health </w:t>
      </w:r>
      <w:r w:rsidR="00F77B6A" w:rsidRPr="0038062D">
        <w:rPr>
          <w:rStyle w:val="BodyCopyText"/>
        </w:rPr>
        <w:t xml:space="preserve">needs and requirements </w:t>
      </w:r>
      <w:r w:rsidRPr="0038062D">
        <w:rPr>
          <w:rStyle w:val="BodyCopyText"/>
        </w:rPr>
        <w:t xml:space="preserve">of </w:t>
      </w:r>
      <w:r w:rsidR="00F77B6A" w:rsidRPr="0038062D">
        <w:rPr>
          <w:rStyle w:val="BodyCopyText"/>
        </w:rPr>
        <w:t xml:space="preserve">the </w:t>
      </w:r>
      <w:r w:rsidRPr="0038062D">
        <w:rPr>
          <w:rStyle w:val="BodyCopyText"/>
        </w:rPr>
        <w:t xml:space="preserve">family members of those working directly in the natural gas industry.  </w:t>
      </w:r>
      <w:r w:rsidR="00F77B6A" w:rsidRPr="0038062D">
        <w:rPr>
          <w:rStyle w:val="BodyCopyText"/>
        </w:rPr>
        <w:t xml:space="preserve"> An important part of the health and wellness programs offered by the natural gas industry includes helping the families of the workers to be happy and healthy.  The industry understands that strains on the family can lead to workers being distracted, which in turn creates a potentially dangerous work environment.  </w:t>
      </w:r>
    </w:p>
    <w:p w14:paraId="29888260" w14:textId="77777777" w:rsidR="00525FB1" w:rsidRDefault="000C26E6" w:rsidP="000B4149">
      <w:pPr>
        <w:pStyle w:val="SubHeading3"/>
      </w:pPr>
      <w:r>
        <w:t xml:space="preserve">5.6.1. </w:t>
      </w:r>
      <w:r w:rsidR="00525FB1">
        <w:t xml:space="preserve">Learning Activity </w:t>
      </w:r>
      <w:r w:rsidR="00525FB1" w:rsidRPr="006352AB">
        <w:t>3</w:t>
      </w:r>
      <w:r w:rsidR="00525FB1">
        <w:t xml:space="preserve"> </w:t>
      </w:r>
      <w:r w:rsidR="00525FB1" w:rsidRPr="005F1228">
        <w:t>Explore Your Own Health and Wellness</w:t>
      </w:r>
    </w:p>
    <w:p w14:paraId="74FE5A63" w14:textId="77777777" w:rsidR="00A95B4E" w:rsidRPr="00424BFC" w:rsidRDefault="000C26E6" w:rsidP="000B4149">
      <w:pPr>
        <w:pStyle w:val="SubHeading3"/>
      </w:pPr>
      <w:r>
        <w:t xml:space="preserve">5.6.2. </w:t>
      </w:r>
      <w:r w:rsidR="00A95B4E" w:rsidRPr="0086040B">
        <w:t>Website</w:t>
      </w:r>
      <w:r w:rsidR="00A95B4E">
        <w:t xml:space="preserve"> 1 </w:t>
      </w:r>
      <w:hyperlink r:id="rId112" w:history="1">
        <w:r w:rsidR="00A95B4E" w:rsidRPr="0038062D">
          <w:rPr>
            <w:rStyle w:val="Hyperlink"/>
            <w:b w:val="0"/>
            <w:bCs/>
            <w:i w:val="0"/>
            <w:iCs/>
          </w:rPr>
          <w:t>Working Strategies for Mental Health</w:t>
        </w:r>
      </w:hyperlink>
      <w:r w:rsidR="00160C64" w:rsidRPr="00160C64">
        <w:rPr>
          <w:rStyle w:val="Hyperlink"/>
          <w:b w:val="0"/>
          <w:bCs/>
          <w:i w:val="0"/>
          <w:iCs/>
          <w:u w:val="none"/>
        </w:rPr>
        <w:t>.</w:t>
      </w:r>
    </w:p>
    <w:p w14:paraId="5CDE8D09" w14:textId="77777777" w:rsidR="00047937" w:rsidRDefault="00047937" w:rsidP="00294831">
      <w:pPr>
        <w:pStyle w:val="BodyCopyITALICS"/>
      </w:pPr>
      <w:r w:rsidRPr="00A71021">
        <w:t>Instructions</w:t>
      </w:r>
    </w:p>
    <w:p w14:paraId="60D582E3" w14:textId="77777777" w:rsidR="00F77B6A" w:rsidRPr="003C021B" w:rsidRDefault="009F7F8E" w:rsidP="00E34CB4">
      <w:pPr>
        <w:pStyle w:val="ListParagraph"/>
        <w:numPr>
          <w:ilvl w:val="0"/>
          <w:numId w:val="4"/>
        </w:numPr>
        <w:rPr>
          <w:rStyle w:val="BodyCopyText"/>
        </w:rPr>
      </w:pPr>
      <w:r w:rsidRPr="003C021B">
        <w:rPr>
          <w:rStyle w:val="BodyCopyText"/>
        </w:rPr>
        <w:t xml:space="preserve">Have the students visit the website and explore the tools that are available to them to evaluate their own mental health.  </w:t>
      </w:r>
    </w:p>
    <w:p w14:paraId="7A0B1887" w14:textId="77777777" w:rsidR="00F77B6A" w:rsidRPr="003C021B" w:rsidRDefault="005F4D4F" w:rsidP="00E34CB4">
      <w:pPr>
        <w:pStyle w:val="ListParagraph"/>
        <w:numPr>
          <w:ilvl w:val="0"/>
          <w:numId w:val="4"/>
        </w:numPr>
        <w:rPr>
          <w:rStyle w:val="BodyCopyText"/>
        </w:rPr>
      </w:pPr>
      <w:r w:rsidRPr="003C021B">
        <w:rPr>
          <w:rStyle w:val="BodyCopyText"/>
        </w:rPr>
        <w:t>Have them try out some of the tools</w:t>
      </w:r>
      <w:r w:rsidR="0038062D" w:rsidRPr="003C021B">
        <w:rPr>
          <w:rStyle w:val="BodyCopyText"/>
        </w:rPr>
        <w:t>.</w:t>
      </w:r>
    </w:p>
    <w:p w14:paraId="16B8D99F" w14:textId="77777777" w:rsidR="00BF2CBF" w:rsidRPr="00A71021" w:rsidRDefault="000C26E6" w:rsidP="000B4149">
      <w:pPr>
        <w:pStyle w:val="SubHeading2"/>
      </w:pPr>
      <w:bookmarkStart w:id="371" w:name="_Toc48915491"/>
      <w:r>
        <w:t xml:space="preserve">5.7. </w:t>
      </w:r>
      <w:r w:rsidR="00BF2CBF" w:rsidRPr="00A71021">
        <w:t>When Things Go Wrong</w:t>
      </w:r>
      <w:bookmarkEnd w:id="371"/>
    </w:p>
    <w:p w14:paraId="4C8175DD" w14:textId="77777777" w:rsidR="005F4D4F" w:rsidRPr="0038062D" w:rsidRDefault="005F4D4F" w:rsidP="005F4D4F">
      <w:pPr>
        <w:rPr>
          <w:rStyle w:val="BodyCopyText"/>
        </w:rPr>
      </w:pPr>
      <w:r w:rsidRPr="0038062D">
        <w:rPr>
          <w:rStyle w:val="BodyCopyText"/>
        </w:rPr>
        <w:t xml:space="preserve">This section highlights some additional resources that the major firms offer </w:t>
      </w:r>
      <w:r w:rsidR="00585171">
        <w:rPr>
          <w:rStyle w:val="BodyCopyText"/>
        </w:rPr>
        <w:br/>
      </w:r>
      <w:r w:rsidRPr="0038062D">
        <w:rPr>
          <w:rStyle w:val="BodyCopyText"/>
        </w:rPr>
        <w:t xml:space="preserve">to their employees </w:t>
      </w:r>
      <w:r w:rsidR="00A02875" w:rsidRPr="0038062D">
        <w:rPr>
          <w:rStyle w:val="BodyCopyText"/>
        </w:rPr>
        <w:t xml:space="preserve">if they or their family members are not able to cope on </w:t>
      </w:r>
      <w:r w:rsidR="00585171">
        <w:rPr>
          <w:rStyle w:val="BodyCopyText"/>
        </w:rPr>
        <w:br/>
      </w:r>
      <w:r w:rsidR="00A02875" w:rsidRPr="0038062D">
        <w:rPr>
          <w:rStyle w:val="BodyCopyText"/>
        </w:rPr>
        <w:t>their own.</w:t>
      </w:r>
    </w:p>
    <w:p w14:paraId="1D93759B" w14:textId="77777777" w:rsidR="00D72D14" w:rsidRDefault="000C26E6" w:rsidP="000B4149">
      <w:pPr>
        <w:pStyle w:val="SubHeading3"/>
      </w:pPr>
      <w:bookmarkStart w:id="372" w:name="_Hlk47542827"/>
      <w:r>
        <w:t xml:space="preserve">5.7.1. </w:t>
      </w:r>
      <w:r w:rsidR="00D72D14">
        <w:t xml:space="preserve">Learning Activity </w:t>
      </w:r>
      <w:r w:rsidR="00D72D14" w:rsidRPr="00DE61E0">
        <w:t>4</w:t>
      </w:r>
      <w:r w:rsidR="00731E8D">
        <w:t xml:space="preserve"> </w:t>
      </w:r>
      <w:r w:rsidR="00D72D14" w:rsidRPr="008126FF">
        <w:t xml:space="preserve">Employee Assistance Programs </w:t>
      </w:r>
      <w:r w:rsidR="00D72D14">
        <w:t>(EAPs)</w:t>
      </w:r>
    </w:p>
    <w:bookmarkEnd w:id="372"/>
    <w:p w14:paraId="3D137860" w14:textId="77777777" w:rsidR="00047937" w:rsidRPr="00A71021" w:rsidRDefault="00047937" w:rsidP="00294831">
      <w:pPr>
        <w:pStyle w:val="BodyCopyITALICS"/>
      </w:pPr>
      <w:r w:rsidRPr="00A71021">
        <w:t>Instructions</w:t>
      </w:r>
    </w:p>
    <w:p w14:paraId="2EFDD624" w14:textId="77777777" w:rsidR="00A02875" w:rsidRPr="003C021B" w:rsidRDefault="00A02875" w:rsidP="00E34CB4">
      <w:pPr>
        <w:pStyle w:val="ListParagraph"/>
        <w:numPr>
          <w:ilvl w:val="1"/>
          <w:numId w:val="101"/>
        </w:numPr>
        <w:rPr>
          <w:rStyle w:val="BodyCopyText"/>
        </w:rPr>
      </w:pPr>
      <w:r w:rsidRPr="003C021B">
        <w:rPr>
          <w:rStyle w:val="BodyCopyText"/>
        </w:rPr>
        <w:t>Have students research websites and organizations that provide information about Employee Assistance Programs (EAPs) in BC</w:t>
      </w:r>
      <w:r w:rsidR="0069731A">
        <w:rPr>
          <w:rStyle w:val="BodyCopyText"/>
        </w:rPr>
        <w:t>.</w:t>
      </w:r>
    </w:p>
    <w:p w14:paraId="5B0CDFB2" w14:textId="77777777" w:rsidR="00E53149" w:rsidRDefault="00E53149">
      <w:pPr>
        <w:rPr>
          <w:rFonts w:eastAsiaTheme="majorEastAsia" w:cstheme="majorBidi"/>
          <w:b/>
          <w:bCs/>
          <w:iCs/>
          <w:sz w:val="32"/>
          <w:szCs w:val="28"/>
          <w:lang w:eastAsia="en-CA"/>
        </w:rPr>
      </w:pPr>
      <w:r>
        <w:br w:type="page"/>
      </w:r>
    </w:p>
    <w:p w14:paraId="17EE877C" w14:textId="77777777" w:rsidR="00677482" w:rsidRPr="008422C2" w:rsidRDefault="000C26E6" w:rsidP="000A5CA6">
      <w:pPr>
        <w:pStyle w:val="SubHeading1"/>
      </w:pPr>
      <w:bookmarkStart w:id="373" w:name="_Toc48915492"/>
      <w:r>
        <w:lastRenderedPageBreak/>
        <w:t xml:space="preserve">6. </w:t>
      </w:r>
      <w:r w:rsidR="00677482" w:rsidRPr="008422C2">
        <w:t>Suggested Reading</w:t>
      </w:r>
      <w:bookmarkEnd w:id="373"/>
    </w:p>
    <w:p w14:paraId="34D04F07" w14:textId="77777777" w:rsidR="000C26E6" w:rsidRPr="00C22788" w:rsidRDefault="00677482" w:rsidP="001A4DD0">
      <w:pPr>
        <w:pStyle w:val="ListwithBullets"/>
        <w:rPr>
          <w:rStyle w:val="BodyCopyText"/>
        </w:rPr>
      </w:pPr>
      <w:r w:rsidRPr="003C021B">
        <w:rPr>
          <w:rStyle w:val="BodyCopyText"/>
        </w:rPr>
        <w:t xml:space="preserve">Website 1:  </w:t>
      </w:r>
      <w:bookmarkStart w:id="374" w:name="_Hlk46485599"/>
      <w:r w:rsidRPr="00C22788">
        <w:rPr>
          <w:rStyle w:val="BodyCopyText"/>
        </w:rPr>
        <w:fldChar w:fldCharType="begin"/>
      </w:r>
      <w:r w:rsidRPr="00C22788">
        <w:rPr>
          <w:rStyle w:val="BodyCopyText"/>
        </w:rPr>
        <w:instrText xml:space="preserve"> HYPERLINK "http://www.health.gov.bc.ca/environments/workplace/" </w:instrText>
      </w:r>
      <w:r w:rsidRPr="00C22788">
        <w:rPr>
          <w:rStyle w:val="BodyCopyText"/>
        </w:rPr>
        <w:fldChar w:fldCharType="separate"/>
      </w:r>
      <w:r w:rsidRPr="002C073C">
        <w:rPr>
          <w:rStyle w:val="BodyCopyText"/>
          <w:color w:val="0000FF"/>
          <w:u w:val="single"/>
        </w:rPr>
        <w:t>Ministry of Health – Healthy Work Environment</w:t>
      </w:r>
      <w:r w:rsidR="00160C64" w:rsidRPr="00160C64">
        <w:rPr>
          <w:rStyle w:val="BodyCopyText"/>
          <w:color w:val="0000FF"/>
        </w:rPr>
        <w:t>.</w:t>
      </w:r>
      <w:r w:rsidRPr="00C22788">
        <w:rPr>
          <w:rStyle w:val="BodyCopyText"/>
        </w:rPr>
        <w:t xml:space="preserve"> </w:t>
      </w:r>
      <w:r w:rsidRPr="00C22788">
        <w:rPr>
          <w:rStyle w:val="BodyCopyText"/>
        </w:rPr>
        <w:fldChar w:fldCharType="end"/>
      </w:r>
      <w:bookmarkEnd w:id="374"/>
    </w:p>
    <w:p w14:paraId="3674951D" w14:textId="77777777" w:rsidR="00677482" w:rsidRPr="003C021B" w:rsidRDefault="00677482" w:rsidP="00E34CB4">
      <w:pPr>
        <w:pStyle w:val="ListwithBullets"/>
        <w:numPr>
          <w:ilvl w:val="0"/>
          <w:numId w:val="112"/>
        </w:numPr>
        <w:rPr>
          <w:rStyle w:val="BodyCopyText"/>
        </w:rPr>
      </w:pPr>
      <w:r w:rsidRPr="003C021B">
        <w:rPr>
          <w:rStyle w:val="BodyCopyText"/>
        </w:rPr>
        <w:t>A great resource.  Be sure to check out the sub-sections listed in the column on the left-hand side</w:t>
      </w:r>
      <w:r w:rsidR="0069731A">
        <w:rPr>
          <w:rStyle w:val="BodyCopyText"/>
        </w:rPr>
        <w:t>.</w:t>
      </w:r>
    </w:p>
    <w:p w14:paraId="31893DA5" w14:textId="77777777" w:rsidR="00677482" w:rsidRPr="00C22788" w:rsidRDefault="00677482" w:rsidP="001A4DD0">
      <w:pPr>
        <w:pStyle w:val="ListwithBullets"/>
        <w:rPr>
          <w:rStyle w:val="BodyCopyText"/>
        </w:rPr>
      </w:pPr>
      <w:r w:rsidRPr="003C021B">
        <w:rPr>
          <w:rStyle w:val="BodyCopyText"/>
        </w:rPr>
        <w:t xml:space="preserve">Website 2:  </w:t>
      </w:r>
      <w:bookmarkStart w:id="375" w:name="_Hlk46485638"/>
      <w:r w:rsidRPr="002C073C">
        <w:rPr>
          <w:rStyle w:val="BodyCopyText"/>
          <w:color w:val="0000FF"/>
          <w:u w:val="single"/>
        </w:rPr>
        <w:fldChar w:fldCharType="begin"/>
      </w:r>
      <w:r w:rsidRPr="002C073C">
        <w:rPr>
          <w:rStyle w:val="BodyCopyText"/>
          <w:color w:val="0000FF"/>
          <w:u w:val="single"/>
        </w:rPr>
        <w:instrText xml:space="preserve"> HYPERLINK "http://www.cmha.ca/mental_health/work-life-balance-quiz/" \l ".VE1L1GfCc8B" </w:instrText>
      </w:r>
      <w:r w:rsidRPr="002C073C">
        <w:rPr>
          <w:rStyle w:val="BodyCopyText"/>
          <w:color w:val="0000FF"/>
          <w:u w:val="single"/>
        </w:rPr>
        <w:fldChar w:fldCharType="separate"/>
      </w:r>
      <w:r w:rsidRPr="002C073C">
        <w:rPr>
          <w:rStyle w:val="BodyCopyText"/>
          <w:color w:val="0000FF"/>
          <w:u w:val="single"/>
        </w:rPr>
        <w:t>Canadian Mental Health Association – Work-Life Balance Quiz</w:t>
      </w:r>
      <w:r w:rsidRPr="002C073C">
        <w:rPr>
          <w:rStyle w:val="BodyCopyText"/>
          <w:color w:val="0000FF"/>
          <w:u w:val="single"/>
        </w:rPr>
        <w:fldChar w:fldCharType="end"/>
      </w:r>
      <w:bookmarkEnd w:id="375"/>
      <w:r w:rsidR="00160C64" w:rsidRPr="00160C64">
        <w:rPr>
          <w:rStyle w:val="BodyCopyText"/>
          <w:color w:val="0000FF"/>
        </w:rPr>
        <w:t>.</w:t>
      </w:r>
    </w:p>
    <w:p w14:paraId="790EC10C" w14:textId="77777777" w:rsidR="00677482" w:rsidRPr="003C021B" w:rsidRDefault="00677482" w:rsidP="00E34CB4">
      <w:pPr>
        <w:pStyle w:val="ListwithBullets"/>
        <w:numPr>
          <w:ilvl w:val="0"/>
          <w:numId w:val="113"/>
        </w:numPr>
        <w:rPr>
          <w:rStyle w:val="BodyCopyText"/>
        </w:rPr>
      </w:pPr>
      <w:bookmarkStart w:id="376" w:name="_Hlk46485696"/>
      <w:r w:rsidRPr="003C021B">
        <w:rPr>
          <w:rStyle w:val="BodyCopyText"/>
        </w:rPr>
        <w:t>Scroll down the page to view the on-line test.  A great information resource for helping you find and maintain a proper work-life balance</w:t>
      </w:r>
      <w:r w:rsidR="0069731A">
        <w:rPr>
          <w:rStyle w:val="BodyCopyText"/>
        </w:rPr>
        <w:t>.</w:t>
      </w:r>
    </w:p>
    <w:bookmarkEnd w:id="376"/>
    <w:p w14:paraId="4610EEF5" w14:textId="77777777" w:rsidR="00677482" w:rsidRPr="00C22788" w:rsidRDefault="00677482" w:rsidP="001A4DD0">
      <w:pPr>
        <w:pStyle w:val="ListwithBullets"/>
        <w:rPr>
          <w:rStyle w:val="BodyCopyText"/>
        </w:rPr>
      </w:pPr>
      <w:r w:rsidRPr="003C021B">
        <w:rPr>
          <w:rStyle w:val="BodyCopyText"/>
        </w:rPr>
        <w:t xml:space="preserve">Website 3:  </w:t>
      </w:r>
      <w:bookmarkStart w:id="377" w:name="_Hlk46485783"/>
      <w:r w:rsidRPr="002C073C">
        <w:rPr>
          <w:rStyle w:val="BodyCopyText"/>
          <w:color w:val="0000FF"/>
          <w:u w:val="single"/>
        </w:rPr>
        <w:fldChar w:fldCharType="begin"/>
      </w:r>
      <w:r w:rsidRPr="002C073C">
        <w:rPr>
          <w:rStyle w:val="BodyCopyText"/>
          <w:color w:val="0000FF"/>
          <w:u w:val="single"/>
        </w:rPr>
        <w:instrText xml:space="preserve"> HYPERLINK "http://www.heretohelp.bc.ca/wellness-modules" </w:instrText>
      </w:r>
      <w:r w:rsidRPr="002C073C">
        <w:rPr>
          <w:rStyle w:val="BodyCopyText"/>
          <w:color w:val="0000FF"/>
          <w:u w:val="single"/>
        </w:rPr>
        <w:fldChar w:fldCharType="separate"/>
      </w:r>
      <w:r w:rsidRPr="002C073C">
        <w:rPr>
          <w:rStyle w:val="BodyCopyText"/>
          <w:color w:val="0000FF"/>
          <w:u w:val="single"/>
        </w:rPr>
        <w:t>Here to Help – Wellness Modules</w:t>
      </w:r>
      <w:r w:rsidRPr="002C073C">
        <w:rPr>
          <w:rStyle w:val="BodyCopyText"/>
          <w:color w:val="0000FF"/>
          <w:u w:val="single"/>
        </w:rPr>
        <w:fldChar w:fldCharType="end"/>
      </w:r>
      <w:r w:rsidR="00160C64" w:rsidRPr="00160C64">
        <w:rPr>
          <w:rStyle w:val="BodyCopyText"/>
          <w:color w:val="0000FF"/>
        </w:rPr>
        <w:t>.</w:t>
      </w:r>
      <w:r w:rsidRPr="00C22788">
        <w:rPr>
          <w:rStyle w:val="BodyCopyText"/>
        </w:rPr>
        <w:t xml:space="preserve"> </w:t>
      </w:r>
    </w:p>
    <w:bookmarkEnd w:id="377"/>
    <w:p w14:paraId="12AC01C0" w14:textId="77777777" w:rsidR="00677482" w:rsidRPr="005F3665" w:rsidRDefault="00677482" w:rsidP="00E34CB4">
      <w:pPr>
        <w:pStyle w:val="ListwithBullets"/>
        <w:numPr>
          <w:ilvl w:val="0"/>
          <w:numId w:val="114"/>
        </w:numPr>
        <w:rPr>
          <w:rStyle w:val="BodyCopyText"/>
        </w:rPr>
      </w:pPr>
      <w:r w:rsidRPr="005F3665">
        <w:rPr>
          <w:rStyle w:val="BodyCopyText"/>
        </w:rPr>
        <w:t>Excellent resource to go to for people to learn and to get help for themselves or a loved one in a time of crisis</w:t>
      </w:r>
      <w:r w:rsidR="0069731A">
        <w:rPr>
          <w:rStyle w:val="BodyCopyText"/>
        </w:rPr>
        <w:t>.</w:t>
      </w:r>
    </w:p>
    <w:p w14:paraId="6BCBE6EF" w14:textId="77777777" w:rsidR="00677482" w:rsidRPr="00C22788" w:rsidRDefault="00677482" w:rsidP="001A4DD0">
      <w:pPr>
        <w:pStyle w:val="ListwithBullets"/>
        <w:rPr>
          <w:rStyle w:val="BodyCopyText"/>
        </w:rPr>
      </w:pPr>
      <w:r w:rsidRPr="005F3665">
        <w:rPr>
          <w:rStyle w:val="BodyCopyText"/>
        </w:rPr>
        <w:t xml:space="preserve">Website 4:  </w:t>
      </w:r>
      <w:bookmarkStart w:id="378" w:name="_Hlk46485846"/>
      <w:bookmarkStart w:id="379" w:name="_Hlk36117759"/>
      <w:r w:rsidRPr="002C073C">
        <w:rPr>
          <w:rStyle w:val="BodyCopyText"/>
          <w:u w:val="single"/>
        </w:rPr>
        <w:fldChar w:fldCharType="begin"/>
      </w:r>
      <w:r w:rsidRPr="002C073C">
        <w:rPr>
          <w:rStyle w:val="BodyCopyText"/>
          <w:u w:val="single"/>
        </w:rPr>
        <w:instrText xml:space="preserve"> HYPERLINK "https://www.ceridian.com/ca/blog/six-ways-to-support-diversity-and-inclusion-in-the-workplace" </w:instrText>
      </w:r>
      <w:r w:rsidRPr="002C073C">
        <w:rPr>
          <w:rStyle w:val="BodyCopyText"/>
          <w:u w:val="single"/>
        </w:rPr>
        <w:fldChar w:fldCharType="separate"/>
      </w:r>
      <w:r w:rsidRPr="002C073C">
        <w:rPr>
          <w:rStyle w:val="BodyCopyText"/>
          <w:color w:val="0000FF"/>
          <w:u w:val="single"/>
        </w:rPr>
        <w:t>Diversity and Inclusion</w:t>
      </w:r>
      <w:r w:rsidRPr="002C073C">
        <w:rPr>
          <w:rStyle w:val="BodyCopyText"/>
          <w:u w:val="single"/>
        </w:rPr>
        <w:fldChar w:fldCharType="end"/>
      </w:r>
      <w:bookmarkEnd w:id="378"/>
      <w:r w:rsidR="00160C64" w:rsidRPr="00160C64">
        <w:rPr>
          <w:rStyle w:val="BodyCopyText"/>
        </w:rPr>
        <w:t>.</w:t>
      </w:r>
    </w:p>
    <w:p w14:paraId="086743E8" w14:textId="77777777" w:rsidR="00677482" w:rsidRPr="005F3665" w:rsidRDefault="00677482" w:rsidP="00E34CB4">
      <w:pPr>
        <w:pStyle w:val="ListwithBullets"/>
        <w:numPr>
          <w:ilvl w:val="0"/>
          <w:numId w:val="115"/>
        </w:numPr>
        <w:rPr>
          <w:rStyle w:val="BodyCopyText"/>
        </w:rPr>
      </w:pPr>
      <w:r w:rsidRPr="005F3665">
        <w:rPr>
          <w:rStyle w:val="BodyCopyText"/>
        </w:rPr>
        <w:t>A good summary on why diversity and inclusion are important in the workplace and measure’s employers are taking to enhance it.</w:t>
      </w:r>
    </w:p>
    <w:p w14:paraId="7CA4D01A" w14:textId="77777777" w:rsidR="00677482" w:rsidRPr="00C22788" w:rsidRDefault="00677482" w:rsidP="001A4DD0">
      <w:pPr>
        <w:pStyle w:val="ListwithBullets"/>
        <w:rPr>
          <w:rStyle w:val="BodyCopyText"/>
        </w:rPr>
      </w:pPr>
      <w:r w:rsidRPr="005F3665">
        <w:rPr>
          <w:rStyle w:val="BodyCopyText"/>
        </w:rPr>
        <w:t xml:space="preserve">Website 5:  </w:t>
      </w:r>
      <w:bookmarkStart w:id="380" w:name="_Hlk46485921"/>
      <w:r w:rsidRPr="002C073C">
        <w:rPr>
          <w:rStyle w:val="BodyCopyText"/>
          <w:color w:val="0000FF"/>
          <w:u w:val="single"/>
        </w:rPr>
        <w:fldChar w:fldCharType="begin"/>
      </w:r>
      <w:r w:rsidRPr="002C073C">
        <w:rPr>
          <w:rStyle w:val="BodyCopyText"/>
          <w:color w:val="0000FF"/>
          <w:u w:val="single"/>
        </w:rPr>
        <w:instrText xml:space="preserve"> HYPERLINK "https://www2.gov.bc.ca/gov/content/careers-myhr/all-employees/working-with-others/address-issue" </w:instrText>
      </w:r>
      <w:r w:rsidRPr="002C073C">
        <w:rPr>
          <w:rStyle w:val="BodyCopyText"/>
          <w:color w:val="0000FF"/>
          <w:u w:val="single"/>
        </w:rPr>
        <w:fldChar w:fldCharType="separate"/>
      </w:r>
      <w:r w:rsidRPr="002C073C">
        <w:rPr>
          <w:rStyle w:val="BodyCopyText"/>
          <w:color w:val="0000FF"/>
          <w:u w:val="single"/>
        </w:rPr>
        <w:t>Respectful Workplace</w:t>
      </w:r>
      <w:r w:rsidRPr="002C073C">
        <w:rPr>
          <w:rStyle w:val="BodyCopyText"/>
          <w:color w:val="0000FF"/>
          <w:u w:val="single"/>
        </w:rPr>
        <w:fldChar w:fldCharType="end"/>
      </w:r>
      <w:r w:rsidR="00160C64" w:rsidRPr="00160C64">
        <w:rPr>
          <w:rStyle w:val="BodyCopyText"/>
          <w:color w:val="0000FF"/>
        </w:rPr>
        <w:t>.</w:t>
      </w:r>
    </w:p>
    <w:bookmarkEnd w:id="380"/>
    <w:p w14:paraId="59D077D2" w14:textId="77777777" w:rsidR="00677482" w:rsidRPr="005F3665" w:rsidRDefault="00677482" w:rsidP="00E34CB4">
      <w:pPr>
        <w:pStyle w:val="ListwithBullets"/>
        <w:numPr>
          <w:ilvl w:val="0"/>
          <w:numId w:val="116"/>
        </w:numPr>
        <w:rPr>
          <w:rStyle w:val="BodyCopyText"/>
        </w:rPr>
      </w:pPr>
      <w:r w:rsidRPr="005F3665">
        <w:rPr>
          <w:rStyle w:val="BodyCopyText"/>
        </w:rPr>
        <w:t>This BC government website provides good reference materials and examples to create and maintain a respectful workplace</w:t>
      </w:r>
      <w:bookmarkEnd w:id="379"/>
      <w:r w:rsidR="0069731A">
        <w:rPr>
          <w:rStyle w:val="BodyCopyText"/>
        </w:rPr>
        <w:t>.</w:t>
      </w:r>
    </w:p>
    <w:p w14:paraId="2D918F3A" w14:textId="77777777" w:rsidR="00677482" w:rsidRPr="00C22788" w:rsidRDefault="00677482" w:rsidP="001A4DD0">
      <w:pPr>
        <w:pStyle w:val="ListwithBullets"/>
        <w:rPr>
          <w:rStyle w:val="BodyCopyText"/>
        </w:rPr>
      </w:pPr>
      <w:r w:rsidRPr="005F3665">
        <w:rPr>
          <w:rStyle w:val="BodyCopyText"/>
        </w:rPr>
        <w:t xml:space="preserve">Website 6:  </w:t>
      </w:r>
      <w:bookmarkStart w:id="381" w:name="_Hlk46485985"/>
      <w:r w:rsidRPr="002C073C">
        <w:rPr>
          <w:rStyle w:val="BodyCopyText"/>
          <w:color w:val="0000FF"/>
          <w:u w:val="single"/>
        </w:rPr>
        <w:fldChar w:fldCharType="begin"/>
      </w:r>
      <w:r w:rsidRPr="002C073C">
        <w:rPr>
          <w:rStyle w:val="BodyCopyText"/>
          <w:color w:val="0000FF"/>
          <w:u w:val="single"/>
        </w:rPr>
        <w:instrText xml:space="preserve"> HYPERLINK "https://www.fnha.ca/wellness/wellness-and-the-first-nations-health-authority" </w:instrText>
      </w:r>
      <w:r w:rsidRPr="002C073C">
        <w:rPr>
          <w:rStyle w:val="BodyCopyText"/>
          <w:color w:val="0000FF"/>
          <w:u w:val="single"/>
        </w:rPr>
        <w:fldChar w:fldCharType="separate"/>
      </w:r>
      <w:r w:rsidRPr="002C073C">
        <w:rPr>
          <w:rStyle w:val="BodyCopyText"/>
          <w:color w:val="0000FF"/>
          <w:u w:val="single"/>
        </w:rPr>
        <w:t>First Nations Health Authority</w:t>
      </w:r>
      <w:r w:rsidRPr="002C073C">
        <w:rPr>
          <w:rStyle w:val="BodyCopyText"/>
          <w:color w:val="0000FF"/>
          <w:u w:val="single"/>
        </w:rPr>
        <w:fldChar w:fldCharType="end"/>
      </w:r>
      <w:r w:rsidR="00160C64">
        <w:rPr>
          <w:rStyle w:val="BodyCopyText"/>
          <w:color w:val="0000FF"/>
        </w:rPr>
        <w:t>.</w:t>
      </w:r>
      <w:r w:rsidRPr="00C22788">
        <w:rPr>
          <w:rStyle w:val="BodyCopyText"/>
        </w:rPr>
        <w:t xml:space="preserve"> </w:t>
      </w:r>
      <w:bookmarkEnd w:id="381"/>
    </w:p>
    <w:p w14:paraId="4430790A" w14:textId="77777777" w:rsidR="00E56C7E" w:rsidRPr="005F3665" w:rsidRDefault="00677482" w:rsidP="00E34CB4">
      <w:pPr>
        <w:pStyle w:val="ListwithBullets"/>
        <w:numPr>
          <w:ilvl w:val="0"/>
          <w:numId w:val="117"/>
        </w:numPr>
        <w:rPr>
          <w:rStyle w:val="BodyCopyText"/>
        </w:rPr>
      </w:pPr>
      <w:bookmarkStart w:id="382" w:name="_Hlk46486069"/>
      <w:r w:rsidRPr="005F3665">
        <w:rPr>
          <w:rStyle w:val="BodyCopyText"/>
        </w:rPr>
        <w:t>The First Nations Health Authority is a Health &amp; Wellness partner to every First Nations person living in BC</w:t>
      </w:r>
      <w:bookmarkEnd w:id="382"/>
      <w:r w:rsidRPr="005F3665">
        <w:rPr>
          <w:rStyle w:val="BodyCopyText"/>
        </w:rPr>
        <w:t>.</w:t>
      </w:r>
    </w:p>
    <w:p w14:paraId="12A04DBA" w14:textId="77777777" w:rsidR="00313414" w:rsidRDefault="00313414">
      <w:pPr>
        <w:rPr>
          <w:rFonts w:cs="Helvetica"/>
          <w:color w:val="424242"/>
          <w:szCs w:val="28"/>
        </w:rPr>
      </w:pPr>
      <w:r>
        <w:rPr>
          <w:rFonts w:cs="Helvetica"/>
          <w:color w:val="424242"/>
          <w:szCs w:val="28"/>
        </w:rPr>
        <w:br w:type="page"/>
      </w:r>
    </w:p>
    <w:p w14:paraId="2AD28AEC" w14:textId="77777777" w:rsidR="00B36EE3" w:rsidRDefault="00313414" w:rsidP="000A5CA6">
      <w:pPr>
        <w:pStyle w:val="SubHeading1"/>
      </w:pPr>
      <w:bookmarkStart w:id="383" w:name="_Toc48915493"/>
      <w:r>
        <w:lastRenderedPageBreak/>
        <w:t>7. Notes</w:t>
      </w:r>
      <w:bookmarkEnd w:id="383"/>
    </w:p>
    <w:p w14:paraId="6A285BF8" w14:textId="77777777" w:rsidR="00313414" w:rsidRDefault="00313414" w:rsidP="00313414"/>
    <w:p w14:paraId="295D29F0" w14:textId="77777777" w:rsidR="00313414" w:rsidRDefault="00313414" w:rsidP="00313414"/>
    <w:p w14:paraId="761EA4CA" w14:textId="77777777" w:rsidR="00313414" w:rsidRDefault="00313414">
      <w:r>
        <w:br w:type="page"/>
      </w:r>
    </w:p>
    <w:p w14:paraId="10A4D9F7" w14:textId="77777777" w:rsidR="00F5606B" w:rsidRPr="00A71021" w:rsidRDefault="00F5606B" w:rsidP="00186282">
      <w:pPr>
        <w:pStyle w:val="MainSectionHeading"/>
      </w:pPr>
      <w:bookmarkStart w:id="384" w:name="_Toc48915494"/>
      <w:bookmarkStart w:id="385" w:name="_Toc49170782"/>
      <w:bookmarkStart w:id="386" w:name="_Toc49171343"/>
      <w:bookmarkStart w:id="387" w:name="_Toc49172235"/>
      <w:bookmarkStart w:id="388" w:name="_Toc49177367"/>
      <w:bookmarkStart w:id="389" w:name="_Toc49178951"/>
      <w:bookmarkStart w:id="390" w:name="Module_27"/>
      <w:r w:rsidRPr="00A71021">
        <w:lastRenderedPageBreak/>
        <w:t>Lesson Plan: Module 2.</w:t>
      </w:r>
      <w:r>
        <w:t>7 S</w:t>
      </w:r>
      <w:r w:rsidRPr="00A71021">
        <w:t>afety</w:t>
      </w:r>
      <w:bookmarkEnd w:id="384"/>
      <w:bookmarkEnd w:id="385"/>
      <w:bookmarkEnd w:id="386"/>
      <w:bookmarkEnd w:id="387"/>
      <w:bookmarkEnd w:id="388"/>
      <w:bookmarkEnd w:id="389"/>
    </w:p>
    <w:p w14:paraId="1F4A8085" w14:textId="77777777" w:rsidR="00F5606B" w:rsidRPr="00975B4F" w:rsidRDefault="008D6B2F" w:rsidP="000A5CA6">
      <w:pPr>
        <w:pStyle w:val="SubHeading1"/>
      </w:pPr>
      <w:bookmarkStart w:id="391" w:name="_Toc48915495"/>
      <w:bookmarkEnd w:id="390"/>
      <w:r w:rsidRPr="00975B4F">
        <w:t xml:space="preserve">1. </w:t>
      </w:r>
      <w:r w:rsidR="00F5606B" w:rsidRPr="00975B4F">
        <w:t>Overview</w:t>
      </w:r>
      <w:bookmarkEnd w:id="391"/>
    </w:p>
    <w:p w14:paraId="0831331B" w14:textId="77777777" w:rsidR="00F5606B" w:rsidRPr="00C22788" w:rsidRDefault="00F5606B" w:rsidP="00F5606B">
      <w:pPr>
        <w:rPr>
          <w:rStyle w:val="BodyCopyText"/>
        </w:rPr>
      </w:pPr>
      <w:r w:rsidRPr="00C22788">
        <w:rPr>
          <w:rStyle w:val="BodyCopyText"/>
        </w:rPr>
        <w:t>This module provides information about safety and its critical importance in the natural gas industry for workers, communities and the environment.  Students will learn about two kinds of safety—personal and process—as well as about how safety is a shared responsibility between the worker, their employer, and everyone who steps on a job site.</w:t>
      </w:r>
    </w:p>
    <w:p w14:paraId="62823C8B" w14:textId="77777777" w:rsidR="00975B4F" w:rsidRPr="00A71021" w:rsidRDefault="00975B4F" w:rsidP="000A5CA6">
      <w:pPr>
        <w:pStyle w:val="SubHeading1"/>
      </w:pPr>
      <w:bookmarkStart w:id="392" w:name="_Toc48915496"/>
      <w:r>
        <w:rPr>
          <w:rFonts w:eastAsia="Tahoma"/>
        </w:rPr>
        <w:t>2. Learning Outcomes</w:t>
      </w:r>
      <w:bookmarkEnd w:id="392"/>
    </w:p>
    <w:p w14:paraId="39598101" w14:textId="77777777" w:rsidR="004E1A48" w:rsidRPr="00C22788" w:rsidRDefault="004E1A48" w:rsidP="00294831">
      <w:pPr>
        <w:pStyle w:val="BodyCopyITALICS"/>
        <w:rPr>
          <w:rStyle w:val="Emphasis"/>
          <w:i/>
          <w:iCs/>
        </w:rPr>
      </w:pPr>
      <w:r w:rsidRPr="00C22788">
        <w:rPr>
          <w:rStyle w:val="Emphasis"/>
          <w:i/>
          <w:iCs/>
        </w:rPr>
        <w:t>When you complete this module, you will be able to:</w:t>
      </w:r>
    </w:p>
    <w:p w14:paraId="39B6DB68" w14:textId="77777777" w:rsidR="004E1A48" w:rsidRPr="00C22788" w:rsidRDefault="004E1A48" w:rsidP="00E34CB4">
      <w:pPr>
        <w:pStyle w:val="ListParagraph"/>
        <w:numPr>
          <w:ilvl w:val="0"/>
          <w:numId w:val="9"/>
        </w:numPr>
        <w:rPr>
          <w:rStyle w:val="BodyCopyText"/>
        </w:rPr>
      </w:pPr>
      <w:r w:rsidRPr="00C22788">
        <w:rPr>
          <w:rStyle w:val="BodyCopyText"/>
        </w:rPr>
        <w:t>Understand and explain the importance of personal safety in the natural gas industry.</w:t>
      </w:r>
    </w:p>
    <w:p w14:paraId="370BE8AB" w14:textId="77777777" w:rsidR="004E1A48" w:rsidRPr="00C22788" w:rsidRDefault="004E1A48" w:rsidP="00E34CB4">
      <w:pPr>
        <w:pStyle w:val="ListParagraph"/>
        <w:numPr>
          <w:ilvl w:val="0"/>
          <w:numId w:val="9"/>
        </w:numPr>
        <w:rPr>
          <w:rStyle w:val="BodyCopyText"/>
        </w:rPr>
      </w:pPr>
      <w:r w:rsidRPr="00C22788">
        <w:rPr>
          <w:rStyle w:val="BodyCopyText"/>
        </w:rPr>
        <w:t>Identify and describe employer responsibilities for occupational health and safety in British Columbia.</w:t>
      </w:r>
    </w:p>
    <w:p w14:paraId="5EE9B153" w14:textId="77777777" w:rsidR="004E1A48" w:rsidRPr="00C22788" w:rsidRDefault="004E1A48" w:rsidP="00E34CB4">
      <w:pPr>
        <w:pStyle w:val="ListParagraph"/>
        <w:numPr>
          <w:ilvl w:val="0"/>
          <w:numId w:val="9"/>
        </w:numPr>
        <w:rPr>
          <w:rStyle w:val="BodyCopyText"/>
        </w:rPr>
      </w:pPr>
      <w:r w:rsidRPr="00C22788">
        <w:rPr>
          <w:rStyle w:val="BodyCopyText"/>
        </w:rPr>
        <w:t xml:space="preserve">Understand the purpose of safety meetings and complete a safety meeting checklist.  </w:t>
      </w:r>
    </w:p>
    <w:p w14:paraId="4644A8C0" w14:textId="77777777" w:rsidR="004E1A48" w:rsidRPr="00C22788" w:rsidRDefault="004E1A48" w:rsidP="00E34CB4">
      <w:pPr>
        <w:pStyle w:val="ListParagraph"/>
        <w:numPr>
          <w:ilvl w:val="0"/>
          <w:numId w:val="9"/>
        </w:numPr>
        <w:rPr>
          <w:rStyle w:val="BodyCopyText"/>
        </w:rPr>
      </w:pPr>
      <w:r w:rsidRPr="00C22788">
        <w:rPr>
          <w:rStyle w:val="BodyCopyText"/>
        </w:rPr>
        <w:t>Describe what a Job Hazard Assessment is and complete one.</w:t>
      </w:r>
    </w:p>
    <w:p w14:paraId="530AA14B" w14:textId="77777777" w:rsidR="004E1A48" w:rsidRPr="00C22788" w:rsidRDefault="004E1A48" w:rsidP="00E34CB4">
      <w:pPr>
        <w:pStyle w:val="ListParagraph"/>
        <w:numPr>
          <w:ilvl w:val="0"/>
          <w:numId w:val="9"/>
        </w:numPr>
        <w:rPr>
          <w:rStyle w:val="BodyCopyText"/>
        </w:rPr>
      </w:pPr>
      <w:r w:rsidRPr="00C22788">
        <w:rPr>
          <w:rStyle w:val="BodyCopyText"/>
        </w:rPr>
        <w:t>Identify and describe government legislation and standards for occupational health and safety in British Columbia.</w:t>
      </w:r>
    </w:p>
    <w:p w14:paraId="59DAA864" w14:textId="77777777" w:rsidR="004E1A48" w:rsidRPr="00C22788" w:rsidRDefault="004E1A48" w:rsidP="00E34CB4">
      <w:pPr>
        <w:pStyle w:val="ListParagraph"/>
        <w:numPr>
          <w:ilvl w:val="0"/>
          <w:numId w:val="9"/>
        </w:numPr>
        <w:rPr>
          <w:rStyle w:val="BodyCopyText"/>
        </w:rPr>
      </w:pPr>
      <w:r w:rsidRPr="00C22788">
        <w:rPr>
          <w:rStyle w:val="BodyCopyText"/>
        </w:rPr>
        <w:t>Explain the difference between personal safety and process safety.</w:t>
      </w:r>
    </w:p>
    <w:p w14:paraId="347ADE9E" w14:textId="77777777" w:rsidR="004E1A48" w:rsidRPr="00C22788" w:rsidRDefault="004E1A48" w:rsidP="00E34CB4">
      <w:pPr>
        <w:pStyle w:val="ListParagraph"/>
        <w:numPr>
          <w:ilvl w:val="0"/>
          <w:numId w:val="9"/>
        </w:numPr>
        <w:rPr>
          <w:rStyle w:val="BodyCopyText"/>
        </w:rPr>
      </w:pPr>
      <w:bookmarkStart w:id="393" w:name="_Hlk46486410"/>
      <w:r w:rsidRPr="00C22788">
        <w:rPr>
          <w:rStyle w:val="BodyCopyText"/>
        </w:rPr>
        <w:t>Describe the role of health and wellness in safety processes.</w:t>
      </w:r>
    </w:p>
    <w:bookmarkEnd w:id="393"/>
    <w:p w14:paraId="68BB2884" w14:textId="77777777" w:rsidR="00C22788" w:rsidRDefault="00C22788">
      <w:pPr>
        <w:rPr>
          <w:rFonts w:eastAsia="Verdana" w:cstheme="majorBidi"/>
          <w:b/>
          <w:bCs/>
          <w:sz w:val="32"/>
          <w:szCs w:val="26"/>
          <w:lang w:eastAsia="en-CA"/>
        </w:rPr>
      </w:pPr>
      <w:r>
        <w:rPr>
          <w:rFonts w:eastAsia="Verdana"/>
        </w:rPr>
        <w:br w:type="page"/>
      </w:r>
    </w:p>
    <w:p w14:paraId="6F0E36FA" w14:textId="77777777" w:rsidR="00F5606B" w:rsidRPr="00A71021" w:rsidRDefault="00975B4F" w:rsidP="000A5CA6">
      <w:pPr>
        <w:pStyle w:val="SubHeading1"/>
        <w:rPr>
          <w:rFonts w:eastAsia="Verdana"/>
        </w:rPr>
      </w:pPr>
      <w:bookmarkStart w:id="394" w:name="_Toc48915497"/>
      <w:r>
        <w:rPr>
          <w:rFonts w:eastAsia="Verdana"/>
        </w:rPr>
        <w:lastRenderedPageBreak/>
        <w:t xml:space="preserve">3. </w:t>
      </w:r>
      <w:r w:rsidR="00F5606B" w:rsidRPr="00A71021">
        <w:rPr>
          <w:rFonts w:eastAsia="Verdana"/>
        </w:rPr>
        <w:t>Required Resources and Materials</w:t>
      </w:r>
      <w:bookmarkEnd w:id="394"/>
    </w:p>
    <w:p w14:paraId="0F600BA9" w14:textId="77777777" w:rsidR="002F0B1B" w:rsidRPr="00C22788" w:rsidRDefault="005C2B30" w:rsidP="00E34CB4">
      <w:pPr>
        <w:pStyle w:val="ListParagraph"/>
        <w:numPr>
          <w:ilvl w:val="0"/>
          <w:numId w:val="19"/>
        </w:numPr>
        <w:rPr>
          <w:rStyle w:val="BodyCopyText"/>
        </w:rPr>
      </w:pPr>
      <w:r>
        <w:rPr>
          <w:rStyle w:val="BodyCopyText"/>
        </w:rPr>
        <w:t xml:space="preserve"> </w:t>
      </w:r>
      <w:r w:rsidR="002F0B1B" w:rsidRPr="00C22788">
        <w:rPr>
          <w:rStyle w:val="BodyCopyText"/>
        </w:rPr>
        <w:t>Projector with audio</w:t>
      </w:r>
      <w:r w:rsidR="0069731A">
        <w:rPr>
          <w:rStyle w:val="BodyCopyText"/>
        </w:rPr>
        <w:t>.</w:t>
      </w:r>
    </w:p>
    <w:p w14:paraId="72AC092A" w14:textId="77777777" w:rsidR="002F0B1B" w:rsidRPr="00C22788" w:rsidRDefault="005C2B30" w:rsidP="00E34CB4">
      <w:pPr>
        <w:pStyle w:val="ListParagraph"/>
        <w:numPr>
          <w:ilvl w:val="0"/>
          <w:numId w:val="19"/>
        </w:numPr>
        <w:rPr>
          <w:rStyle w:val="BodyCopyText"/>
        </w:rPr>
      </w:pPr>
      <w:r>
        <w:rPr>
          <w:rStyle w:val="BodyCopyText"/>
        </w:rPr>
        <w:t xml:space="preserve"> </w:t>
      </w:r>
      <w:r w:rsidR="002F0B1B" w:rsidRPr="00C22788">
        <w:rPr>
          <w:rStyle w:val="BodyCopyText"/>
        </w:rPr>
        <w:t>PowerPoint Presentation</w:t>
      </w:r>
      <w:r w:rsidR="0069731A">
        <w:rPr>
          <w:rStyle w:val="BodyCopyText"/>
        </w:rPr>
        <w:t>.</w:t>
      </w:r>
    </w:p>
    <w:p w14:paraId="4CE887FE" w14:textId="77777777" w:rsidR="002F0B1B" w:rsidRPr="00C22788" w:rsidRDefault="005C2B30" w:rsidP="00E34CB4">
      <w:pPr>
        <w:pStyle w:val="ListParagraph"/>
        <w:numPr>
          <w:ilvl w:val="0"/>
          <w:numId w:val="19"/>
        </w:numPr>
        <w:rPr>
          <w:rStyle w:val="BodyCopyText"/>
        </w:rPr>
      </w:pPr>
      <w:r>
        <w:rPr>
          <w:rStyle w:val="BodyCopyText"/>
        </w:rPr>
        <w:t xml:space="preserve"> </w:t>
      </w:r>
      <w:r w:rsidR="002F0B1B" w:rsidRPr="00C22788">
        <w:rPr>
          <w:rStyle w:val="BodyCopyText"/>
        </w:rPr>
        <w:t xml:space="preserve">Computers with internet connection; preferably one computer </w:t>
      </w:r>
      <w:r w:rsidR="0069731A">
        <w:rPr>
          <w:rStyle w:val="BodyCopyText"/>
        </w:rPr>
        <w:br/>
      </w:r>
      <w:r w:rsidR="002F0B1B" w:rsidRPr="00C22788">
        <w:rPr>
          <w:rStyle w:val="BodyCopyText"/>
        </w:rPr>
        <w:t>per student</w:t>
      </w:r>
      <w:r w:rsidR="0069731A">
        <w:rPr>
          <w:rStyle w:val="BodyCopyText"/>
        </w:rPr>
        <w:t>.</w:t>
      </w:r>
    </w:p>
    <w:p w14:paraId="0FB5FF4E" w14:textId="77777777" w:rsidR="00F5606B" w:rsidRPr="00C22788" w:rsidRDefault="005C2B30" w:rsidP="00E34CB4">
      <w:pPr>
        <w:pStyle w:val="ListParagraph"/>
        <w:numPr>
          <w:ilvl w:val="0"/>
          <w:numId w:val="19"/>
        </w:numPr>
        <w:rPr>
          <w:rStyle w:val="BodyCopyText"/>
        </w:rPr>
      </w:pPr>
      <w:r>
        <w:rPr>
          <w:rStyle w:val="BodyCopyText"/>
        </w:rPr>
        <w:t xml:space="preserve"> </w:t>
      </w:r>
      <w:r w:rsidR="002F0B1B" w:rsidRPr="00C22788">
        <w:rPr>
          <w:rStyle w:val="BodyCopyText"/>
        </w:rPr>
        <w:t>Lesson Plan for WING Student Module 2.7</w:t>
      </w:r>
      <w:r w:rsidR="0069731A">
        <w:rPr>
          <w:rStyle w:val="BodyCopyText"/>
        </w:rPr>
        <w:t>.</w:t>
      </w:r>
    </w:p>
    <w:p w14:paraId="5410199E" w14:textId="77777777" w:rsidR="00F5606B" w:rsidRDefault="00975B4F" w:rsidP="000A5CA6">
      <w:pPr>
        <w:pStyle w:val="SubHeading1"/>
        <w:rPr>
          <w:shd w:val="clear" w:color="auto" w:fill="FFFFFF"/>
        </w:rPr>
      </w:pPr>
      <w:bookmarkStart w:id="395" w:name="_Toc48915498"/>
      <w:r>
        <w:rPr>
          <w:shd w:val="clear" w:color="auto" w:fill="FFFFFF"/>
        </w:rPr>
        <w:t xml:space="preserve">4. </w:t>
      </w:r>
      <w:r w:rsidR="00F5606B" w:rsidRPr="00A71021">
        <w:rPr>
          <w:shd w:val="clear" w:color="auto" w:fill="FFFFFF"/>
        </w:rPr>
        <w:t>Icebreaker</w:t>
      </w:r>
      <w:bookmarkEnd w:id="395"/>
    </w:p>
    <w:p w14:paraId="08B3AAC7" w14:textId="77777777" w:rsidR="00F5606B" w:rsidRPr="00A71021" w:rsidRDefault="00F5606B" w:rsidP="00E53149">
      <w:pPr>
        <w:pStyle w:val="IceBreakerQuote"/>
        <w:pBdr>
          <w:top w:val="single" w:sz="4" w:space="0" w:color="auto"/>
        </w:pBdr>
      </w:pPr>
      <w:r w:rsidRPr="00A71021">
        <w:t>"</w:t>
      </w:r>
      <w:r w:rsidR="00E53149" w:rsidRPr="00E53149">
        <w:rPr>
          <w:rFonts w:asciiTheme="minorHAnsi" w:eastAsiaTheme="minorHAnsi" w:hAnsiTheme="minorHAnsi"/>
          <w:i w:val="0"/>
          <w:iCs w:val="0"/>
          <w:color w:val="auto"/>
          <w:sz w:val="22"/>
        </w:rPr>
        <w:t xml:space="preserve"> </w:t>
      </w:r>
      <w:r w:rsidR="00E53149" w:rsidRPr="00E53149">
        <w:t>I attribute my success to this: I never gave or took any excuse."</w:t>
      </w:r>
    </w:p>
    <w:p w14:paraId="6FAB48BD" w14:textId="77777777" w:rsidR="003412C1" w:rsidRPr="003412C1" w:rsidRDefault="00E53149" w:rsidP="00E849DD">
      <w:pPr>
        <w:pStyle w:val="IcebreakerName"/>
      </w:pPr>
      <w:r w:rsidRPr="00E53149">
        <w:t xml:space="preserve">Florence Nightingale, Founder of </w:t>
      </w:r>
      <w:r w:rsidR="00D5351D">
        <w:t>M</w:t>
      </w:r>
      <w:r w:rsidRPr="00E53149">
        <w:t xml:space="preserve">odern </w:t>
      </w:r>
      <w:r w:rsidR="00D5351D">
        <w:t>N</w:t>
      </w:r>
      <w:r w:rsidRPr="00E53149">
        <w:t>ursing</w:t>
      </w:r>
    </w:p>
    <w:p w14:paraId="1912808F" w14:textId="77777777" w:rsidR="00975B4F" w:rsidRDefault="00975B4F" w:rsidP="000A5CA6">
      <w:pPr>
        <w:pStyle w:val="SubHeading1"/>
      </w:pPr>
      <w:bookmarkStart w:id="396" w:name="_Toc48915499"/>
      <w:r>
        <w:t>5. Summary of Sections and Learning Activities in the Module</w:t>
      </w:r>
      <w:bookmarkEnd w:id="396"/>
    </w:p>
    <w:p w14:paraId="75DAB833" w14:textId="77777777" w:rsidR="00F5606B" w:rsidRPr="00A71021" w:rsidRDefault="00975B4F" w:rsidP="000B4149">
      <w:pPr>
        <w:pStyle w:val="SubHeading2"/>
      </w:pPr>
      <w:bookmarkStart w:id="397" w:name="_Toc48915500"/>
      <w:r>
        <w:t xml:space="preserve">5.1 </w:t>
      </w:r>
      <w:r w:rsidR="00F5606B" w:rsidRPr="00A71021">
        <w:t>Review</w:t>
      </w:r>
      <w:bookmarkEnd w:id="397"/>
    </w:p>
    <w:p w14:paraId="62D97CF4" w14:textId="77777777" w:rsidR="00F5606B" w:rsidRPr="00C22788" w:rsidRDefault="00F5606B" w:rsidP="00F5606B">
      <w:pPr>
        <w:rPr>
          <w:rStyle w:val="BodyCopyText"/>
        </w:rPr>
      </w:pPr>
      <w:r w:rsidRPr="00C22788">
        <w:rPr>
          <w:rStyle w:val="BodyCopyText"/>
        </w:rPr>
        <w:t>Review the suggested reading from Module 2.</w:t>
      </w:r>
      <w:r w:rsidR="00142C75" w:rsidRPr="00C22788">
        <w:rPr>
          <w:rStyle w:val="BodyCopyText"/>
        </w:rPr>
        <w:t>6</w:t>
      </w:r>
      <w:r w:rsidRPr="00C22788">
        <w:rPr>
          <w:rStyle w:val="BodyCopyText"/>
        </w:rPr>
        <w:t xml:space="preserve"> with students</w:t>
      </w:r>
      <w:r w:rsidR="00C22788">
        <w:rPr>
          <w:rStyle w:val="BodyCopyText"/>
        </w:rPr>
        <w:t>.</w:t>
      </w:r>
    </w:p>
    <w:p w14:paraId="4C9B835E" w14:textId="77777777" w:rsidR="00F5606B" w:rsidRDefault="00975B4F" w:rsidP="000B4149">
      <w:pPr>
        <w:pStyle w:val="SubHeading2"/>
      </w:pPr>
      <w:bookmarkStart w:id="398" w:name="_Toc48915501"/>
      <w:r>
        <w:t xml:space="preserve">5.2 </w:t>
      </w:r>
      <w:r w:rsidR="00F5606B" w:rsidRPr="00A71021">
        <w:t>Introduction</w:t>
      </w:r>
      <w:bookmarkEnd w:id="398"/>
    </w:p>
    <w:p w14:paraId="050B881E" w14:textId="77777777" w:rsidR="00142C75" w:rsidRPr="00C22788" w:rsidRDefault="0015148A" w:rsidP="00142C75">
      <w:pPr>
        <w:rPr>
          <w:rStyle w:val="BodyCopyText"/>
        </w:rPr>
      </w:pPr>
      <w:r w:rsidRPr="00C22788">
        <w:rPr>
          <w:rStyle w:val="BodyCopyText"/>
        </w:rPr>
        <w:t xml:space="preserve">This module </w:t>
      </w:r>
      <w:r w:rsidR="00771C2B" w:rsidRPr="00C22788">
        <w:rPr>
          <w:rStyle w:val="BodyCopyText"/>
        </w:rPr>
        <w:t xml:space="preserve">outlines the critical importance that safety plays in the natural gas industry, and that </w:t>
      </w:r>
      <w:r w:rsidR="00771C2B" w:rsidRPr="00D5351D">
        <w:rPr>
          <w:rStyle w:val="BodyCopyBOLD"/>
        </w:rPr>
        <w:t>safety is everyone’s number one responsibility</w:t>
      </w:r>
      <w:r w:rsidR="00771C2B" w:rsidRPr="00C22788">
        <w:rPr>
          <w:rStyle w:val="BodyCopyText"/>
        </w:rPr>
        <w:t xml:space="preserve">.  The purpose of this module is not to scare students; but to make them acutely aware of the risks </w:t>
      </w:r>
      <w:r w:rsidR="000D2637" w:rsidRPr="00C22788">
        <w:rPr>
          <w:rStyle w:val="BodyCopyText"/>
        </w:rPr>
        <w:t>inherent</w:t>
      </w:r>
      <w:r w:rsidR="00771C2B" w:rsidRPr="00C22788">
        <w:rPr>
          <w:rStyle w:val="BodyCopyText"/>
        </w:rPr>
        <w:t xml:space="preserve"> in the industry, and how they can be managed or mitigated, so workers and others can safely complete their job.  </w:t>
      </w:r>
    </w:p>
    <w:p w14:paraId="267187A5" w14:textId="77777777" w:rsidR="0015148A" w:rsidRPr="00C22788" w:rsidRDefault="0015148A" w:rsidP="00142C75">
      <w:pPr>
        <w:rPr>
          <w:rStyle w:val="BodyCopyText"/>
        </w:rPr>
      </w:pPr>
      <w:r w:rsidRPr="00D5351D">
        <w:rPr>
          <w:rStyle w:val="BodyCopyBOLD"/>
        </w:rPr>
        <w:t>Emphasize</w:t>
      </w:r>
      <w:r w:rsidRPr="00C22788">
        <w:rPr>
          <w:rStyle w:val="BodyCopyText"/>
        </w:rPr>
        <w:t xml:space="preserve"> that completing this module is in no way intended as a substitute for specific safety training and certification required to work in this industry.  </w:t>
      </w:r>
    </w:p>
    <w:p w14:paraId="6C6D86E0" w14:textId="77777777" w:rsidR="00C22788" w:rsidRDefault="00C22788" w:rsidP="000B4149">
      <w:pPr>
        <w:pStyle w:val="SubHeading2"/>
      </w:pPr>
    </w:p>
    <w:p w14:paraId="40DC3995" w14:textId="77777777" w:rsidR="00C22788" w:rsidRDefault="00C22788" w:rsidP="000B4149">
      <w:pPr>
        <w:pStyle w:val="SubHeading2"/>
      </w:pPr>
    </w:p>
    <w:p w14:paraId="5B99ECDB" w14:textId="77777777" w:rsidR="00F5606B" w:rsidRDefault="00975B4F" w:rsidP="000B4149">
      <w:pPr>
        <w:pStyle w:val="SubHeading2"/>
      </w:pPr>
      <w:bookmarkStart w:id="399" w:name="_Toc48915502"/>
      <w:r>
        <w:lastRenderedPageBreak/>
        <w:t xml:space="preserve">5.3 </w:t>
      </w:r>
      <w:r w:rsidR="00F5606B" w:rsidRPr="00A71021">
        <w:t>Personal Safety</w:t>
      </w:r>
      <w:bookmarkEnd w:id="399"/>
    </w:p>
    <w:p w14:paraId="3B2084B2" w14:textId="77777777" w:rsidR="00F5606B" w:rsidRDefault="00975B4F" w:rsidP="000B4149">
      <w:pPr>
        <w:pStyle w:val="SubHeading3"/>
      </w:pPr>
      <w:r>
        <w:t xml:space="preserve">5.3.1. </w:t>
      </w:r>
      <w:r w:rsidR="00F5606B" w:rsidRPr="00A71021">
        <w:t xml:space="preserve">It </w:t>
      </w:r>
      <w:r w:rsidR="000D2637">
        <w:t>S</w:t>
      </w:r>
      <w:r w:rsidR="00F5606B" w:rsidRPr="00A71021">
        <w:t xml:space="preserve">tarts </w:t>
      </w:r>
      <w:r w:rsidR="000D2637">
        <w:t>W</w:t>
      </w:r>
      <w:r w:rsidR="00F5606B" w:rsidRPr="00A71021">
        <w:t>ith YOU</w:t>
      </w:r>
    </w:p>
    <w:p w14:paraId="698F7328" w14:textId="77777777" w:rsidR="000D2637" w:rsidRPr="00C22788" w:rsidRDefault="000D2637" w:rsidP="000D2637">
      <w:pPr>
        <w:rPr>
          <w:rStyle w:val="BodyCopyText"/>
        </w:rPr>
      </w:pPr>
      <w:r w:rsidRPr="00C22788">
        <w:rPr>
          <w:rStyle w:val="BodyCopyText"/>
        </w:rPr>
        <w:t xml:space="preserve">This section highlights that safety is a shared responsibility between a worker, their employer, and everyone else working at a worksite.  </w:t>
      </w:r>
      <w:r w:rsidR="00A92CB5" w:rsidRPr="00C22788">
        <w:rPr>
          <w:rStyle w:val="BodyCopyText"/>
        </w:rPr>
        <w:t xml:space="preserve">Emphasize that the </w:t>
      </w:r>
      <w:r w:rsidRPr="00C22788">
        <w:rPr>
          <w:rStyle w:val="BodyCopyText"/>
        </w:rPr>
        <w:t xml:space="preserve">employer has a legal responsibility to train </w:t>
      </w:r>
      <w:r w:rsidR="00A92CB5" w:rsidRPr="00C22788">
        <w:rPr>
          <w:rStyle w:val="BodyCopyText"/>
        </w:rPr>
        <w:t xml:space="preserve">every employee to </w:t>
      </w:r>
      <w:r w:rsidRPr="00C22788">
        <w:rPr>
          <w:rStyle w:val="BodyCopyText"/>
        </w:rPr>
        <w:t xml:space="preserve">ensure </w:t>
      </w:r>
      <w:r w:rsidR="00A92CB5" w:rsidRPr="00C22788">
        <w:rPr>
          <w:rStyle w:val="BodyCopyText"/>
        </w:rPr>
        <w:t xml:space="preserve">their </w:t>
      </w:r>
      <w:r w:rsidRPr="00C22788">
        <w:rPr>
          <w:rStyle w:val="BodyCopyText"/>
        </w:rPr>
        <w:t>overall safety; but safety really starts and stops with the choices, decisions, and actions that</w:t>
      </w:r>
      <w:r w:rsidR="00A92CB5" w:rsidRPr="00C22788">
        <w:rPr>
          <w:rStyle w:val="BodyCopyText"/>
        </w:rPr>
        <w:t xml:space="preserve"> the student</w:t>
      </w:r>
      <w:r w:rsidRPr="00C22788">
        <w:rPr>
          <w:rStyle w:val="BodyCopyText"/>
        </w:rPr>
        <w:t>, as a person and a worker make</w:t>
      </w:r>
      <w:r w:rsidR="00A92CB5" w:rsidRPr="00C22788">
        <w:rPr>
          <w:rStyle w:val="BodyCopyText"/>
        </w:rPr>
        <w:t>s</w:t>
      </w:r>
      <w:r w:rsidRPr="00C22788">
        <w:rPr>
          <w:rStyle w:val="BodyCopyText"/>
        </w:rPr>
        <w:t xml:space="preserve">.  </w:t>
      </w:r>
    </w:p>
    <w:p w14:paraId="3F41C536" w14:textId="77777777" w:rsidR="00142C75" w:rsidRPr="00C22788" w:rsidRDefault="000D2637" w:rsidP="000D2637">
      <w:pPr>
        <w:rPr>
          <w:rStyle w:val="BodyCopyText"/>
        </w:rPr>
      </w:pPr>
      <w:r w:rsidRPr="00C22788">
        <w:rPr>
          <w:rStyle w:val="BodyCopyText"/>
        </w:rPr>
        <w:t xml:space="preserve">As a worker in the natural gas industry, </w:t>
      </w:r>
      <w:r w:rsidR="00A92CB5" w:rsidRPr="00C22788">
        <w:rPr>
          <w:rStyle w:val="BodyCopyText"/>
        </w:rPr>
        <w:t xml:space="preserve">the students </w:t>
      </w:r>
      <w:r w:rsidRPr="00C22788">
        <w:rPr>
          <w:rStyle w:val="BodyCopyText"/>
        </w:rPr>
        <w:t xml:space="preserve">need to </w:t>
      </w:r>
      <w:r w:rsidR="00A92CB5" w:rsidRPr="00C22788">
        <w:rPr>
          <w:rStyle w:val="BodyCopyText"/>
        </w:rPr>
        <w:t xml:space="preserve">understand that they must </w:t>
      </w:r>
      <w:r w:rsidRPr="00C22788">
        <w:rPr>
          <w:rStyle w:val="BodyCopyText"/>
        </w:rPr>
        <w:t xml:space="preserve">take personal responsibility for </w:t>
      </w:r>
      <w:r w:rsidR="00A92CB5" w:rsidRPr="00C22788">
        <w:rPr>
          <w:rStyle w:val="BodyCopyText"/>
        </w:rPr>
        <w:t xml:space="preserve">their </w:t>
      </w:r>
      <w:r w:rsidRPr="00C22788">
        <w:rPr>
          <w:rStyle w:val="BodyCopyText"/>
        </w:rPr>
        <w:t xml:space="preserve">safety.  </w:t>
      </w:r>
    </w:p>
    <w:p w14:paraId="59376FDF" w14:textId="77777777" w:rsidR="00DA707B" w:rsidRPr="00C22788" w:rsidRDefault="00DA707B" w:rsidP="001A4DD0">
      <w:pPr>
        <w:pStyle w:val="ListwithBullets"/>
        <w:rPr>
          <w:rStyle w:val="BodyCopyText"/>
        </w:rPr>
      </w:pPr>
      <w:r w:rsidRPr="00C22788">
        <w:rPr>
          <w:rStyle w:val="BodyCopyText"/>
        </w:rPr>
        <w:t xml:space="preserve">Video 1:  </w:t>
      </w:r>
      <w:bookmarkStart w:id="400" w:name="_Hlk46489203"/>
      <w:r w:rsidRPr="00965FAE">
        <w:rPr>
          <w:rStyle w:val="BodyCopyText"/>
          <w:color w:val="0000FF"/>
          <w:u w:val="single"/>
        </w:rPr>
        <w:fldChar w:fldCharType="begin"/>
      </w:r>
      <w:r w:rsidRPr="00965FAE">
        <w:rPr>
          <w:rStyle w:val="BodyCopyText"/>
          <w:color w:val="0000FF"/>
          <w:u w:val="single"/>
        </w:rPr>
        <w:instrText>HYPERLINK "https://www.youtube.com/watch?v=2XH1s518xoA"</w:instrText>
      </w:r>
      <w:r w:rsidRPr="00965FAE">
        <w:rPr>
          <w:rStyle w:val="BodyCopyText"/>
          <w:color w:val="0000FF"/>
          <w:u w:val="single"/>
        </w:rPr>
        <w:fldChar w:fldCharType="separate"/>
      </w:r>
      <w:r w:rsidRPr="00965FAE">
        <w:rPr>
          <w:rStyle w:val="BodyCopyText"/>
          <w:color w:val="0000FF"/>
          <w:u w:val="single"/>
        </w:rPr>
        <w:t>New and Young Workers</w:t>
      </w:r>
      <w:r w:rsidRPr="00965FAE">
        <w:rPr>
          <w:rStyle w:val="BodyCopyText"/>
          <w:color w:val="0000FF"/>
          <w:u w:val="single"/>
        </w:rPr>
        <w:fldChar w:fldCharType="end"/>
      </w:r>
      <w:bookmarkEnd w:id="400"/>
      <w:r w:rsidRPr="00C22788">
        <w:rPr>
          <w:rStyle w:val="BodyCopyText"/>
        </w:rPr>
        <w:t xml:space="preserve"> (5 minutes, 38 seconds)</w:t>
      </w:r>
      <w:r w:rsidR="00F979C6">
        <w:rPr>
          <w:rStyle w:val="BodyCopyText"/>
        </w:rPr>
        <w:t>.</w:t>
      </w:r>
    </w:p>
    <w:p w14:paraId="3ECBB440" w14:textId="77777777" w:rsidR="00DA707B" w:rsidRPr="00C22788" w:rsidRDefault="00DA707B" w:rsidP="001A4DD0">
      <w:pPr>
        <w:pStyle w:val="ListwithBullets"/>
        <w:rPr>
          <w:rStyle w:val="BodyCopyText"/>
        </w:rPr>
      </w:pPr>
      <w:r w:rsidRPr="00C22788">
        <w:rPr>
          <w:rStyle w:val="BodyCopyText"/>
        </w:rPr>
        <w:t xml:space="preserve">Video 2:  </w:t>
      </w:r>
      <w:bookmarkStart w:id="401" w:name="_Hlk46489285"/>
      <w:r w:rsidRPr="00965FAE">
        <w:rPr>
          <w:rStyle w:val="BodyCopyText"/>
          <w:color w:val="0000FF"/>
          <w:u w:val="single"/>
        </w:rPr>
        <w:fldChar w:fldCharType="begin"/>
      </w:r>
      <w:r w:rsidRPr="00965FAE">
        <w:rPr>
          <w:rStyle w:val="BodyCopyText"/>
          <w:color w:val="0000FF"/>
          <w:u w:val="single"/>
        </w:rPr>
        <w:instrText>HYPERLINK "https://www.worksafebc.com/en/resources/health-safety/videos/lost-youth-four-stories-of-injured-young-workers/full-version?lang=en"</w:instrText>
      </w:r>
      <w:r w:rsidRPr="00965FAE">
        <w:rPr>
          <w:rStyle w:val="BodyCopyText"/>
          <w:color w:val="0000FF"/>
          <w:u w:val="single"/>
        </w:rPr>
        <w:fldChar w:fldCharType="separate"/>
      </w:r>
      <w:r w:rsidRPr="00965FAE">
        <w:rPr>
          <w:rStyle w:val="BodyCopyText"/>
          <w:color w:val="0000FF"/>
          <w:u w:val="single"/>
        </w:rPr>
        <w:t>Lost Youth – Four stories of injured young workers</w:t>
      </w:r>
      <w:r w:rsidRPr="00965FAE">
        <w:rPr>
          <w:rStyle w:val="BodyCopyText"/>
          <w:color w:val="0000FF"/>
          <w:u w:val="single"/>
        </w:rPr>
        <w:fldChar w:fldCharType="end"/>
      </w:r>
      <w:bookmarkEnd w:id="401"/>
      <w:r w:rsidRPr="00C22788">
        <w:rPr>
          <w:rStyle w:val="BodyCopyText"/>
        </w:rPr>
        <w:t xml:space="preserve"> </w:t>
      </w:r>
      <w:r w:rsidR="00965FAE">
        <w:rPr>
          <w:rStyle w:val="BodyCopyText"/>
        </w:rPr>
        <w:br/>
      </w:r>
      <w:r w:rsidRPr="00C22788">
        <w:rPr>
          <w:rStyle w:val="BodyCopyText"/>
        </w:rPr>
        <w:t>(17 minutes, 44 seconds)</w:t>
      </w:r>
      <w:r w:rsidR="00F979C6">
        <w:rPr>
          <w:rStyle w:val="BodyCopyText"/>
        </w:rPr>
        <w:t>.</w:t>
      </w:r>
    </w:p>
    <w:p w14:paraId="27CEC6DB" w14:textId="77777777" w:rsidR="00DA707B" w:rsidRPr="00C22788" w:rsidRDefault="00DA707B" w:rsidP="001A4DD0">
      <w:pPr>
        <w:pStyle w:val="ListwithBullets"/>
        <w:rPr>
          <w:rStyle w:val="BodyCopyText"/>
        </w:rPr>
      </w:pPr>
      <w:r w:rsidRPr="00C22788">
        <w:rPr>
          <w:rStyle w:val="BodyCopyText"/>
        </w:rPr>
        <w:t xml:space="preserve">Video 3:  </w:t>
      </w:r>
      <w:bookmarkStart w:id="402" w:name="_Hlk46489453"/>
      <w:r w:rsidRPr="00965FAE">
        <w:rPr>
          <w:rStyle w:val="BodyCopyText"/>
          <w:color w:val="0000FF"/>
          <w:u w:val="single"/>
        </w:rPr>
        <w:fldChar w:fldCharType="begin"/>
      </w:r>
      <w:r w:rsidRPr="00965FAE">
        <w:rPr>
          <w:rStyle w:val="BodyCopyText"/>
          <w:color w:val="0000FF"/>
          <w:u w:val="single"/>
        </w:rPr>
        <w:instrText>HYPERLINK "https://www.youtube.com/watch?time_continue=779&amp;v=W3XGahZ1Ezc&amp;feature=emb_logo"</w:instrText>
      </w:r>
      <w:r w:rsidRPr="00965FAE">
        <w:rPr>
          <w:rStyle w:val="BodyCopyText"/>
          <w:color w:val="0000FF"/>
          <w:u w:val="single"/>
        </w:rPr>
        <w:fldChar w:fldCharType="separate"/>
      </w:r>
      <w:r w:rsidRPr="00965FAE">
        <w:rPr>
          <w:rStyle w:val="BodyCopyText"/>
          <w:color w:val="0000FF"/>
          <w:u w:val="single"/>
        </w:rPr>
        <w:t>2020 POST Safety Forum – Mental Health in the Workplace</w:t>
      </w:r>
      <w:r w:rsidRPr="00965FAE">
        <w:rPr>
          <w:rStyle w:val="BodyCopyText"/>
          <w:color w:val="0000FF"/>
          <w:u w:val="single"/>
        </w:rPr>
        <w:fldChar w:fldCharType="end"/>
      </w:r>
      <w:r w:rsidRPr="00C22788">
        <w:rPr>
          <w:rStyle w:val="BodyCopyText"/>
        </w:rPr>
        <w:t xml:space="preserve"> </w:t>
      </w:r>
      <w:r w:rsidR="00965FAE">
        <w:rPr>
          <w:rStyle w:val="BodyCopyText"/>
        </w:rPr>
        <w:br/>
      </w:r>
      <w:r w:rsidRPr="00C22788">
        <w:rPr>
          <w:rStyle w:val="BodyCopyText"/>
        </w:rPr>
        <w:t>(31 minutes, 50 seconds)</w:t>
      </w:r>
      <w:r w:rsidR="00F979C6">
        <w:rPr>
          <w:rStyle w:val="BodyCopyText"/>
        </w:rPr>
        <w:t>.</w:t>
      </w:r>
    </w:p>
    <w:p w14:paraId="42AF7D99" w14:textId="77777777" w:rsidR="00DA707B" w:rsidRPr="009F05CA" w:rsidRDefault="00975B4F" w:rsidP="00F5470E">
      <w:pPr>
        <w:pStyle w:val="SubHeading4"/>
      </w:pPr>
      <w:bookmarkStart w:id="403" w:name="_Hlk46489504"/>
      <w:bookmarkEnd w:id="402"/>
      <w:r>
        <w:t>5.3.</w:t>
      </w:r>
      <w:r w:rsidR="00446D96">
        <w:t>1</w:t>
      </w:r>
      <w:r>
        <w:t>.</w:t>
      </w:r>
      <w:r w:rsidR="00446D96">
        <w:t>1.</w:t>
      </w:r>
      <w:r>
        <w:t xml:space="preserve"> </w:t>
      </w:r>
      <w:r w:rsidR="00DA707B" w:rsidRPr="009F05CA">
        <w:t>Learning Activity 1 Taking Personal Responsibility</w:t>
      </w:r>
    </w:p>
    <w:bookmarkEnd w:id="403"/>
    <w:p w14:paraId="61723FB4" w14:textId="77777777" w:rsidR="00422956" w:rsidRPr="00C22788" w:rsidRDefault="00C22CBC" w:rsidP="00422956">
      <w:pPr>
        <w:rPr>
          <w:rStyle w:val="BodyCopyText"/>
        </w:rPr>
      </w:pPr>
      <w:r w:rsidRPr="00C22788">
        <w:rPr>
          <w:rStyle w:val="BodyCopyText"/>
        </w:rPr>
        <w:t xml:space="preserve">This learning activity involves students </w:t>
      </w:r>
      <w:r w:rsidR="005F6BF1" w:rsidRPr="00C22788">
        <w:rPr>
          <w:rStyle w:val="BodyCopyText"/>
        </w:rPr>
        <w:t xml:space="preserve">understanding the importance of taking personal responsibility, and the impacts mental health issues can have on personal and team safety. </w:t>
      </w:r>
    </w:p>
    <w:p w14:paraId="7702D685" w14:textId="77777777" w:rsidR="00422956" w:rsidRPr="005F6BF1" w:rsidRDefault="005F6BF1" w:rsidP="00294831">
      <w:pPr>
        <w:pStyle w:val="BodyCopyITALICS"/>
      </w:pPr>
      <w:r>
        <w:t>Instructions</w:t>
      </w:r>
    </w:p>
    <w:p w14:paraId="42ECAF5E" w14:textId="77777777" w:rsidR="005F6BF1" w:rsidRPr="00C22788" w:rsidRDefault="005F6BF1" w:rsidP="00E34CB4">
      <w:pPr>
        <w:pStyle w:val="ListParagraph"/>
        <w:numPr>
          <w:ilvl w:val="0"/>
          <w:numId w:val="86"/>
        </w:numPr>
        <w:rPr>
          <w:rStyle w:val="BodyCopyText"/>
        </w:rPr>
      </w:pPr>
      <w:r w:rsidRPr="00C22788">
        <w:rPr>
          <w:rStyle w:val="BodyCopyText"/>
        </w:rPr>
        <w:t>Have the students watch Videos 1, 2 and 3</w:t>
      </w:r>
      <w:r w:rsidR="0069731A">
        <w:rPr>
          <w:rStyle w:val="BodyCopyText"/>
        </w:rPr>
        <w:t>.</w:t>
      </w:r>
    </w:p>
    <w:p w14:paraId="0D107727" w14:textId="77777777" w:rsidR="00331483" w:rsidRPr="00C22788" w:rsidRDefault="005F6BF1" w:rsidP="00E34CB4">
      <w:pPr>
        <w:pStyle w:val="ListParagraph"/>
        <w:numPr>
          <w:ilvl w:val="0"/>
          <w:numId w:val="86"/>
        </w:numPr>
        <w:rPr>
          <w:rStyle w:val="BodyCopyText"/>
        </w:rPr>
      </w:pPr>
      <w:r w:rsidRPr="00C22788">
        <w:rPr>
          <w:rStyle w:val="BodyCopyText"/>
        </w:rPr>
        <w:t xml:space="preserve">Break the class into small groups and have the students discuss what mental health issues might have been root causes of the incidents in Video 2. </w:t>
      </w:r>
    </w:p>
    <w:p w14:paraId="4BB7CA04" w14:textId="77777777" w:rsidR="005F6BF1" w:rsidRPr="00C22788" w:rsidRDefault="00331483" w:rsidP="00E34CB4">
      <w:pPr>
        <w:pStyle w:val="ListParagraph"/>
        <w:numPr>
          <w:ilvl w:val="0"/>
          <w:numId w:val="158"/>
        </w:numPr>
        <w:rPr>
          <w:rStyle w:val="BodyCopyText"/>
        </w:rPr>
      </w:pPr>
      <w:r w:rsidRPr="00C22788">
        <w:rPr>
          <w:rStyle w:val="BodyCopyText"/>
        </w:rPr>
        <w:lastRenderedPageBreak/>
        <w:t>Ask each group to c</w:t>
      </w:r>
      <w:r w:rsidR="005F6BF1" w:rsidRPr="00C22788">
        <w:rPr>
          <w:rStyle w:val="BodyCopyText"/>
        </w:rPr>
        <w:t xml:space="preserve">hoose a person to write down </w:t>
      </w:r>
      <w:r w:rsidRPr="00C22788">
        <w:rPr>
          <w:rStyle w:val="BodyCopyText"/>
        </w:rPr>
        <w:t xml:space="preserve">their </w:t>
      </w:r>
      <w:r w:rsidR="005F6BF1" w:rsidRPr="00C22788">
        <w:rPr>
          <w:rStyle w:val="BodyCopyText"/>
        </w:rPr>
        <w:t>ideas.  Ch</w:t>
      </w:r>
      <w:r w:rsidRPr="00C22788">
        <w:rPr>
          <w:rStyle w:val="BodyCopyText"/>
        </w:rPr>
        <w:t>o</w:t>
      </w:r>
      <w:r w:rsidR="005F6BF1" w:rsidRPr="00C22788">
        <w:rPr>
          <w:rStyle w:val="BodyCopyText"/>
        </w:rPr>
        <w:t>ose a different person to share the ideas with the class.</w:t>
      </w:r>
    </w:p>
    <w:p w14:paraId="64CDD3CB" w14:textId="77777777" w:rsidR="00446D96" w:rsidRPr="00C22788" w:rsidRDefault="005F6BF1" w:rsidP="00E34CB4">
      <w:pPr>
        <w:pStyle w:val="ListParagraph"/>
        <w:numPr>
          <w:ilvl w:val="0"/>
          <w:numId w:val="158"/>
        </w:numPr>
        <w:rPr>
          <w:rStyle w:val="BodyCopyText"/>
        </w:rPr>
      </w:pPr>
      <w:r w:rsidRPr="00C22788">
        <w:rPr>
          <w:rStyle w:val="BodyCopyText"/>
        </w:rPr>
        <w:t xml:space="preserve">Working again in </w:t>
      </w:r>
      <w:r w:rsidR="00331483" w:rsidRPr="00C22788">
        <w:rPr>
          <w:rStyle w:val="BodyCopyText"/>
        </w:rPr>
        <w:t xml:space="preserve">their </w:t>
      </w:r>
      <w:r w:rsidRPr="00C22788">
        <w:rPr>
          <w:rStyle w:val="BodyCopyText"/>
        </w:rPr>
        <w:t>small groups</w:t>
      </w:r>
      <w:r w:rsidR="00331483" w:rsidRPr="00C22788">
        <w:rPr>
          <w:rStyle w:val="BodyCopyText"/>
        </w:rPr>
        <w:t>,</w:t>
      </w:r>
      <w:r w:rsidRPr="00C22788">
        <w:rPr>
          <w:rStyle w:val="BodyCopyText"/>
        </w:rPr>
        <w:t xml:space="preserve"> answer the following questions:</w:t>
      </w:r>
    </w:p>
    <w:p w14:paraId="4742F281" w14:textId="77777777" w:rsidR="005F6BF1" w:rsidRPr="00C22788" w:rsidRDefault="005F6BF1" w:rsidP="00E34CB4">
      <w:pPr>
        <w:pStyle w:val="ListParagraph"/>
        <w:numPr>
          <w:ilvl w:val="1"/>
          <w:numId w:val="86"/>
        </w:numPr>
        <w:rPr>
          <w:rStyle w:val="BodyCopyText"/>
        </w:rPr>
      </w:pPr>
      <w:r w:rsidRPr="00C22788">
        <w:rPr>
          <w:rStyle w:val="BodyCopyText"/>
        </w:rPr>
        <w:t>What are the four states that cause 90% of all workplace injuries?</w:t>
      </w:r>
    </w:p>
    <w:p w14:paraId="6E5E1DF2" w14:textId="77777777" w:rsidR="005F6BF1" w:rsidRPr="00C22788" w:rsidRDefault="005F6BF1" w:rsidP="00E34CB4">
      <w:pPr>
        <w:pStyle w:val="ListParagraph"/>
        <w:numPr>
          <w:ilvl w:val="1"/>
          <w:numId w:val="86"/>
        </w:numPr>
        <w:rPr>
          <w:rStyle w:val="BodyCopyText"/>
        </w:rPr>
      </w:pPr>
      <w:r w:rsidRPr="00C22788">
        <w:rPr>
          <w:rStyle w:val="BodyCopyText"/>
        </w:rPr>
        <w:t>What is absenteeism and presenteeism? How do they affect safety?</w:t>
      </w:r>
    </w:p>
    <w:p w14:paraId="2BAFBA03" w14:textId="77777777" w:rsidR="005F6BF1" w:rsidRPr="00C22788" w:rsidRDefault="005F6BF1" w:rsidP="00E34CB4">
      <w:pPr>
        <w:pStyle w:val="ListParagraph"/>
        <w:numPr>
          <w:ilvl w:val="1"/>
          <w:numId w:val="86"/>
        </w:numPr>
        <w:rPr>
          <w:rStyle w:val="BodyCopyText"/>
        </w:rPr>
      </w:pPr>
      <w:r w:rsidRPr="00C22788">
        <w:rPr>
          <w:rStyle w:val="BodyCopyText"/>
        </w:rPr>
        <w:t>What kinds of behaviours should workers, co-workers and employers be aware of that might indicate that someone is experiencing mental distress and is not fit for work?</w:t>
      </w:r>
    </w:p>
    <w:p w14:paraId="0F7FCA8D" w14:textId="77777777" w:rsidR="00331483" w:rsidRDefault="00975B4F" w:rsidP="000B4149">
      <w:pPr>
        <w:pStyle w:val="SubHeading3"/>
      </w:pPr>
      <w:r>
        <w:t>5.</w:t>
      </w:r>
      <w:r w:rsidR="00E47F1D">
        <w:t>3.3.</w:t>
      </w:r>
      <w:r>
        <w:t xml:space="preserve"> </w:t>
      </w:r>
      <w:r w:rsidR="00331483">
        <w:t>Safety: A Responsibility Shared with Your Employer</w:t>
      </w:r>
    </w:p>
    <w:p w14:paraId="348A454F" w14:textId="77777777" w:rsidR="00331483" w:rsidRPr="00C22788" w:rsidRDefault="00331483" w:rsidP="00E47F1D">
      <w:pPr>
        <w:rPr>
          <w:rStyle w:val="BodyCopyText"/>
        </w:rPr>
      </w:pPr>
      <w:r w:rsidRPr="00C22788">
        <w:rPr>
          <w:rStyle w:val="BodyCopyText"/>
        </w:rPr>
        <w:t xml:space="preserve">This section outlines </w:t>
      </w:r>
      <w:r w:rsidR="00820B94" w:rsidRPr="00C22788">
        <w:rPr>
          <w:rStyle w:val="BodyCopyText"/>
        </w:rPr>
        <w:t>that p</w:t>
      </w:r>
      <w:r w:rsidRPr="00C22788">
        <w:rPr>
          <w:rStyle w:val="BodyCopyText"/>
        </w:rPr>
        <w:t xml:space="preserve">ersonal safety is </w:t>
      </w:r>
      <w:r w:rsidR="00820B94" w:rsidRPr="00C22788">
        <w:rPr>
          <w:rStyle w:val="BodyCopyText"/>
        </w:rPr>
        <w:t xml:space="preserve">very much </w:t>
      </w:r>
      <w:r w:rsidRPr="00C22788">
        <w:rPr>
          <w:rStyle w:val="BodyCopyText"/>
        </w:rPr>
        <w:t xml:space="preserve">a shared responsibility with </w:t>
      </w:r>
      <w:r w:rsidR="00820B94" w:rsidRPr="00C22788">
        <w:rPr>
          <w:rStyle w:val="BodyCopyText"/>
        </w:rPr>
        <w:t xml:space="preserve">the </w:t>
      </w:r>
      <w:r w:rsidRPr="00C22788">
        <w:rPr>
          <w:rStyle w:val="BodyCopyText"/>
        </w:rPr>
        <w:t xml:space="preserve">employer.  </w:t>
      </w:r>
      <w:r w:rsidR="00820B94" w:rsidRPr="00C22788">
        <w:rPr>
          <w:rStyle w:val="BodyCopyText"/>
        </w:rPr>
        <w:t>It outlines the e</w:t>
      </w:r>
      <w:r w:rsidRPr="00C22788">
        <w:rPr>
          <w:rStyle w:val="BodyCopyText"/>
        </w:rPr>
        <w:t>mployers</w:t>
      </w:r>
      <w:r w:rsidR="00820B94" w:rsidRPr="00C22788">
        <w:rPr>
          <w:rStyle w:val="BodyCopyText"/>
        </w:rPr>
        <w:t>’</w:t>
      </w:r>
      <w:r w:rsidRPr="00C22788">
        <w:rPr>
          <w:rStyle w:val="BodyCopyText"/>
        </w:rPr>
        <w:t xml:space="preserve"> legal responsibility to ensure minimum safety requirements - set by the government are present and followed in every workplace.  </w:t>
      </w:r>
    </w:p>
    <w:p w14:paraId="3791C97B" w14:textId="77777777" w:rsidR="00DA707B" w:rsidRPr="00C22788" w:rsidRDefault="00DA707B" w:rsidP="001A4DD0">
      <w:pPr>
        <w:pStyle w:val="ListwithBullets"/>
        <w:rPr>
          <w:rStyle w:val="BodyCopyText"/>
        </w:rPr>
      </w:pPr>
      <w:r w:rsidRPr="00C22788">
        <w:rPr>
          <w:rStyle w:val="BodyCopyText"/>
        </w:rPr>
        <w:t xml:space="preserve">Video 4:  </w:t>
      </w:r>
      <w:bookmarkStart w:id="404" w:name="_Hlk46492213"/>
      <w:r w:rsidRPr="00965FAE">
        <w:rPr>
          <w:rStyle w:val="BodyCopyText"/>
          <w:color w:val="0000FF"/>
          <w:u w:val="single"/>
        </w:rPr>
        <w:fldChar w:fldCharType="begin"/>
      </w:r>
      <w:r w:rsidRPr="00965FAE">
        <w:rPr>
          <w:rStyle w:val="BodyCopyText"/>
          <w:color w:val="0000FF"/>
          <w:u w:val="single"/>
        </w:rPr>
        <w:instrText>HYPERLINK "https://www.worksafebc.com/en/resources/health-safety/videos/safety-is-personal"</w:instrText>
      </w:r>
      <w:r w:rsidRPr="00965FAE">
        <w:rPr>
          <w:rStyle w:val="BodyCopyText"/>
          <w:color w:val="0000FF"/>
          <w:u w:val="single"/>
        </w:rPr>
        <w:fldChar w:fldCharType="separate"/>
      </w:r>
      <w:r w:rsidRPr="00965FAE">
        <w:rPr>
          <w:rStyle w:val="BodyCopyText"/>
          <w:color w:val="0000FF"/>
          <w:u w:val="single"/>
        </w:rPr>
        <w:t>Safety is Personal, An Employer’s Story</w:t>
      </w:r>
      <w:r w:rsidRPr="00965FAE">
        <w:rPr>
          <w:rStyle w:val="BodyCopyText"/>
          <w:color w:val="0000FF"/>
          <w:u w:val="single"/>
        </w:rPr>
        <w:fldChar w:fldCharType="end"/>
      </w:r>
      <w:bookmarkEnd w:id="404"/>
      <w:r w:rsidRPr="00C22788">
        <w:rPr>
          <w:rStyle w:val="BodyCopyText"/>
        </w:rPr>
        <w:t xml:space="preserve"> (7 minutes, </w:t>
      </w:r>
      <w:r w:rsidR="00F979C6">
        <w:rPr>
          <w:rStyle w:val="BodyCopyText"/>
        </w:rPr>
        <w:br/>
      </w:r>
      <w:r w:rsidRPr="00C22788">
        <w:rPr>
          <w:rStyle w:val="BodyCopyText"/>
        </w:rPr>
        <w:t>11 seconds)</w:t>
      </w:r>
      <w:r w:rsidR="00F979C6">
        <w:rPr>
          <w:rStyle w:val="BodyCopyText"/>
        </w:rPr>
        <w:t>.</w:t>
      </w:r>
    </w:p>
    <w:p w14:paraId="6EEB4F18" w14:textId="77777777" w:rsidR="00AB4BF0" w:rsidRPr="000168CB" w:rsidRDefault="00975B4F" w:rsidP="00F5470E">
      <w:pPr>
        <w:pStyle w:val="SubHeading4"/>
      </w:pPr>
      <w:r>
        <w:t>5.</w:t>
      </w:r>
      <w:r w:rsidR="00E47F1D">
        <w:t>3.3.1</w:t>
      </w:r>
      <w:r>
        <w:t xml:space="preserve">. </w:t>
      </w:r>
      <w:r w:rsidR="00AB4BF0" w:rsidRPr="000168CB">
        <w:t>Refusing Unsafe Work</w:t>
      </w:r>
      <w:r w:rsidR="00DA707B" w:rsidRPr="00D752F4">
        <w:rPr>
          <w:rStyle w:val="FootnoteReference"/>
          <w:b/>
          <w:bCs/>
        </w:rPr>
        <w:footnoteReference w:id="3"/>
      </w:r>
    </w:p>
    <w:p w14:paraId="54463CA3" w14:textId="77777777" w:rsidR="00AB4BF0" w:rsidRPr="00C22788" w:rsidRDefault="002E2670" w:rsidP="00E47F1D">
      <w:pPr>
        <w:rPr>
          <w:rStyle w:val="BodyCopyText"/>
        </w:rPr>
      </w:pPr>
      <w:r w:rsidRPr="00C22788">
        <w:rPr>
          <w:rStyle w:val="BodyCopyText"/>
        </w:rPr>
        <w:t xml:space="preserve">This section discusses the </w:t>
      </w:r>
      <w:r w:rsidR="00AB4BF0" w:rsidRPr="00C22788">
        <w:rPr>
          <w:rStyle w:val="BodyCopyText"/>
        </w:rPr>
        <w:t xml:space="preserve">right </w:t>
      </w:r>
      <w:r w:rsidRPr="00C22788">
        <w:rPr>
          <w:rStyle w:val="BodyCopyText"/>
        </w:rPr>
        <w:t xml:space="preserve">that workers have </w:t>
      </w:r>
      <w:r w:rsidR="00AB4BF0" w:rsidRPr="00C22788">
        <w:rPr>
          <w:rStyle w:val="BodyCopyText"/>
        </w:rPr>
        <w:t>to refuse unsafe work</w:t>
      </w:r>
      <w:r w:rsidRPr="00C22788">
        <w:rPr>
          <w:rStyle w:val="BodyCopyText"/>
        </w:rPr>
        <w:t>, i</w:t>
      </w:r>
      <w:r w:rsidR="00AB4BF0" w:rsidRPr="00C22788">
        <w:rPr>
          <w:rStyle w:val="BodyCopyText"/>
        </w:rPr>
        <w:t xml:space="preserve">f </w:t>
      </w:r>
      <w:r w:rsidRPr="00C22788">
        <w:rPr>
          <w:rStyle w:val="BodyCopyText"/>
        </w:rPr>
        <w:t xml:space="preserve">they </w:t>
      </w:r>
      <w:r w:rsidR="00AB4BF0" w:rsidRPr="00C22788">
        <w:rPr>
          <w:rStyle w:val="BodyCopyText"/>
        </w:rPr>
        <w:t xml:space="preserve">have reasonable cause to believe that performing a job or task puts </w:t>
      </w:r>
      <w:r w:rsidRPr="00C22788">
        <w:rPr>
          <w:rStyle w:val="BodyCopyText"/>
        </w:rPr>
        <w:t xml:space="preserve">them </w:t>
      </w:r>
      <w:r w:rsidR="00AB4BF0" w:rsidRPr="00C22788">
        <w:rPr>
          <w:rStyle w:val="BodyCopyText"/>
        </w:rPr>
        <w:t xml:space="preserve">or someone else at risk.  </w:t>
      </w:r>
      <w:r w:rsidRPr="00C22788">
        <w:rPr>
          <w:rStyle w:val="BodyCopyText"/>
        </w:rPr>
        <w:t xml:space="preserve"> It then outlines the procedure and steps required when a worker believes they are</w:t>
      </w:r>
      <w:r w:rsidR="00425A00" w:rsidRPr="00C22788">
        <w:rPr>
          <w:rStyle w:val="BodyCopyText"/>
        </w:rPr>
        <w:t xml:space="preserve"> about to undertake unsafe tasks or enter unsafe working conditions.</w:t>
      </w:r>
    </w:p>
    <w:p w14:paraId="259108DE" w14:textId="77777777" w:rsidR="00F5606B" w:rsidRDefault="00975B4F" w:rsidP="00F5470E">
      <w:pPr>
        <w:pStyle w:val="SubHeading4"/>
      </w:pPr>
      <w:r>
        <w:lastRenderedPageBreak/>
        <w:t>5.</w:t>
      </w:r>
      <w:r w:rsidR="00E47F1D">
        <w:t>3.3.2</w:t>
      </w:r>
      <w:r>
        <w:t xml:space="preserve">. </w:t>
      </w:r>
      <w:r w:rsidR="00425A00">
        <w:t>You</w:t>
      </w:r>
      <w:r>
        <w:t>r</w:t>
      </w:r>
      <w:r w:rsidR="00425A00">
        <w:t xml:space="preserve"> Employer’s S</w:t>
      </w:r>
      <w:r w:rsidR="00F5606B" w:rsidRPr="00A71021">
        <w:t xml:space="preserve">afety </w:t>
      </w:r>
      <w:r w:rsidR="00425A00">
        <w:t>P</w:t>
      </w:r>
      <w:r w:rsidR="00F5606B" w:rsidRPr="00A71021">
        <w:t xml:space="preserve">olicies and </w:t>
      </w:r>
      <w:r w:rsidR="00425A00">
        <w:t>P</w:t>
      </w:r>
      <w:r w:rsidR="00F5606B" w:rsidRPr="00A71021">
        <w:t>ractices</w:t>
      </w:r>
    </w:p>
    <w:p w14:paraId="480DE359" w14:textId="77777777" w:rsidR="00425A00" w:rsidRPr="00C22788" w:rsidRDefault="00011778" w:rsidP="00E47F1D">
      <w:pPr>
        <w:rPr>
          <w:rStyle w:val="BodyCopyText"/>
        </w:rPr>
      </w:pPr>
      <w:r w:rsidRPr="00C22788">
        <w:rPr>
          <w:rStyle w:val="BodyCopyText"/>
        </w:rPr>
        <w:t xml:space="preserve">The section outlines employers’ responsibilities for informing, training, and regularly updating all employees about how to complete their job duties safely and in compliance with relevant health, safety and environmental legislation and regulations.  </w:t>
      </w:r>
    </w:p>
    <w:p w14:paraId="57D797BC" w14:textId="77777777" w:rsidR="00F5606B" w:rsidRPr="007E4652" w:rsidRDefault="00E47F1D" w:rsidP="00F5470E">
      <w:pPr>
        <w:pStyle w:val="SubHeading4"/>
        <w:rPr>
          <w:rStyle w:val="Strong"/>
          <w:b w:val="0"/>
          <w:bCs w:val="0"/>
          <w:lang w:val="en-US"/>
        </w:rPr>
      </w:pPr>
      <w:r>
        <w:rPr>
          <w:rStyle w:val="Strong"/>
          <w:b w:val="0"/>
          <w:bCs w:val="0"/>
        </w:rPr>
        <w:t xml:space="preserve">5.3.3.3. </w:t>
      </w:r>
      <w:r w:rsidR="00F5606B" w:rsidRPr="00E47F1D">
        <w:rPr>
          <w:rStyle w:val="Strong"/>
          <w:b w:val="0"/>
          <w:bCs w:val="0"/>
        </w:rPr>
        <w:t>Orientation</w:t>
      </w:r>
      <w:r w:rsidR="00F5606B" w:rsidRPr="007E4652">
        <w:rPr>
          <w:rStyle w:val="Strong"/>
          <w:b w:val="0"/>
          <w:bCs w:val="0"/>
          <w:lang w:val="en-US"/>
        </w:rPr>
        <w:t xml:space="preserve"> and Training</w:t>
      </w:r>
    </w:p>
    <w:p w14:paraId="04E4EF4D" w14:textId="77777777" w:rsidR="00011778" w:rsidRPr="00C22788" w:rsidRDefault="00950812" w:rsidP="00F979C6">
      <w:pPr>
        <w:pStyle w:val="SubHeading4"/>
        <w:spacing w:before="0"/>
        <w:rPr>
          <w:rStyle w:val="BodyCopyText"/>
        </w:rPr>
      </w:pPr>
      <w:r w:rsidRPr="00C22788">
        <w:rPr>
          <w:rStyle w:val="BodyCopyText"/>
        </w:rPr>
        <w:t xml:space="preserve">Outlines the general steps of an </w:t>
      </w:r>
      <w:r w:rsidR="007A5EF0" w:rsidRPr="00C22788">
        <w:rPr>
          <w:rStyle w:val="BodyCopyText"/>
        </w:rPr>
        <w:t xml:space="preserve">employee </w:t>
      </w:r>
      <w:r w:rsidRPr="00C22788">
        <w:rPr>
          <w:rStyle w:val="BodyCopyText"/>
        </w:rPr>
        <w:t xml:space="preserve">orientation and </w:t>
      </w:r>
      <w:r w:rsidR="00797F3B" w:rsidRPr="00C22788">
        <w:rPr>
          <w:rStyle w:val="BodyCopyText"/>
        </w:rPr>
        <w:t>types of approaches to training.</w:t>
      </w:r>
      <w:r w:rsidRPr="00C22788">
        <w:rPr>
          <w:rStyle w:val="BodyCopyText"/>
        </w:rPr>
        <w:t xml:space="preserve"> </w:t>
      </w:r>
    </w:p>
    <w:p w14:paraId="5DBD14F1" w14:textId="77777777" w:rsidR="00F5606B" w:rsidRPr="007E4652" w:rsidRDefault="00446D96" w:rsidP="00F5470E">
      <w:pPr>
        <w:pStyle w:val="SubHeading4"/>
        <w:rPr>
          <w:rStyle w:val="Strong"/>
          <w:b w:val="0"/>
          <w:bCs w:val="0"/>
          <w:lang w:val="en-US"/>
        </w:rPr>
      </w:pPr>
      <w:r>
        <w:rPr>
          <w:rStyle w:val="Strong"/>
          <w:b w:val="0"/>
          <w:bCs w:val="0"/>
          <w:lang w:val="en-US"/>
        </w:rPr>
        <w:t xml:space="preserve">5.3.3.4. </w:t>
      </w:r>
      <w:r w:rsidR="00F5606B" w:rsidRPr="007E4652">
        <w:rPr>
          <w:rStyle w:val="Strong"/>
          <w:b w:val="0"/>
          <w:bCs w:val="0"/>
          <w:lang w:val="en-US"/>
        </w:rPr>
        <w:t>Occupational Health and Safety Officers</w:t>
      </w:r>
    </w:p>
    <w:p w14:paraId="39D955B1" w14:textId="77777777" w:rsidR="00011778" w:rsidRPr="00C22788" w:rsidRDefault="00797F3B" w:rsidP="00E47F1D">
      <w:pPr>
        <w:rPr>
          <w:rStyle w:val="BodyCopyText"/>
        </w:rPr>
      </w:pPr>
      <w:r w:rsidRPr="00C22788">
        <w:rPr>
          <w:rStyle w:val="BodyCopyText"/>
        </w:rPr>
        <w:t>A basic outline of the role of an Occupational Health and Safety Officer, and the use and purpose of a safety handbook or manual.</w:t>
      </w:r>
    </w:p>
    <w:p w14:paraId="61B92F9B" w14:textId="77777777" w:rsidR="00F5606B" w:rsidRPr="00446D96" w:rsidRDefault="00446D96" w:rsidP="00F5470E">
      <w:pPr>
        <w:pStyle w:val="SubHeading4"/>
        <w:rPr>
          <w:rStyle w:val="Strong"/>
          <w:b w:val="0"/>
          <w:bCs w:val="0"/>
        </w:rPr>
      </w:pPr>
      <w:r>
        <w:rPr>
          <w:rStyle w:val="Strong"/>
          <w:b w:val="0"/>
          <w:bCs w:val="0"/>
        </w:rPr>
        <w:t xml:space="preserve">5.3.3.5. </w:t>
      </w:r>
      <w:r w:rsidR="00F5606B" w:rsidRPr="00446D96">
        <w:rPr>
          <w:rStyle w:val="Strong"/>
          <w:b w:val="0"/>
          <w:bCs w:val="0"/>
        </w:rPr>
        <w:t>Safety Meetings</w:t>
      </w:r>
    </w:p>
    <w:p w14:paraId="18643204" w14:textId="77777777" w:rsidR="00011778" w:rsidRPr="00C22788" w:rsidRDefault="00797F3B" w:rsidP="00E47F1D">
      <w:pPr>
        <w:rPr>
          <w:rStyle w:val="BodyCopyText"/>
        </w:rPr>
      </w:pPr>
      <w:r w:rsidRPr="00C22788">
        <w:rPr>
          <w:rStyle w:val="BodyCopyText"/>
        </w:rPr>
        <w:t xml:space="preserve">Outlines the </w:t>
      </w:r>
      <w:r w:rsidR="00F24142" w:rsidRPr="00C22788">
        <w:rPr>
          <w:rStyle w:val="BodyCopyText"/>
        </w:rPr>
        <w:t xml:space="preserve">purpose and use </w:t>
      </w:r>
      <w:r w:rsidRPr="00C22788">
        <w:rPr>
          <w:rStyle w:val="BodyCopyText"/>
        </w:rPr>
        <w:t>of safety meetings</w:t>
      </w:r>
      <w:r w:rsidR="0092572D" w:rsidRPr="00C22788">
        <w:rPr>
          <w:rStyle w:val="BodyCopyText"/>
        </w:rPr>
        <w:t>, including toolbox or tailgate meetings.  Introduces the concept and use of Safety Meeting and Hazard Checklists.</w:t>
      </w:r>
    </w:p>
    <w:p w14:paraId="56DF7BB9" w14:textId="77777777" w:rsidR="00F5606B" w:rsidRPr="00446D96" w:rsidRDefault="00446D96" w:rsidP="00F5470E">
      <w:pPr>
        <w:pStyle w:val="SubHeading4"/>
        <w:rPr>
          <w:rStyle w:val="Strong"/>
          <w:b w:val="0"/>
          <w:bCs w:val="0"/>
        </w:rPr>
      </w:pPr>
      <w:r>
        <w:rPr>
          <w:rStyle w:val="Strong"/>
          <w:b w:val="0"/>
          <w:bCs w:val="0"/>
        </w:rPr>
        <w:t xml:space="preserve">5.3.3.5. </w:t>
      </w:r>
      <w:r w:rsidR="00F5606B" w:rsidRPr="00446D96">
        <w:rPr>
          <w:rStyle w:val="Strong"/>
          <w:b w:val="0"/>
          <w:bCs w:val="0"/>
        </w:rPr>
        <w:t>Job Safety Analysis</w:t>
      </w:r>
      <w:r w:rsidR="0092572D" w:rsidRPr="00446D96">
        <w:rPr>
          <w:rStyle w:val="Strong"/>
          <w:b w:val="0"/>
          <w:bCs w:val="0"/>
        </w:rPr>
        <w:t xml:space="preserve"> (JSA)</w:t>
      </w:r>
    </w:p>
    <w:p w14:paraId="569A51DB" w14:textId="77777777" w:rsidR="00011778" w:rsidRPr="00C22788" w:rsidRDefault="004161A4" w:rsidP="00011778">
      <w:pPr>
        <w:rPr>
          <w:rStyle w:val="BodyCopyText"/>
        </w:rPr>
      </w:pPr>
      <w:r w:rsidRPr="00C22788">
        <w:rPr>
          <w:rStyle w:val="BodyCopyText"/>
        </w:rPr>
        <w:t xml:space="preserve">Introduces students to </w:t>
      </w:r>
      <w:r w:rsidR="00F24142" w:rsidRPr="00C22788">
        <w:rPr>
          <w:rStyle w:val="BodyCopyText"/>
        </w:rPr>
        <w:t>Job Hazard Assessments worksheet that captures information and risks about how to complete a specific job task.</w:t>
      </w:r>
    </w:p>
    <w:p w14:paraId="79431CBE" w14:textId="77777777" w:rsidR="00F24142" w:rsidRPr="00C22788" w:rsidRDefault="00F24142" w:rsidP="00A169CD">
      <w:pPr>
        <w:rPr>
          <w:rStyle w:val="BodyCopyText"/>
        </w:rPr>
      </w:pPr>
      <w:r w:rsidRPr="00C22788">
        <w:rPr>
          <w:rStyle w:val="BodyCopyText"/>
        </w:rPr>
        <w:t xml:space="preserve">A sample Safety Analysis Assessment is shown in </w:t>
      </w:r>
      <w:r w:rsidR="00A169CD" w:rsidRPr="00C22788">
        <w:rPr>
          <w:rStyle w:val="BodyCopyText"/>
        </w:rPr>
        <w:t xml:space="preserve">the student manual.  </w:t>
      </w:r>
      <w:r w:rsidRPr="00C22788">
        <w:rPr>
          <w:rStyle w:val="BodyCopyText"/>
        </w:rPr>
        <w:t xml:space="preserve">Extra “Safety Meeting and Hazard Checklist” forms are located at the end of </w:t>
      </w:r>
      <w:r w:rsidR="00A169CD" w:rsidRPr="00C22788">
        <w:rPr>
          <w:rStyle w:val="BodyCopyText"/>
        </w:rPr>
        <w:t xml:space="preserve">the Student </w:t>
      </w:r>
      <w:r w:rsidRPr="00C22788">
        <w:rPr>
          <w:rStyle w:val="BodyCopyText"/>
        </w:rPr>
        <w:t>module in</w:t>
      </w:r>
      <w:r w:rsidR="00A169CD" w:rsidRPr="00C22788">
        <w:rPr>
          <w:rStyle w:val="BodyCopyText"/>
        </w:rPr>
        <w:t xml:space="preserve"> </w:t>
      </w:r>
      <w:r w:rsidR="00A169CD" w:rsidRPr="000B6829">
        <w:rPr>
          <w:rStyle w:val="BodyCopyText"/>
          <w:b/>
          <w:bCs/>
        </w:rPr>
        <w:t>Appendix A</w:t>
      </w:r>
      <w:r w:rsidRPr="00C22788">
        <w:rPr>
          <w:rStyle w:val="BodyCopyText"/>
        </w:rPr>
        <w:t>.</w:t>
      </w:r>
    </w:p>
    <w:p w14:paraId="1EB28B3A" w14:textId="77777777" w:rsidR="00C22788" w:rsidRDefault="00C22788" w:rsidP="000B4149">
      <w:pPr>
        <w:pStyle w:val="SubHeading3"/>
      </w:pPr>
    </w:p>
    <w:p w14:paraId="4294009E" w14:textId="77777777" w:rsidR="00C22788" w:rsidRDefault="00C22788" w:rsidP="000B4149">
      <w:pPr>
        <w:pStyle w:val="SubHeading3"/>
      </w:pPr>
    </w:p>
    <w:p w14:paraId="42E8915A" w14:textId="77777777" w:rsidR="003730DA" w:rsidRDefault="00446D96" w:rsidP="000B4149">
      <w:pPr>
        <w:pStyle w:val="SubHeading3"/>
      </w:pPr>
      <w:r>
        <w:lastRenderedPageBreak/>
        <w:t xml:space="preserve">5.3.4. </w:t>
      </w:r>
      <w:r w:rsidR="003730DA">
        <w:t>Workplace Violence</w:t>
      </w:r>
    </w:p>
    <w:p w14:paraId="6F1D0F5F" w14:textId="77777777" w:rsidR="003730DA" w:rsidRPr="00C22788" w:rsidRDefault="003730DA" w:rsidP="003730DA">
      <w:pPr>
        <w:rPr>
          <w:rStyle w:val="BodyCopyText"/>
        </w:rPr>
      </w:pPr>
      <w:r w:rsidRPr="00C22788">
        <w:rPr>
          <w:rStyle w:val="BodyCopyText"/>
        </w:rPr>
        <w:t>This section outlines the employers’ responsibility to ensure workers’ physical safety.  Employers are responsible for providing an environment that is safe from bullying, physical, and non-physical violence.</w:t>
      </w:r>
    </w:p>
    <w:p w14:paraId="48E39C02" w14:textId="77777777" w:rsidR="007E4652" w:rsidRDefault="00446D96" w:rsidP="00F5470E">
      <w:pPr>
        <w:pStyle w:val="SubHeading4"/>
      </w:pPr>
      <w:r>
        <w:t xml:space="preserve">5.3.4.1. </w:t>
      </w:r>
      <w:r w:rsidR="007E4652" w:rsidRPr="005A5824">
        <w:t>Video 5</w:t>
      </w:r>
      <w:r w:rsidR="007E4652">
        <w:t xml:space="preserve">: </w:t>
      </w:r>
      <w:hyperlink r:id="rId113" w:history="1">
        <w:r w:rsidR="007E4652" w:rsidRPr="00C22788">
          <w:rPr>
            <w:rStyle w:val="Hyperlink"/>
            <w:rFonts w:cstheme="majorHAnsi"/>
          </w:rPr>
          <w:t>Bullying in the Workplace</w:t>
        </w:r>
      </w:hyperlink>
      <w:r w:rsidR="007E4652" w:rsidRPr="00F66C2E">
        <w:rPr>
          <w:noProof/>
        </w:rPr>
        <w:t xml:space="preserve"> </w:t>
      </w:r>
      <w:bookmarkStart w:id="406" w:name="_Hlk46500548"/>
      <w:r w:rsidR="007E4652">
        <w:rPr>
          <w:noProof/>
        </w:rPr>
        <w:t>(04 minutes, 06 seconds)</w:t>
      </w:r>
      <w:bookmarkEnd w:id="406"/>
      <w:r w:rsidR="00F979C6">
        <w:rPr>
          <w:noProof/>
        </w:rPr>
        <w:t>.</w:t>
      </w:r>
    </w:p>
    <w:p w14:paraId="5EE4D32A" w14:textId="77777777" w:rsidR="003730DA" w:rsidRPr="00C22788" w:rsidRDefault="003730DA" w:rsidP="003730DA">
      <w:pPr>
        <w:rPr>
          <w:rStyle w:val="BodyCopyText"/>
        </w:rPr>
      </w:pPr>
      <w:r w:rsidRPr="00C22788">
        <w:rPr>
          <w:rStyle w:val="BodyCopyText"/>
        </w:rPr>
        <w:t>This short video explains workplace bullying and harassment and the legal duties in B.C. for workers, employers, and supervisors.</w:t>
      </w:r>
    </w:p>
    <w:p w14:paraId="0B85D551" w14:textId="77777777" w:rsidR="007E4652" w:rsidRDefault="00446D96" w:rsidP="00F5470E">
      <w:pPr>
        <w:pStyle w:val="SubHeading4"/>
        <w:rPr>
          <w:noProof/>
        </w:rPr>
      </w:pPr>
      <w:r w:rsidRPr="00446D96">
        <w:rPr>
          <w:rStyle w:val="Heading5Char"/>
        </w:rPr>
        <w:t xml:space="preserve">5.3.4.2. </w:t>
      </w:r>
      <w:r w:rsidR="007E4652" w:rsidRPr="00446D96">
        <w:rPr>
          <w:rStyle w:val="Heading5Char"/>
        </w:rPr>
        <w:t xml:space="preserve">Video 6:  </w:t>
      </w:r>
      <w:hyperlink r:id="rId114" w:history="1">
        <w:r w:rsidR="007E4652" w:rsidRPr="00C22788">
          <w:rPr>
            <w:rStyle w:val="Heading5Char"/>
            <w:color w:val="0000FF"/>
            <w:u w:val="single"/>
          </w:rPr>
          <w:t>Lateral Violence</w:t>
        </w:r>
      </w:hyperlink>
      <w:r w:rsidR="007E4652" w:rsidRPr="00446D96">
        <w:rPr>
          <w:rStyle w:val="Heading5Char"/>
        </w:rPr>
        <w:t xml:space="preserve"> </w:t>
      </w:r>
      <w:bookmarkStart w:id="407" w:name="_Hlk46500595"/>
      <w:r w:rsidR="007E4652" w:rsidRPr="00446D96">
        <w:rPr>
          <w:rStyle w:val="Heading5Char"/>
        </w:rPr>
        <w:t>(19 minutes, 57</w:t>
      </w:r>
      <w:r w:rsidR="007E4652">
        <w:rPr>
          <w:noProof/>
        </w:rPr>
        <w:t xml:space="preserve"> seconds)</w:t>
      </w:r>
      <w:r w:rsidR="00F979C6">
        <w:rPr>
          <w:noProof/>
        </w:rPr>
        <w:t>.</w:t>
      </w:r>
      <w:r w:rsidR="007E4652" w:rsidRPr="00E87F68">
        <w:rPr>
          <w:noProof/>
        </w:rPr>
        <w:t xml:space="preserve"> </w:t>
      </w:r>
      <w:bookmarkEnd w:id="407"/>
    </w:p>
    <w:p w14:paraId="28553CD9" w14:textId="77777777" w:rsidR="003730DA" w:rsidRPr="00C22788" w:rsidRDefault="003730DA" w:rsidP="00F979C6">
      <w:pPr>
        <w:rPr>
          <w:rStyle w:val="BodyCopyText"/>
        </w:rPr>
      </w:pPr>
      <w:r w:rsidRPr="00C22788">
        <w:rPr>
          <w:rStyle w:val="BodyCopyText"/>
        </w:rPr>
        <w:t>This video explores the core issues of lateral violence explored within a First Nations perspective.</w:t>
      </w:r>
    </w:p>
    <w:p w14:paraId="690C220D" w14:textId="77777777" w:rsidR="009E3F91" w:rsidRDefault="00446D96" w:rsidP="00F5470E">
      <w:pPr>
        <w:pStyle w:val="SubHeading4"/>
      </w:pPr>
      <w:r>
        <w:t xml:space="preserve">5.3.4.3. </w:t>
      </w:r>
      <w:r w:rsidR="009E3F91" w:rsidRPr="00063FDE">
        <w:t xml:space="preserve">Learning Activity </w:t>
      </w:r>
      <w:r w:rsidR="009E3F91">
        <w:t>2 Workplace bullying and lateral violence</w:t>
      </w:r>
    </w:p>
    <w:p w14:paraId="11834908" w14:textId="77777777" w:rsidR="00B368F8" w:rsidRPr="00C22788" w:rsidRDefault="00B368F8" w:rsidP="00446D96">
      <w:pPr>
        <w:rPr>
          <w:rStyle w:val="BodyCopyText"/>
        </w:rPr>
      </w:pPr>
      <w:r w:rsidRPr="00C22788">
        <w:rPr>
          <w:rStyle w:val="BodyCopyText"/>
        </w:rPr>
        <w:t xml:space="preserve">The exercise is intended to assist students to better </w:t>
      </w:r>
      <w:r w:rsidR="00166C1E" w:rsidRPr="00C22788">
        <w:rPr>
          <w:rStyle w:val="BodyCopyText"/>
        </w:rPr>
        <w:t xml:space="preserve">identify various forms of bullying and workplace harassment and </w:t>
      </w:r>
      <w:r w:rsidRPr="00C22788">
        <w:rPr>
          <w:rStyle w:val="BodyCopyText"/>
        </w:rPr>
        <w:t xml:space="preserve">understand the impacts of workplace bullying on themselves and their co-workers.  </w:t>
      </w:r>
    </w:p>
    <w:p w14:paraId="7495787E" w14:textId="77777777" w:rsidR="00B91DE2" w:rsidRPr="00B91DE2" w:rsidRDefault="00B91DE2" w:rsidP="00294831">
      <w:pPr>
        <w:pStyle w:val="BodyCopyITALICS"/>
      </w:pPr>
      <w:r w:rsidRPr="00B91DE2">
        <w:t>Instructions</w:t>
      </w:r>
    </w:p>
    <w:p w14:paraId="253C69A5" w14:textId="77777777" w:rsidR="003730DA" w:rsidRPr="00C22788" w:rsidRDefault="00166C1E" w:rsidP="00E34CB4">
      <w:pPr>
        <w:pStyle w:val="ListwithNumbers"/>
        <w:numPr>
          <w:ilvl w:val="0"/>
          <w:numId w:val="97"/>
        </w:numPr>
        <w:rPr>
          <w:rStyle w:val="BodyCopyText"/>
        </w:rPr>
      </w:pPr>
      <w:r w:rsidRPr="00C22788">
        <w:rPr>
          <w:rStyle w:val="BodyCopyText"/>
        </w:rPr>
        <w:t xml:space="preserve">Have students consider their </w:t>
      </w:r>
      <w:r w:rsidR="003730DA" w:rsidRPr="00C22788">
        <w:rPr>
          <w:rStyle w:val="BodyCopyText"/>
        </w:rPr>
        <w:t>own experience with these two issues</w:t>
      </w:r>
      <w:r w:rsidRPr="00C22788">
        <w:rPr>
          <w:rStyle w:val="BodyCopyText"/>
        </w:rPr>
        <w:t>, and write down what they h</w:t>
      </w:r>
      <w:r w:rsidR="003730DA" w:rsidRPr="00C22788">
        <w:rPr>
          <w:rStyle w:val="BodyCopyText"/>
        </w:rPr>
        <w:t>ave witnessed, participated in, or been affected by either of these behaviors</w:t>
      </w:r>
      <w:r w:rsidR="0069731A">
        <w:rPr>
          <w:rStyle w:val="BodyCopyText"/>
        </w:rPr>
        <w:t>.</w:t>
      </w:r>
    </w:p>
    <w:p w14:paraId="19AD99C3" w14:textId="77777777" w:rsidR="00F24142" w:rsidRPr="00C22788" w:rsidRDefault="00166C1E" w:rsidP="00E34CB4">
      <w:pPr>
        <w:pStyle w:val="ListwithNumbers"/>
        <w:numPr>
          <w:ilvl w:val="0"/>
          <w:numId w:val="97"/>
        </w:numPr>
        <w:rPr>
          <w:rStyle w:val="BodyCopyText"/>
        </w:rPr>
      </w:pPr>
      <w:r w:rsidRPr="00C22788">
        <w:rPr>
          <w:rStyle w:val="BodyCopyText"/>
        </w:rPr>
        <w:t xml:space="preserve">Break the students into </w:t>
      </w:r>
      <w:r w:rsidR="003730DA" w:rsidRPr="00C22788">
        <w:rPr>
          <w:rStyle w:val="BodyCopyText"/>
        </w:rPr>
        <w:t>small group</w:t>
      </w:r>
      <w:r w:rsidRPr="00C22788">
        <w:rPr>
          <w:rStyle w:val="BodyCopyText"/>
        </w:rPr>
        <w:t>s</w:t>
      </w:r>
      <w:r w:rsidR="003730DA" w:rsidRPr="00C22788">
        <w:rPr>
          <w:rStyle w:val="BodyCopyText"/>
        </w:rPr>
        <w:t xml:space="preserve"> </w:t>
      </w:r>
      <w:r w:rsidRPr="00C22788">
        <w:rPr>
          <w:rStyle w:val="BodyCopyText"/>
        </w:rPr>
        <w:t xml:space="preserve">and have them </w:t>
      </w:r>
      <w:r w:rsidR="003730DA" w:rsidRPr="00C22788">
        <w:rPr>
          <w:rStyle w:val="BodyCopyText"/>
        </w:rPr>
        <w:t>discuss 2-3 strategies for dealing with or managing these complicated situations</w:t>
      </w:r>
      <w:r w:rsidR="0069731A">
        <w:rPr>
          <w:rStyle w:val="BodyCopyText"/>
        </w:rPr>
        <w:t>.</w:t>
      </w:r>
    </w:p>
    <w:p w14:paraId="33F097DF" w14:textId="77777777" w:rsidR="009E3F91" w:rsidRPr="005830BD" w:rsidRDefault="00446D96" w:rsidP="00F5470E">
      <w:pPr>
        <w:pStyle w:val="SubHeading4"/>
      </w:pPr>
      <w:r>
        <w:lastRenderedPageBreak/>
        <w:t xml:space="preserve">5.3.4.4. </w:t>
      </w:r>
      <w:r w:rsidR="009E3F91" w:rsidRPr="005830BD">
        <w:t>Learning Activity 3 Holding a Safety Meeting</w:t>
      </w:r>
    </w:p>
    <w:p w14:paraId="2FFF0B2C" w14:textId="77777777" w:rsidR="00F5606B" w:rsidRPr="00C22788" w:rsidRDefault="00F5606B" w:rsidP="00446D96">
      <w:pPr>
        <w:rPr>
          <w:rStyle w:val="BodyCopyText"/>
        </w:rPr>
      </w:pPr>
      <w:r w:rsidRPr="00C22788">
        <w:rPr>
          <w:rStyle w:val="BodyCopyText"/>
        </w:rPr>
        <w:t>This activity involves students holding a safety meeting and completing a Safety Meeting and Hazard Checklist.  Forms for the Checklist are found at the end of the student module.</w:t>
      </w:r>
    </w:p>
    <w:p w14:paraId="665C638F" w14:textId="77777777" w:rsidR="00F5606B" w:rsidRPr="00A71021" w:rsidRDefault="00F5606B" w:rsidP="00294831">
      <w:pPr>
        <w:pStyle w:val="BodyCopyITALICS"/>
      </w:pPr>
      <w:r w:rsidRPr="00A71021">
        <w:t>Instructions</w:t>
      </w:r>
    </w:p>
    <w:p w14:paraId="01645738" w14:textId="77777777" w:rsidR="00F5606B" w:rsidRPr="00C22788" w:rsidRDefault="00F5606B" w:rsidP="00E34CB4">
      <w:pPr>
        <w:pStyle w:val="ListwithNumbers"/>
        <w:numPr>
          <w:ilvl w:val="0"/>
          <w:numId w:val="98"/>
        </w:numPr>
        <w:rPr>
          <w:rStyle w:val="BodyCopyText"/>
        </w:rPr>
      </w:pPr>
      <w:r w:rsidRPr="00C22788">
        <w:rPr>
          <w:rStyle w:val="BodyCopyText"/>
        </w:rPr>
        <w:t>Have the students watch videos 1, 2, and 3</w:t>
      </w:r>
      <w:r w:rsidR="0069731A">
        <w:rPr>
          <w:rStyle w:val="BodyCopyText"/>
        </w:rPr>
        <w:t>.</w:t>
      </w:r>
    </w:p>
    <w:p w14:paraId="0172B2E6" w14:textId="77777777" w:rsidR="00F5606B" w:rsidRPr="00C22788" w:rsidRDefault="00F5606B" w:rsidP="00E34CB4">
      <w:pPr>
        <w:pStyle w:val="ListwithNumbers"/>
        <w:numPr>
          <w:ilvl w:val="0"/>
          <w:numId w:val="98"/>
        </w:numPr>
        <w:rPr>
          <w:rStyle w:val="BodyCopyText"/>
        </w:rPr>
      </w:pPr>
      <w:r w:rsidRPr="00C22788">
        <w:rPr>
          <w:rStyle w:val="BodyCopyText"/>
        </w:rPr>
        <w:t xml:space="preserve">Hold </w:t>
      </w:r>
      <w:r w:rsidR="009E3F91" w:rsidRPr="00C22788">
        <w:rPr>
          <w:rStyle w:val="BodyCopyText"/>
        </w:rPr>
        <w:t xml:space="preserve">a </w:t>
      </w:r>
      <w:r w:rsidRPr="00C22788">
        <w:rPr>
          <w:rStyle w:val="BodyCopyText"/>
        </w:rPr>
        <w:t>safety meeting with the class to model how to lead a safety meeting</w:t>
      </w:r>
      <w:r w:rsidR="0069731A">
        <w:rPr>
          <w:rStyle w:val="BodyCopyText"/>
        </w:rPr>
        <w:t>.</w:t>
      </w:r>
    </w:p>
    <w:p w14:paraId="2845D3D6" w14:textId="77777777" w:rsidR="00F5606B" w:rsidRPr="00C22788" w:rsidRDefault="00F5606B" w:rsidP="00E34CB4">
      <w:pPr>
        <w:pStyle w:val="ListwithNumbers"/>
        <w:numPr>
          <w:ilvl w:val="0"/>
          <w:numId w:val="98"/>
        </w:numPr>
        <w:rPr>
          <w:rStyle w:val="BodyCopyText"/>
        </w:rPr>
      </w:pPr>
      <w:r w:rsidRPr="00C22788">
        <w:rPr>
          <w:rStyle w:val="BodyCopyText"/>
        </w:rPr>
        <w:t>Divide students into small groups</w:t>
      </w:r>
      <w:r w:rsidR="0069731A">
        <w:rPr>
          <w:rStyle w:val="BodyCopyText"/>
        </w:rPr>
        <w:t>.</w:t>
      </w:r>
      <w:r w:rsidRPr="00C22788">
        <w:rPr>
          <w:rStyle w:val="BodyCopyText"/>
        </w:rPr>
        <w:t xml:space="preserve"> </w:t>
      </w:r>
    </w:p>
    <w:p w14:paraId="19DC7326" w14:textId="77777777" w:rsidR="00F5606B" w:rsidRPr="00C22788" w:rsidRDefault="00F5606B" w:rsidP="00E34CB4">
      <w:pPr>
        <w:pStyle w:val="ListwithNumbers"/>
        <w:numPr>
          <w:ilvl w:val="0"/>
          <w:numId w:val="98"/>
        </w:numPr>
        <w:rPr>
          <w:rStyle w:val="BodyCopyText"/>
        </w:rPr>
      </w:pPr>
      <w:r w:rsidRPr="00C22788">
        <w:rPr>
          <w:rStyle w:val="BodyCopyText"/>
        </w:rPr>
        <w:t>Ask each group to appoint one person to be the Supervisor; the other others can be employees</w:t>
      </w:r>
      <w:r w:rsidR="0069731A">
        <w:rPr>
          <w:rStyle w:val="BodyCopyText"/>
        </w:rPr>
        <w:t>.</w:t>
      </w:r>
    </w:p>
    <w:p w14:paraId="393A3F0D" w14:textId="77777777" w:rsidR="00F5606B" w:rsidRPr="00C22788" w:rsidRDefault="00F5606B" w:rsidP="00E34CB4">
      <w:pPr>
        <w:pStyle w:val="ListwithNumbers"/>
        <w:numPr>
          <w:ilvl w:val="0"/>
          <w:numId w:val="98"/>
        </w:numPr>
        <w:rPr>
          <w:rStyle w:val="BodyCopyText"/>
        </w:rPr>
      </w:pPr>
      <w:r w:rsidRPr="00C22788">
        <w:rPr>
          <w:rStyle w:val="BodyCopyText"/>
        </w:rPr>
        <w:t xml:space="preserve">Working in their groups, have students take turns </w:t>
      </w:r>
      <w:r w:rsidR="009E3F91" w:rsidRPr="00C22788">
        <w:rPr>
          <w:rStyle w:val="BodyCopyText"/>
        </w:rPr>
        <w:t xml:space="preserve">being the Supervisor and </w:t>
      </w:r>
      <w:r w:rsidRPr="00C22788">
        <w:rPr>
          <w:rStyle w:val="BodyCopyText"/>
        </w:rPr>
        <w:t>leading a safety meeting</w:t>
      </w:r>
      <w:r w:rsidR="00E76E2A" w:rsidRPr="00C22788">
        <w:rPr>
          <w:rStyle w:val="BodyCopyText"/>
        </w:rPr>
        <w:t>,</w:t>
      </w:r>
      <w:r w:rsidRPr="00C22788">
        <w:rPr>
          <w:rStyle w:val="BodyCopyText"/>
        </w:rPr>
        <w:t xml:space="preserve"> </w:t>
      </w:r>
      <w:r w:rsidR="00E76E2A" w:rsidRPr="00C22788">
        <w:rPr>
          <w:rStyle w:val="BodyCopyText"/>
        </w:rPr>
        <w:t xml:space="preserve">using </w:t>
      </w:r>
      <w:r w:rsidRPr="00C22788">
        <w:rPr>
          <w:rStyle w:val="BodyCopyText"/>
        </w:rPr>
        <w:t>the Safety Meeting and Hazard Checklist</w:t>
      </w:r>
      <w:r w:rsidR="00E76E2A" w:rsidRPr="00C22788">
        <w:rPr>
          <w:rStyle w:val="BodyCopyText"/>
        </w:rPr>
        <w:t xml:space="preserve"> form in </w:t>
      </w:r>
      <w:r w:rsidR="00E76E2A" w:rsidRPr="00C22788">
        <w:rPr>
          <w:rStyle w:val="BodyCopyText"/>
          <w:b/>
          <w:bCs/>
        </w:rPr>
        <w:t>Appendix A</w:t>
      </w:r>
      <w:r w:rsidR="00E76E2A" w:rsidRPr="00C22788">
        <w:rPr>
          <w:rStyle w:val="BodyCopyText"/>
        </w:rPr>
        <w:t xml:space="preserve"> of the module</w:t>
      </w:r>
      <w:r w:rsidR="0069731A">
        <w:rPr>
          <w:rStyle w:val="BodyCopyText"/>
        </w:rPr>
        <w:t>.</w:t>
      </w:r>
    </w:p>
    <w:p w14:paraId="0A91A770" w14:textId="77777777" w:rsidR="00E76E2A" w:rsidRPr="005830BD" w:rsidRDefault="00446D96" w:rsidP="00F5470E">
      <w:pPr>
        <w:pStyle w:val="SubHeading4"/>
      </w:pPr>
      <w:r>
        <w:t xml:space="preserve">5.3.4.5. </w:t>
      </w:r>
      <w:r w:rsidR="00E76E2A" w:rsidRPr="005830BD">
        <w:t>Learning Activity 4 Completing a Job Safety Analysis (JSA)</w:t>
      </w:r>
    </w:p>
    <w:p w14:paraId="10D1170F" w14:textId="77777777" w:rsidR="00F5606B" w:rsidRPr="000B6829" w:rsidRDefault="00F5606B" w:rsidP="00F5606B">
      <w:pPr>
        <w:rPr>
          <w:rStyle w:val="BodyCopyText"/>
        </w:rPr>
      </w:pPr>
      <w:r w:rsidRPr="000B6829">
        <w:rPr>
          <w:rStyle w:val="BodyCopyText"/>
        </w:rPr>
        <w:t>This learning activity involves students becoming familiar with conducting safety assessments at work sites.  Students can use the Job Safety Analysis forms at the end of the student module to record their results.</w:t>
      </w:r>
    </w:p>
    <w:p w14:paraId="406E43BC" w14:textId="77777777" w:rsidR="00F5606B" w:rsidRPr="00A71021" w:rsidRDefault="00F5606B" w:rsidP="00294831">
      <w:pPr>
        <w:pStyle w:val="BodyCopyITALICS"/>
      </w:pPr>
      <w:r w:rsidRPr="00A71021">
        <w:t>Instructions</w:t>
      </w:r>
    </w:p>
    <w:p w14:paraId="6129605B" w14:textId="77777777" w:rsidR="00F5606B" w:rsidRPr="000B6829" w:rsidRDefault="00355B1C" w:rsidP="00E34CB4">
      <w:pPr>
        <w:pStyle w:val="ListParagraph"/>
        <w:numPr>
          <w:ilvl w:val="0"/>
          <w:numId w:val="6"/>
        </w:numPr>
        <w:rPr>
          <w:rStyle w:val="BodyCopyText"/>
        </w:rPr>
      </w:pPr>
      <w:r>
        <w:rPr>
          <w:rStyle w:val="BodyCopyText"/>
        </w:rPr>
        <w:t xml:space="preserve"> </w:t>
      </w:r>
      <w:r w:rsidR="00F5606B" w:rsidRPr="000B6829">
        <w:rPr>
          <w:rStyle w:val="BodyCopyText"/>
        </w:rPr>
        <w:t>Break students into small groups</w:t>
      </w:r>
      <w:r w:rsidR="0069731A">
        <w:rPr>
          <w:rStyle w:val="BodyCopyText"/>
        </w:rPr>
        <w:t>.</w:t>
      </w:r>
    </w:p>
    <w:p w14:paraId="0B6273D4" w14:textId="77777777" w:rsidR="00F5606B" w:rsidRPr="000B6829" w:rsidRDefault="00355B1C" w:rsidP="00E34CB4">
      <w:pPr>
        <w:pStyle w:val="ListParagraph"/>
        <w:numPr>
          <w:ilvl w:val="0"/>
          <w:numId w:val="6"/>
        </w:numPr>
        <w:rPr>
          <w:rStyle w:val="BodyCopyText"/>
        </w:rPr>
      </w:pPr>
      <w:r>
        <w:rPr>
          <w:rStyle w:val="BodyCopyText"/>
        </w:rPr>
        <w:t xml:space="preserve"> </w:t>
      </w:r>
      <w:r w:rsidR="00F5606B" w:rsidRPr="000B6829">
        <w:rPr>
          <w:rStyle w:val="BodyCopyText"/>
        </w:rPr>
        <w:t xml:space="preserve">Have each group select and assess a different area of the building </w:t>
      </w:r>
      <w:r>
        <w:rPr>
          <w:rStyle w:val="BodyCopyText"/>
        </w:rPr>
        <w:br/>
      </w:r>
      <w:r w:rsidR="00F5606B" w:rsidRPr="000B6829">
        <w:rPr>
          <w:rStyle w:val="BodyCopyText"/>
        </w:rPr>
        <w:t xml:space="preserve">where the training is </w:t>
      </w:r>
      <w:r w:rsidR="00E76E2A" w:rsidRPr="000B6829">
        <w:rPr>
          <w:rStyle w:val="BodyCopyText"/>
        </w:rPr>
        <w:t>taking place and assess it for hazards</w:t>
      </w:r>
      <w:r w:rsidR="0069731A">
        <w:rPr>
          <w:rStyle w:val="BodyCopyText"/>
        </w:rPr>
        <w:t>.</w:t>
      </w:r>
    </w:p>
    <w:p w14:paraId="5B024DA7" w14:textId="77777777" w:rsidR="00F5606B" w:rsidRPr="000B6829" w:rsidRDefault="00F5606B" w:rsidP="00E34CB4">
      <w:pPr>
        <w:pStyle w:val="ListParagraph"/>
        <w:numPr>
          <w:ilvl w:val="0"/>
          <w:numId w:val="159"/>
        </w:numPr>
        <w:rPr>
          <w:rStyle w:val="BodyCopyText"/>
        </w:rPr>
      </w:pPr>
      <w:r w:rsidRPr="000B6829">
        <w:rPr>
          <w:rStyle w:val="BodyCopyText"/>
        </w:rPr>
        <w:lastRenderedPageBreak/>
        <w:t>Encourage students to focus on using legible hand-writing and clear communication</w:t>
      </w:r>
      <w:r w:rsidR="0069731A">
        <w:rPr>
          <w:rStyle w:val="BodyCopyText"/>
        </w:rPr>
        <w:t>.</w:t>
      </w:r>
    </w:p>
    <w:p w14:paraId="0269DE02" w14:textId="77777777" w:rsidR="00F5606B" w:rsidRPr="000B6829" w:rsidRDefault="00F5606B" w:rsidP="00E34CB4">
      <w:pPr>
        <w:pStyle w:val="ListParagraph"/>
        <w:numPr>
          <w:ilvl w:val="0"/>
          <w:numId w:val="159"/>
        </w:numPr>
        <w:rPr>
          <w:rStyle w:val="BodyCopyText"/>
        </w:rPr>
      </w:pPr>
      <w:r w:rsidRPr="000B6829">
        <w:rPr>
          <w:rStyle w:val="BodyCopyText"/>
        </w:rPr>
        <w:t>Discuss findings as a class.</w:t>
      </w:r>
    </w:p>
    <w:p w14:paraId="32769A24" w14:textId="77777777" w:rsidR="00F5606B" w:rsidRDefault="00446D96" w:rsidP="000B4149">
      <w:pPr>
        <w:pStyle w:val="SubHeading3"/>
      </w:pPr>
      <w:r>
        <w:t xml:space="preserve">5.3.5. </w:t>
      </w:r>
      <w:r w:rsidR="00F5606B" w:rsidRPr="00A71021">
        <w:t>Safety Legislation and Legal Framework</w:t>
      </w:r>
    </w:p>
    <w:p w14:paraId="0B041F64" w14:textId="77777777" w:rsidR="008F697D" w:rsidRPr="000B6829" w:rsidRDefault="008F697D" w:rsidP="008F697D">
      <w:pPr>
        <w:rPr>
          <w:rStyle w:val="BodyCopyText"/>
        </w:rPr>
      </w:pPr>
      <w:r w:rsidRPr="000B6829">
        <w:rPr>
          <w:rStyle w:val="BodyCopyText"/>
        </w:rPr>
        <w:t>The section outlines the role of WorkSafeBC</w:t>
      </w:r>
      <w:r w:rsidR="004A7AEC" w:rsidRPr="000B6829">
        <w:rPr>
          <w:rStyle w:val="BodyCopyText"/>
        </w:rPr>
        <w:t xml:space="preserve"> in establishing minimum health and safety standards, and its responsibility of enforcing those standards.  Note that the natural gas industry frequently has requirements that go beyond those minimum standards set by WorkSafeBC.</w:t>
      </w:r>
    </w:p>
    <w:p w14:paraId="3834EE4F" w14:textId="77777777" w:rsidR="00F5606B" w:rsidRPr="00A71021" w:rsidRDefault="00BB7571" w:rsidP="00F5470E">
      <w:pPr>
        <w:pStyle w:val="SubHeading4"/>
      </w:pPr>
      <w:r>
        <w:t xml:space="preserve">5.3.5.1. </w:t>
      </w:r>
      <w:r w:rsidR="00F5606B" w:rsidRPr="00A71021">
        <w:t>WorkSafeBC</w:t>
      </w:r>
    </w:p>
    <w:p w14:paraId="61A72244" w14:textId="77777777" w:rsidR="009F5C29" w:rsidRPr="000B6829" w:rsidRDefault="009F5C29" w:rsidP="001A4DD0">
      <w:pPr>
        <w:pStyle w:val="ListwithBullets"/>
        <w:rPr>
          <w:rStyle w:val="BodyCopyText"/>
        </w:rPr>
      </w:pPr>
      <w:bookmarkStart w:id="408" w:name="_Hlk47543963"/>
      <w:r w:rsidRPr="000B6829">
        <w:rPr>
          <w:rStyle w:val="BodyCopyText"/>
        </w:rPr>
        <w:t xml:space="preserve">Website 1:  </w:t>
      </w:r>
      <w:hyperlink r:id="rId115" w:history="1">
        <w:r w:rsidRPr="00965FAE">
          <w:rPr>
            <w:rStyle w:val="BodyCopyText"/>
            <w:color w:val="0000FF"/>
            <w:u w:val="single"/>
          </w:rPr>
          <w:t>WorkSafeBC</w:t>
        </w:r>
      </w:hyperlink>
      <w:r w:rsidR="00355B1C" w:rsidRPr="00355B1C">
        <w:rPr>
          <w:rStyle w:val="BodyCopyText"/>
          <w:color w:val="0000FF"/>
        </w:rPr>
        <w:t>.</w:t>
      </w:r>
    </w:p>
    <w:bookmarkEnd w:id="408"/>
    <w:p w14:paraId="63DA752D" w14:textId="77777777" w:rsidR="00F5606B" w:rsidRPr="00E76E2A" w:rsidRDefault="00BB7571" w:rsidP="00661D7B">
      <w:pPr>
        <w:pStyle w:val="SubHeading5"/>
      </w:pPr>
      <w:r>
        <w:t xml:space="preserve">5.3.5.1.1. </w:t>
      </w:r>
      <w:r w:rsidR="001D532E" w:rsidRPr="001D532E">
        <w:t>Key documents on WorkSafeBC’s website</w:t>
      </w:r>
    </w:p>
    <w:p w14:paraId="4ECE1D75" w14:textId="77777777" w:rsidR="00A33AD6" w:rsidRPr="000B6829" w:rsidRDefault="00A33AD6" w:rsidP="001D532E">
      <w:pPr>
        <w:rPr>
          <w:rStyle w:val="BodyCopyText"/>
        </w:rPr>
      </w:pPr>
      <w:r w:rsidRPr="000B6829">
        <w:rPr>
          <w:rStyle w:val="BodyCopyText"/>
        </w:rPr>
        <w:t xml:space="preserve">There are five key documents workers and employers need to be aware of </w:t>
      </w:r>
      <w:r w:rsidR="00BB7571" w:rsidRPr="000B6829">
        <w:rPr>
          <w:rStyle w:val="BodyCopyText"/>
        </w:rPr>
        <w:t>to</w:t>
      </w:r>
      <w:r w:rsidRPr="000B6829">
        <w:rPr>
          <w:rStyle w:val="BodyCopyText"/>
        </w:rPr>
        <w:t xml:space="preserve"> understand and meet WorkSafeBC minimum requirements.</w:t>
      </w:r>
    </w:p>
    <w:p w14:paraId="544CF0BD" w14:textId="77777777" w:rsidR="003A7F6F" w:rsidRPr="000B6829" w:rsidRDefault="001A089F" w:rsidP="00E34CB4">
      <w:pPr>
        <w:numPr>
          <w:ilvl w:val="0"/>
          <w:numId w:val="7"/>
        </w:numPr>
        <w:ind w:left="924" w:hanging="357"/>
        <w:rPr>
          <w:rStyle w:val="BodyCopyText"/>
        </w:rPr>
      </w:pPr>
      <w:hyperlink r:id="rId116" w:history="1">
        <w:r w:rsidR="00F5606B" w:rsidRPr="000B6829">
          <w:rPr>
            <w:rStyle w:val="BodyCopyText"/>
            <w:color w:val="0000FF"/>
            <w:u w:val="single"/>
          </w:rPr>
          <w:t>Workers Compensation Act</w:t>
        </w:r>
      </w:hyperlink>
      <w:r w:rsidR="00F5606B" w:rsidRPr="000B6829">
        <w:rPr>
          <w:rStyle w:val="BodyCopyText"/>
        </w:rPr>
        <w:t xml:space="preserve"> (WCA) explains the rights and responsibilities of employers and workers with respect to health and safety.  </w:t>
      </w:r>
    </w:p>
    <w:p w14:paraId="26BC5755" w14:textId="77777777" w:rsidR="00F5606B" w:rsidRPr="000B6829" w:rsidRDefault="00F5606B" w:rsidP="00E34CB4">
      <w:pPr>
        <w:numPr>
          <w:ilvl w:val="1"/>
          <w:numId w:val="7"/>
        </w:numPr>
        <w:rPr>
          <w:rStyle w:val="BodyCopyText"/>
        </w:rPr>
      </w:pPr>
      <w:r w:rsidRPr="000B6829">
        <w:rPr>
          <w:rStyle w:val="BodyCopyText"/>
        </w:rPr>
        <w:t xml:space="preserve">Check out </w:t>
      </w:r>
      <w:hyperlink r:id="rId117" w:history="1">
        <w:r w:rsidR="003A7F6F" w:rsidRPr="000B6829">
          <w:rPr>
            <w:rStyle w:val="BodyCopyText"/>
            <w:color w:val="0000FF"/>
            <w:u w:val="single"/>
          </w:rPr>
          <w:t>Part 3 Occupational Health and Safety</w:t>
        </w:r>
      </w:hyperlink>
      <w:r w:rsidR="00355B1C" w:rsidRPr="00355B1C">
        <w:rPr>
          <w:rStyle w:val="BodyCopyText"/>
          <w:color w:val="0000FF"/>
        </w:rPr>
        <w:t>.</w:t>
      </w:r>
      <w:r w:rsidRPr="000B6829">
        <w:rPr>
          <w:rStyle w:val="BodyCopyText"/>
        </w:rPr>
        <w:t xml:space="preserve"> </w:t>
      </w:r>
    </w:p>
    <w:p w14:paraId="226F1519" w14:textId="77777777" w:rsidR="003A7F6F" w:rsidRPr="000B6829" w:rsidRDefault="003A7F6F" w:rsidP="00E34CB4">
      <w:pPr>
        <w:pStyle w:val="ListParagraph"/>
        <w:numPr>
          <w:ilvl w:val="1"/>
          <w:numId w:val="7"/>
        </w:numPr>
        <w:rPr>
          <w:rStyle w:val="BodyCopyText"/>
        </w:rPr>
      </w:pPr>
      <w:r w:rsidRPr="000B6829">
        <w:rPr>
          <w:rStyle w:val="BodyCopyText"/>
        </w:rPr>
        <w:t>Scroll down to Division 3 and you will see the specific requirements for all employers, workers, supervisors, suppliers, and others</w:t>
      </w:r>
      <w:r w:rsidR="0069731A">
        <w:rPr>
          <w:rStyle w:val="BodyCopyText"/>
        </w:rPr>
        <w:t>.</w:t>
      </w:r>
    </w:p>
    <w:p w14:paraId="1A8922EC" w14:textId="77777777" w:rsidR="00F5606B" w:rsidRPr="000B6829" w:rsidRDefault="001A089F" w:rsidP="00E34CB4">
      <w:pPr>
        <w:numPr>
          <w:ilvl w:val="0"/>
          <w:numId w:val="7"/>
        </w:numPr>
        <w:ind w:left="924" w:hanging="357"/>
        <w:rPr>
          <w:rStyle w:val="BodyCopyText"/>
        </w:rPr>
      </w:pPr>
      <w:hyperlink r:id="rId118" w:history="1">
        <w:r w:rsidR="00F5606B" w:rsidRPr="000B6829">
          <w:rPr>
            <w:rStyle w:val="BodyCopyText"/>
            <w:color w:val="0000FF"/>
            <w:u w:val="single"/>
          </w:rPr>
          <w:t>Hazardous Products Act</w:t>
        </w:r>
        <w:r w:rsidR="00F5606B" w:rsidRPr="000B6829">
          <w:rPr>
            <w:rStyle w:val="BodyCopyText"/>
          </w:rPr>
          <w:t> </w:t>
        </w:r>
      </w:hyperlink>
      <w:r w:rsidR="00F5606B" w:rsidRPr="000B6829">
        <w:rPr>
          <w:rStyle w:val="BodyCopyText"/>
        </w:rPr>
        <w:t>(HPA) (Canada) defines which materials are included in the WHMIS (Workplace Hazardous Materials Information System) and what information suppliers must provide to employers for controlled products used in the workplace.</w:t>
      </w:r>
    </w:p>
    <w:p w14:paraId="1A0D6C1D" w14:textId="77777777" w:rsidR="00F5606B" w:rsidRPr="000B6829" w:rsidRDefault="001A089F" w:rsidP="00E34CB4">
      <w:pPr>
        <w:numPr>
          <w:ilvl w:val="0"/>
          <w:numId w:val="7"/>
        </w:numPr>
        <w:ind w:left="924" w:hanging="357"/>
        <w:rPr>
          <w:rStyle w:val="BodyCopyText"/>
        </w:rPr>
      </w:pPr>
      <w:hyperlink r:id="rId119" w:history="1">
        <w:r w:rsidR="00F5606B" w:rsidRPr="000B6829">
          <w:rPr>
            <w:rStyle w:val="BodyCopyText"/>
            <w:color w:val="0000FF"/>
            <w:u w:val="single"/>
          </w:rPr>
          <w:t>Occupational Health and Safety</w:t>
        </w:r>
        <w:r w:rsidR="00F5606B" w:rsidRPr="000B6829">
          <w:rPr>
            <w:rStyle w:val="BodyCopyText"/>
          </w:rPr>
          <w:t xml:space="preserve"> (OHS) Regulation</w:t>
        </w:r>
      </w:hyperlink>
      <w:r w:rsidR="00F5606B" w:rsidRPr="000B6829">
        <w:rPr>
          <w:rStyle w:val="BodyCopyText"/>
        </w:rPr>
        <w:t xml:space="preserve"> contains the specific legal requirements that must be met by all workplaces under the inspection jurisdiction of WorkSafeBC.   </w:t>
      </w:r>
    </w:p>
    <w:p w14:paraId="0FF946BE" w14:textId="77777777" w:rsidR="00F5606B" w:rsidRPr="000B6829" w:rsidRDefault="001A089F" w:rsidP="00E34CB4">
      <w:pPr>
        <w:numPr>
          <w:ilvl w:val="0"/>
          <w:numId w:val="7"/>
        </w:numPr>
        <w:ind w:left="924" w:hanging="357"/>
        <w:rPr>
          <w:rStyle w:val="BodyCopyText"/>
        </w:rPr>
      </w:pPr>
      <w:hyperlink r:id="rId120" w:history="1">
        <w:r w:rsidR="00F5606B" w:rsidRPr="000B6829">
          <w:rPr>
            <w:rStyle w:val="BodyCopyText"/>
            <w:color w:val="0000FF"/>
            <w:u w:val="single"/>
          </w:rPr>
          <w:t>Prevention Manual</w:t>
        </w:r>
      </w:hyperlink>
      <w:r w:rsidR="00F5606B" w:rsidRPr="000B6829">
        <w:rPr>
          <w:rStyle w:val="BodyCopyText"/>
        </w:rPr>
        <w:t xml:space="preserve"> (policies) contains WorkSafeBC policy with respect to matters under Part 3 of the WCA and the Occupational Health and Safety Regulation.  </w:t>
      </w:r>
    </w:p>
    <w:p w14:paraId="691B8EF5" w14:textId="77777777" w:rsidR="00F5606B" w:rsidRPr="000B6829" w:rsidRDefault="001A089F" w:rsidP="00E34CB4">
      <w:pPr>
        <w:numPr>
          <w:ilvl w:val="0"/>
          <w:numId w:val="7"/>
        </w:numPr>
        <w:ind w:left="924" w:hanging="357"/>
        <w:rPr>
          <w:rStyle w:val="BodyCopyText"/>
        </w:rPr>
      </w:pPr>
      <w:hyperlink r:id="rId121" w:history="1">
        <w:r w:rsidR="00BA5B13" w:rsidRPr="000B6829">
          <w:rPr>
            <w:rStyle w:val="BodyCopyText"/>
            <w:color w:val="0000FF"/>
            <w:u w:val="single"/>
          </w:rPr>
          <w:t>OHS Guidelines</w:t>
        </w:r>
      </w:hyperlink>
      <w:r w:rsidR="00F5606B" w:rsidRPr="000B6829">
        <w:rPr>
          <w:rStyle w:val="BodyCopyText"/>
        </w:rPr>
        <w:t xml:space="preserve"> help interpret and provide ways to comply with OHS Regulation and the WCA.</w:t>
      </w:r>
    </w:p>
    <w:p w14:paraId="61484616" w14:textId="77777777" w:rsidR="008836ED" w:rsidRPr="000B6829" w:rsidRDefault="008836ED" w:rsidP="001D532E">
      <w:pPr>
        <w:rPr>
          <w:rStyle w:val="BodyCopyText"/>
        </w:rPr>
      </w:pPr>
      <w:r w:rsidRPr="000B6829">
        <w:rPr>
          <w:rStyle w:val="BodyCopyText"/>
        </w:rPr>
        <w:t xml:space="preserve">Check out WorkSafeBC’s safety information and links specific to the </w:t>
      </w:r>
      <w:hyperlink r:id="rId122" w:history="1">
        <w:r w:rsidRPr="000B6829">
          <w:rPr>
            <w:rStyle w:val="BodyCopyText"/>
            <w:color w:val="0000FF"/>
            <w:u w:val="single"/>
          </w:rPr>
          <w:t>oil and gas</w:t>
        </w:r>
      </w:hyperlink>
      <w:r w:rsidRPr="000B6829">
        <w:rPr>
          <w:rStyle w:val="BodyCopyText"/>
        </w:rPr>
        <w:t xml:space="preserve"> industry.</w:t>
      </w:r>
    </w:p>
    <w:p w14:paraId="2CB5A837" w14:textId="77777777" w:rsidR="00F5606B" w:rsidRPr="00A71021" w:rsidRDefault="009B79E9" w:rsidP="00F5470E">
      <w:pPr>
        <w:pStyle w:val="SubHeading4"/>
      </w:pPr>
      <w:r>
        <w:t xml:space="preserve">5.3.5.2. </w:t>
      </w:r>
      <w:r w:rsidR="00F5606B" w:rsidRPr="00A71021">
        <w:t>Other sources of information about safety</w:t>
      </w:r>
    </w:p>
    <w:p w14:paraId="500300E0" w14:textId="77777777" w:rsidR="00491AAE" w:rsidRPr="000B6829" w:rsidRDefault="00491AAE" w:rsidP="001A4DD0">
      <w:pPr>
        <w:pStyle w:val="ListwithBullets"/>
        <w:rPr>
          <w:rStyle w:val="BodyCopyText"/>
        </w:rPr>
      </w:pPr>
      <w:r w:rsidRPr="000B6829">
        <w:rPr>
          <w:rStyle w:val="BodyCopyText"/>
        </w:rPr>
        <w:t xml:space="preserve">Website 2:  </w:t>
      </w:r>
      <w:hyperlink r:id="rId123" w:history="1">
        <w:r w:rsidRPr="00965FAE">
          <w:rPr>
            <w:rStyle w:val="BodyCopyText"/>
            <w:color w:val="0000FF"/>
            <w:u w:val="single"/>
          </w:rPr>
          <w:t>OHS Canada</w:t>
        </w:r>
      </w:hyperlink>
      <w:r w:rsidR="00355B1C" w:rsidRPr="00355B1C">
        <w:rPr>
          <w:rStyle w:val="BodyCopyText"/>
          <w:color w:val="0000FF"/>
        </w:rPr>
        <w:t>.</w:t>
      </w:r>
    </w:p>
    <w:p w14:paraId="1E456260" w14:textId="77777777" w:rsidR="003B22B4" w:rsidRPr="000B6829" w:rsidRDefault="003B22B4" w:rsidP="00E34CB4">
      <w:pPr>
        <w:pStyle w:val="ListwithBullets"/>
        <w:numPr>
          <w:ilvl w:val="0"/>
          <w:numId w:val="160"/>
        </w:numPr>
        <w:rPr>
          <w:rStyle w:val="BodyCopyText"/>
        </w:rPr>
      </w:pPr>
      <w:r w:rsidRPr="000B6829">
        <w:rPr>
          <w:rStyle w:val="BodyCopyText"/>
        </w:rPr>
        <w:t>Canada’s online occupational health and safety magazine.</w:t>
      </w:r>
    </w:p>
    <w:p w14:paraId="66DBBDE9" w14:textId="77777777" w:rsidR="00E0330F" w:rsidRPr="000B6829" w:rsidRDefault="00E0330F" w:rsidP="001A4DD0">
      <w:pPr>
        <w:pStyle w:val="ListwithBullets"/>
        <w:rPr>
          <w:rStyle w:val="BodyCopyText"/>
        </w:rPr>
      </w:pPr>
      <w:bookmarkStart w:id="409" w:name="_Hlk47603720"/>
      <w:r w:rsidRPr="000B6829">
        <w:rPr>
          <w:rStyle w:val="BodyCopyText"/>
        </w:rPr>
        <w:t xml:space="preserve">Website 3:  </w:t>
      </w:r>
      <w:hyperlink r:id="rId124" w:history="1">
        <w:r w:rsidRPr="00965FAE">
          <w:rPr>
            <w:rStyle w:val="BodyCopyText"/>
            <w:color w:val="0000FF"/>
            <w:u w:val="single"/>
          </w:rPr>
          <w:t>Canadian Centre for Occupational Health and Safety</w:t>
        </w:r>
      </w:hyperlink>
      <w:r w:rsidR="00355B1C" w:rsidRPr="00355B1C">
        <w:rPr>
          <w:rStyle w:val="BodyCopyText"/>
          <w:color w:val="0000FF"/>
        </w:rPr>
        <w:t>.</w:t>
      </w:r>
    </w:p>
    <w:bookmarkEnd w:id="409"/>
    <w:p w14:paraId="171186F6" w14:textId="77777777" w:rsidR="00F5606B" w:rsidRPr="000B6829" w:rsidRDefault="00491AAE" w:rsidP="00E34CB4">
      <w:pPr>
        <w:pStyle w:val="ListwithBullets"/>
        <w:numPr>
          <w:ilvl w:val="0"/>
          <w:numId w:val="161"/>
        </w:numPr>
        <w:rPr>
          <w:rStyle w:val="BodyCopyText"/>
        </w:rPr>
      </w:pPr>
      <w:r w:rsidRPr="000B6829">
        <w:rPr>
          <w:rStyle w:val="BodyCopyText"/>
        </w:rPr>
        <w:t>T</w:t>
      </w:r>
      <w:r w:rsidR="00F5606B" w:rsidRPr="000B6829">
        <w:rPr>
          <w:rStyle w:val="BodyCopyText"/>
        </w:rPr>
        <w:t xml:space="preserve">ools and resources to improve workplace health and safety programs.  </w:t>
      </w:r>
    </w:p>
    <w:p w14:paraId="167353C0" w14:textId="77777777" w:rsidR="00E0330F" w:rsidRPr="000B6829" w:rsidRDefault="00E0330F" w:rsidP="001A4DD0">
      <w:pPr>
        <w:pStyle w:val="ListwithBullets"/>
        <w:rPr>
          <w:rStyle w:val="BodyCopyText"/>
        </w:rPr>
      </w:pPr>
      <w:r w:rsidRPr="000B6829">
        <w:rPr>
          <w:rStyle w:val="BodyCopyText"/>
        </w:rPr>
        <w:t xml:space="preserve">Website 4:  </w:t>
      </w:r>
      <w:hyperlink r:id="rId125" w:history="1">
        <w:r w:rsidRPr="00965FAE">
          <w:rPr>
            <w:rStyle w:val="BodyCopyText"/>
            <w:color w:val="0000FF"/>
            <w:u w:val="single"/>
          </w:rPr>
          <w:t>Energy Safety Canada</w:t>
        </w:r>
      </w:hyperlink>
      <w:r w:rsidR="00355B1C" w:rsidRPr="00355B1C">
        <w:rPr>
          <w:rStyle w:val="BodyCopyText"/>
          <w:color w:val="0000FF"/>
        </w:rPr>
        <w:t>.</w:t>
      </w:r>
    </w:p>
    <w:p w14:paraId="6160B20F" w14:textId="77777777" w:rsidR="00491AAE" w:rsidRPr="000B6829" w:rsidRDefault="00491AAE" w:rsidP="00E34CB4">
      <w:pPr>
        <w:pStyle w:val="ListwithBullets"/>
        <w:numPr>
          <w:ilvl w:val="0"/>
          <w:numId w:val="162"/>
        </w:numPr>
        <w:rPr>
          <w:rStyle w:val="BodyCopyText"/>
        </w:rPr>
      </w:pPr>
      <w:r w:rsidRPr="000B6829">
        <w:rPr>
          <w:rStyle w:val="BodyCopyText"/>
        </w:rPr>
        <w:t xml:space="preserve">A national oil and gas safety association whose goals include zero </w:t>
      </w:r>
      <w:r w:rsidR="000B6829">
        <w:rPr>
          <w:rStyle w:val="BodyCopyText"/>
        </w:rPr>
        <w:br/>
      </w:r>
      <w:r w:rsidRPr="000B6829">
        <w:rPr>
          <w:rStyle w:val="BodyCopyText"/>
        </w:rPr>
        <w:t xml:space="preserve">injuries and zero incidents. The association works side-by-side </w:t>
      </w:r>
      <w:r w:rsidR="00355B1C">
        <w:rPr>
          <w:rStyle w:val="BodyCopyText"/>
        </w:rPr>
        <w:br/>
      </w:r>
      <w:r w:rsidRPr="000B6829">
        <w:rPr>
          <w:rStyle w:val="BodyCopyText"/>
        </w:rPr>
        <w:t xml:space="preserve">with industry to drive safe work performance and to get workers </w:t>
      </w:r>
      <w:r w:rsidR="00355B1C">
        <w:rPr>
          <w:rStyle w:val="BodyCopyText"/>
        </w:rPr>
        <w:br/>
      </w:r>
      <w:r w:rsidRPr="000B6829">
        <w:rPr>
          <w:rStyle w:val="BodyCopyText"/>
        </w:rPr>
        <w:t>home safely.</w:t>
      </w:r>
    </w:p>
    <w:p w14:paraId="559BC3F6" w14:textId="77777777" w:rsidR="000B6829" w:rsidRDefault="000B6829">
      <w:pPr>
        <w:rPr>
          <w:rFonts w:eastAsiaTheme="majorEastAsia" w:cstheme="majorBidi"/>
          <w:color w:val="243F60" w:themeColor="accent1" w:themeShade="7F"/>
        </w:rPr>
      </w:pPr>
      <w:r>
        <w:br w:type="page"/>
      </w:r>
    </w:p>
    <w:p w14:paraId="53B99E64" w14:textId="77777777" w:rsidR="00720373" w:rsidRPr="00E15606" w:rsidRDefault="009B79E9" w:rsidP="00F5470E">
      <w:pPr>
        <w:pStyle w:val="SubHeading4"/>
        <w:rPr>
          <w:b/>
        </w:rPr>
      </w:pPr>
      <w:r>
        <w:lastRenderedPageBreak/>
        <w:t xml:space="preserve">5.3.5.3. </w:t>
      </w:r>
      <w:r w:rsidR="00720373">
        <w:t xml:space="preserve">Learning Activity 5 </w:t>
      </w:r>
      <w:r w:rsidR="00720373" w:rsidRPr="00E15606">
        <w:t>Creat</w:t>
      </w:r>
      <w:r w:rsidR="00720373">
        <w:t>ing Your Own P</w:t>
      </w:r>
      <w:r w:rsidR="00720373" w:rsidRPr="00E15606">
        <w:t xml:space="preserve">ersonal </w:t>
      </w:r>
      <w:r w:rsidR="00720373">
        <w:t>S</w:t>
      </w:r>
      <w:r w:rsidR="00720373" w:rsidRPr="00E15606">
        <w:t xml:space="preserve">afety </w:t>
      </w:r>
      <w:r w:rsidR="00720373">
        <w:t>C</w:t>
      </w:r>
      <w:r w:rsidR="00720373" w:rsidRPr="00E15606">
        <w:t>ontract</w:t>
      </w:r>
    </w:p>
    <w:p w14:paraId="12FE3CFF" w14:textId="77777777" w:rsidR="00F5606B" w:rsidRPr="000B6829" w:rsidRDefault="00F5606B" w:rsidP="001D532E">
      <w:pPr>
        <w:rPr>
          <w:rStyle w:val="BodyCopyText"/>
        </w:rPr>
      </w:pPr>
      <w:r w:rsidRPr="000B6829">
        <w:rPr>
          <w:rStyle w:val="BodyCopyText"/>
        </w:rPr>
        <w:t xml:space="preserve">In this activity, students make something that can serve as a daily reminder of the importance of working safely.  It involves each student writing a contract with himself or herself to always work safely, regardless of the company, industry, or environment that they work in.  A sample personal safety contract is shown for reference </w:t>
      </w:r>
      <w:r w:rsidR="00A90852" w:rsidRPr="000B6829">
        <w:rPr>
          <w:rStyle w:val="BodyCopyText"/>
        </w:rPr>
        <w:t>on Form 3</w:t>
      </w:r>
      <w:r w:rsidRPr="000B6829">
        <w:rPr>
          <w:rStyle w:val="BodyCopyText"/>
        </w:rPr>
        <w:t xml:space="preserve"> of the student module; a copy is included in this Guide on the following page.</w:t>
      </w:r>
    </w:p>
    <w:p w14:paraId="3E76ADDF" w14:textId="77777777" w:rsidR="00F5606B" w:rsidRPr="00A71021" w:rsidRDefault="00F5606B" w:rsidP="00294831">
      <w:pPr>
        <w:pStyle w:val="BodyCopyITALICS"/>
      </w:pPr>
      <w:r w:rsidRPr="00A71021">
        <w:t>Instructions</w:t>
      </w:r>
    </w:p>
    <w:p w14:paraId="69F9166E" w14:textId="77777777" w:rsidR="00F5606B" w:rsidRPr="000B6829" w:rsidRDefault="00F5606B" w:rsidP="00E34CB4">
      <w:pPr>
        <w:pStyle w:val="ListParagraph"/>
        <w:numPr>
          <w:ilvl w:val="0"/>
          <w:numId w:val="102"/>
        </w:numPr>
        <w:rPr>
          <w:rStyle w:val="BodyCopyText"/>
        </w:rPr>
      </w:pPr>
      <w:r w:rsidRPr="000B6829">
        <w:rPr>
          <w:rStyle w:val="BodyCopyText"/>
        </w:rPr>
        <w:t>Ask students to write a safety contract for themselves</w:t>
      </w:r>
      <w:r w:rsidR="0069731A">
        <w:rPr>
          <w:rStyle w:val="BodyCopyText"/>
        </w:rPr>
        <w:t>.</w:t>
      </w:r>
    </w:p>
    <w:p w14:paraId="13DE72AC" w14:textId="77777777" w:rsidR="00F5606B" w:rsidRPr="000B6829" w:rsidRDefault="00F5606B" w:rsidP="00E34CB4">
      <w:pPr>
        <w:pStyle w:val="ListParagraph"/>
        <w:numPr>
          <w:ilvl w:val="0"/>
          <w:numId w:val="102"/>
        </w:numPr>
        <w:rPr>
          <w:rStyle w:val="BodyCopyText"/>
        </w:rPr>
      </w:pPr>
      <w:r w:rsidRPr="000B6829">
        <w:rPr>
          <w:rStyle w:val="BodyCopyText"/>
        </w:rPr>
        <w:t>The</w:t>
      </w:r>
      <w:r w:rsidR="00E0330F" w:rsidRPr="000B6829">
        <w:rPr>
          <w:rStyle w:val="BodyCopyText"/>
        </w:rPr>
        <w:t>ir</w:t>
      </w:r>
      <w:r w:rsidRPr="000B6829">
        <w:rPr>
          <w:rStyle w:val="BodyCopyText"/>
        </w:rPr>
        <w:t xml:space="preserve"> contract should be professional, sincere and plausible</w:t>
      </w:r>
      <w:r w:rsidR="0069731A">
        <w:rPr>
          <w:rStyle w:val="BodyCopyText"/>
        </w:rPr>
        <w:t>.</w:t>
      </w:r>
    </w:p>
    <w:p w14:paraId="57E1FBDC" w14:textId="77777777" w:rsidR="00F5606B" w:rsidRPr="000B6829" w:rsidRDefault="009B79E9" w:rsidP="00E34CB4">
      <w:pPr>
        <w:pStyle w:val="ListParagraph"/>
        <w:numPr>
          <w:ilvl w:val="0"/>
          <w:numId w:val="102"/>
        </w:numPr>
        <w:rPr>
          <w:rStyle w:val="BodyCopyText"/>
        </w:rPr>
      </w:pPr>
      <w:r w:rsidRPr="000B6829">
        <w:rPr>
          <w:rStyle w:val="BodyCopyText"/>
          <w:noProof/>
        </w:rPr>
        <w:lastRenderedPageBreak/>
        <mc:AlternateContent>
          <mc:Choice Requires="wps">
            <w:drawing>
              <wp:anchor distT="0" distB="0" distL="114300" distR="114300" simplePos="0" relativeHeight="251718684" behindDoc="0" locked="0" layoutInCell="1" allowOverlap="1" wp14:anchorId="6FE61EDC" wp14:editId="6A3AD3EF">
                <wp:simplePos x="0" y="0"/>
                <wp:positionH relativeFrom="page">
                  <wp:posOffset>1248410</wp:posOffset>
                </wp:positionH>
                <wp:positionV relativeFrom="page">
                  <wp:posOffset>1701800</wp:posOffset>
                </wp:positionV>
                <wp:extent cx="5779135" cy="7625080"/>
                <wp:effectExtent l="0" t="0" r="12065" b="1397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7625080"/>
                        </a:xfrm>
                        <a:prstGeom prst="rect">
                          <a:avLst/>
                        </a:prstGeom>
                        <a:solidFill>
                          <a:srgbClr val="FFFFFF"/>
                        </a:solidFill>
                        <a:ln w="9525">
                          <a:solidFill>
                            <a:srgbClr val="000000"/>
                          </a:solidFill>
                          <a:miter lim="800000"/>
                          <a:headEnd/>
                          <a:tailEnd/>
                        </a:ln>
                      </wps:spPr>
                      <wps:txbx>
                        <w:txbxContent>
                          <w:p w14:paraId="3F7AF553" w14:textId="77777777" w:rsidR="000A5CA6" w:rsidRPr="00FE0925" w:rsidRDefault="000A5CA6" w:rsidP="00F72B11">
                            <w:pPr>
                              <w:pStyle w:val="Heading3"/>
                            </w:pPr>
                            <w:bookmarkStart w:id="410" w:name="_Toc48915185"/>
                            <w:bookmarkStart w:id="411" w:name="_Toc49170783"/>
                            <w:r w:rsidRPr="00FE0925">
                              <w:t>My Personal Safety Contract</w:t>
                            </w:r>
                            <w:bookmarkEnd w:id="410"/>
                            <w:bookmarkEnd w:id="411"/>
                          </w:p>
                          <w:p w14:paraId="6B22551B" w14:textId="77777777" w:rsidR="000A5CA6" w:rsidRPr="00D82528" w:rsidRDefault="000A5CA6" w:rsidP="006C03F3">
                            <w:pPr>
                              <w:ind w:left="567" w:right="567"/>
                              <w:rPr>
                                <w:rFonts w:ascii="Calibri" w:hAnsi="Calibri" w:cs="Calibri"/>
                                <w:sz w:val="24"/>
                                <w:szCs w:val="24"/>
                              </w:rPr>
                            </w:pPr>
                            <w:r w:rsidRPr="00D82528">
                              <w:rPr>
                                <w:rFonts w:ascii="Calibri" w:hAnsi="Calibri" w:cs="Calibri"/>
                                <w:sz w:val="24"/>
                                <w:szCs w:val="24"/>
                              </w:rPr>
                              <w:t>I,</w:t>
                            </w:r>
                            <w:r>
                              <w:rPr>
                                <w:rFonts w:ascii="Calibri" w:hAnsi="Calibri" w:cs="Calibri"/>
                                <w:sz w:val="24"/>
                                <w:szCs w:val="24"/>
                              </w:rPr>
                              <w:t xml:space="preserve"> </w:t>
                            </w:r>
                            <w:r>
                              <w:rPr>
                                <w:rFonts w:ascii="Calibri" w:hAnsi="Calibri" w:cs="Calibri"/>
                                <w:sz w:val="24"/>
                                <w:szCs w:val="24"/>
                                <w:u w:val="single"/>
                              </w:rPr>
                              <w:t xml:space="preserve">        Betty Smith            </w:t>
                            </w:r>
                            <w:r>
                              <w:rPr>
                                <w:rFonts w:ascii="Calibri" w:hAnsi="Calibri" w:cs="Calibri"/>
                                <w:sz w:val="24"/>
                                <w:szCs w:val="24"/>
                              </w:rPr>
                              <w:t xml:space="preserve"> </w:t>
                            </w:r>
                            <w:r w:rsidRPr="00D82528">
                              <w:rPr>
                                <w:rFonts w:ascii="Calibri" w:hAnsi="Calibri" w:cs="Calibri"/>
                                <w:sz w:val="24"/>
                                <w:szCs w:val="24"/>
                              </w:rPr>
                              <w:t>promise to follow these steps to personal workplace safety so that I may always return home to my family at the end of each day.</w:t>
                            </w:r>
                          </w:p>
                          <w:p w14:paraId="1F27D27D" w14:textId="77777777" w:rsidR="000A5CA6" w:rsidRPr="00D82528" w:rsidRDefault="000A5CA6" w:rsidP="006C03F3">
                            <w:pPr>
                              <w:ind w:left="567" w:right="567"/>
                              <w:rPr>
                                <w:rFonts w:ascii="Calibri" w:hAnsi="Calibri" w:cs="Calibri"/>
                                <w:sz w:val="24"/>
                                <w:szCs w:val="24"/>
                              </w:rPr>
                            </w:pPr>
                            <w:r w:rsidRPr="00D82528">
                              <w:rPr>
                                <w:rFonts w:ascii="Calibri" w:hAnsi="Calibri" w:cs="Calibri"/>
                                <w:sz w:val="24"/>
                                <w:szCs w:val="24"/>
                              </w:rPr>
                              <w:t>I promise to:</w:t>
                            </w:r>
                          </w:p>
                          <w:p w14:paraId="55C2CB9E" w14:textId="77777777" w:rsidR="000A5CA6" w:rsidRPr="00D82528" w:rsidRDefault="000A5CA6" w:rsidP="00E34CB4">
                            <w:pPr>
                              <w:pStyle w:val="ListParagraph"/>
                              <w:numPr>
                                <w:ilvl w:val="0"/>
                                <w:numId w:val="10"/>
                              </w:numPr>
                            </w:pPr>
                            <w:r w:rsidRPr="00D82528">
                              <w:t>Attend safety meetings before my shift begins.</w:t>
                            </w:r>
                          </w:p>
                          <w:p w14:paraId="2D0A4DCF" w14:textId="77777777" w:rsidR="000A5CA6" w:rsidRPr="00D82528" w:rsidRDefault="000A5CA6" w:rsidP="00E34CB4">
                            <w:pPr>
                              <w:pStyle w:val="ListParagraph"/>
                              <w:numPr>
                                <w:ilvl w:val="0"/>
                                <w:numId w:val="10"/>
                              </w:numPr>
                            </w:pPr>
                            <w:r w:rsidRPr="00D82528">
                              <w:t>Arrive at work with all of my safety equipment in good working order.</w:t>
                            </w:r>
                          </w:p>
                          <w:p w14:paraId="7F57B6C4" w14:textId="77777777" w:rsidR="000A5CA6" w:rsidRPr="00D82528" w:rsidRDefault="000A5CA6" w:rsidP="00E34CB4">
                            <w:pPr>
                              <w:pStyle w:val="ListParagraph"/>
                              <w:numPr>
                                <w:ilvl w:val="0"/>
                                <w:numId w:val="10"/>
                              </w:numPr>
                            </w:pPr>
                            <w:r w:rsidRPr="00D82528">
                              <w:t>Wear my steel toed boots everyday whenever I’m on the job.</w:t>
                            </w:r>
                          </w:p>
                          <w:p w14:paraId="630B82B9" w14:textId="77777777" w:rsidR="000A5CA6" w:rsidRPr="00D82528" w:rsidRDefault="000A5CA6" w:rsidP="00E34CB4">
                            <w:pPr>
                              <w:pStyle w:val="ListParagraph"/>
                              <w:numPr>
                                <w:ilvl w:val="0"/>
                                <w:numId w:val="10"/>
                              </w:numPr>
                            </w:pPr>
                            <w:r w:rsidRPr="00D82528">
                              <w:t>Use my eye protection, ear protection and other personal protective equipment EVEN WHEN my co-workers may not.</w:t>
                            </w:r>
                          </w:p>
                          <w:p w14:paraId="4BA2E76C" w14:textId="77777777" w:rsidR="000A5CA6" w:rsidRPr="00D82528" w:rsidRDefault="000A5CA6" w:rsidP="00E34CB4">
                            <w:pPr>
                              <w:pStyle w:val="ListParagraph"/>
                              <w:numPr>
                                <w:ilvl w:val="0"/>
                                <w:numId w:val="10"/>
                              </w:numPr>
                            </w:pPr>
                            <w:r w:rsidRPr="00D82528">
                              <w:t>Immediately report any and all potentially dangerous or hazardous conditions to my supervisor(s).</w:t>
                            </w:r>
                          </w:p>
                          <w:p w14:paraId="4394E982" w14:textId="77777777" w:rsidR="000A5CA6" w:rsidRPr="00D82528" w:rsidRDefault="000A5CA6" w:rsidP="00E34CB4">
                            <w:pPr>
                              <w:pStyle w:val="ListParagraph"/>
                              <w:numPr>
                                <w:ilvl w:val="0"/>
                                <w:numId w:val="10"/>
                              </w:numPr>
                            </w:pPr>
                            <w:r w:rsidRPr="00D82528">
                              <w:t>Take scheduled breaks, so that I do not become overtired or inattentive.</w:t>
                            </w:r>
                          </w:p>
                          <w:p w14:paraId="42CF00CF" w14:textId="77777777" w:rsidR="000A5CA6" w:rsidRPr="00D82528" w:rsidRDefault="000A5CA6" w:rsidP="00E34CB4">
                            <w:pPr>
                              <w:pStyle w:val="ListParagraph"/>
                              <w:numPr>
                                <w:ilvl w:val="0"/>
                                <w:numId w:val="10"/>
                              </w:numPr>
                            </w:pPr>
                            <w:r w:rsidRPr="00D82528">
                              <w:t>Not drink alcohol, recreational drugs or take any medicines that may make me less alert before or during my shift.</w:t>
                            </w:r>
                          </w:p>
                          <w:p w14:paraId="1A5EE436" w14:textId="77777777" w:rsidR="000A5CA6" w:rsidRPr="00D82528" w:rsidRDefault="000A5CA6" w:rsidP="00E34CB4">
                            <w:pPr>
                              <w:pStyle w:val="ListParagraph"/>
                              <w:numPr>
                                <w:ilvl w:val="0"/>
                                <w:numId w:val="10"/>
                              </w:numPr>
                            </w:pPr>
                            <w:r w:rsidRPr="00D82528">
                              <w:t>Refuse to do work that is unsafe.</w:t>
                            </w:r>
                          </w:p>
                          <w:p w14:paraId="4565AB62" w14:textId="77777777" w:rsidR="000A5CA6" w:rsidRPr="00D82528" w:rsidRDefault="000A5CA6" w:rsidP="00E34CB4">
                            <w:pPr>
                              <w:pStyle w:val="ListParagraph"/>
                              <w:numPr>
                                <w:ilvl w:val="0"/>
                                <w:numId w:val="10"/>
                              </w:numPr>
                            </w:pPr>
                            <w:r w:rsidRPr="00D82528">
                              <w:t>Take on a task that I do not feel trained to do.</w:t>
                            </w:r>
                          </w:p>
                          <w:p w14:paraId="686C982E" w14:textId="77777777" w:rsidR="000A5CA6" w:rsidRPr="006C03F3" w:rsidRDefault="000A5CA6" w:rsidP="00E34CB4">
                            <w:pPr>
                              <w:pStyle w:val="ListParagraph"/>
                              <w:numPr>
                                <w:ilvl w:val="0"/>
                                <w:numId w:val="10"/>
                              </w:numPr>
                            </w:pPr>
                            <w:r w:rsidRPr="00D82528">
                              <w:t>Not attend work if I am sick and unfit for work.</w:t>
                            </w:r>
                          </w:p>
                          <w:p w14:paraId="291704CA" w14:textId="77777777" w:rsidR="000A5CA6" w:rsidRPr="006C03F3" w:rsidRDefault="000A5CA6" w:rsidP="006C03F3">
                            <w:pPr>
                              <w:tabs>
                                <w:tab w:val="left" w:pos="4680"/>
                                <w:tab w:val="left" w:pos="5760"/>
                                <w:tab w:val="right" w:pos="8460"/>
                              </w:tabs>
                              <w:spacing w:after="0" w:line="240" w:lineRule="auto"/>
                              <w:jc w:val="right"/>
                              <w:rPr>
                                <w:rFonts w:ascii="Lucida Handwriting" w:hAnsi="Lucida Handwriting"/>
                              </w:rPr>
                            </w:pPr>
                            <w:r w:rsidRPr="006C03F3">
                              <w:tab/>
                            </w:r>
                            <w:r w:rsidRPr="006C03F3">
                              <w:rPr>
                                <w:u w:val="single"/>
                              </w:rPr>
                              <w:tab/>
                            </w:r>
                            <w:r w:rsidRPr="006C03F3">
                              <w:rPr>
                                <w:rFonts w:ascii="Lucida Handwriting" w:hAnsi="Lucida Handwriting"/>
                                <w:u w:val="single"/>
                              </w:rPr>
                              <w:t>Betty Smith</w:t>
                            </w:r>
                            <w:r w:rsidRPr="006C03F3">
                              <w:rPr>
                                <w:rFonts w:ascii="Lucida Handwriting" w:hAnsi="Lucida Handwriting"/>
                                <w:u w:val="single"/>
                              </w:rPr>
                              <w:tab/>
                            </w:r>
                            <w:r w:rsidRPr="006C03F3">
                              <w:rPr>
                                <w:rFonts w:ascii="Lucida Handwriting" w:hAnsi="Lucida Handwriting"/>
                              </w:rPr>
                              <w:tab/>
                            </w:r>
                          </w:p>
                          <w:p w14:paraId="731F7852" w14:textId="77777777" w:rsidR="000A5CA6" w:rsidRPr="00587361" w:rsidRDefault="000A5CA6" w:rsidP="00F72B11">
                            <w:pPr>
                              <w:pStyle w:val="Heading3"/>
                              <w:rPr>
                                <w:rStyle w:val="BodyCopyText"/>
                                <w:i/>
                                <w:iCs/>
                                <w:sz w:val="20"/>
                                <w:szCs w:val="20"/>
                              </w:rPr>
                            </w:pPr>
                            <w:bookmarkStart w:id="412" w:name="_Toc48915186"/>
                            <w:bookmarkStart w:id="413" w:name="_Toc49170784"/>
                            <w:r w:rsidRPr="00587361">
                              <w:t>Your Signature Here</w:t>
                            </w:r>
                            <w:bookmarkEnd w:id="412"/>
                            <w:bookmarkEnd w:id="41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E61EDC" id="_x0000_s1028" type="#_x0000_t202" style="position:absolute;left:0;text-align:left;margin-left:98.3pt;margin-top:134pt;width:455.05pt;height:600.4pt;z-index:2517186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">
                <v:textbox>
                  <w:txbxContent>
                    <w:p w14:paraId="3F7AF553" w14:textId="77777777" w:rsidR="000A5CA6" w:rsidRPr="00FE0925" w:rsidRDefault="000A5CA6" w:rsidP="00F72B11">
                      <w:pPr>
                        <w:pStyle w:val="Heading3"/>
                      </w:pPr>
                      <w:bookmarkStart w:id="414" w:name="_Toc48915185"/>
                      <w:bookmarkStart w:id="415" w:name="_Toc49170783"/>
                      <w:r w:rsidRPr="00FE0925">
                        <w:t>My Personal Safety Contract</w:t>
                      </w:r>
                      <w:bookmarkEnd w:id="414"/>
                      <w:bookmarkEnd w:id="415"/>
                    </w:p>
                    <w:p w14:paraId="6B22551B" w14:textId="77777777" w:rsidR="000A5CA6" w:rsidRPr="00D82528" w:rsidRDefault="000A5CA6" w:rsidP="006C03F3">
                      <w:pPr>
                        <w:ind w:left="567" w:right="567"/>
                        <w:rPr>
                          <w:rFonts w:ascii="Calibri" w:hAnsi="Calibri" w:cs="Calibri"/>
                          <w:sz w:val="24"/>
                          <w:szCs w:val="24"/>
                        </w:rPr>
                      </w:pPr>
                      <w:r w:rsidRPr="00D82528">
                        <w:rPr>
                          <w:rFonts w:ascii="Calibri" w:hAnsi="Calibri" w:cs="Calibri"/>
                          <w:sz w:val="24"/>
                          <w:szCs w:val="24"/>
                        </w:rPr>
                        <w:t>I,</w:t>
                      </w:r>
                      <w:r>
                        <w:rPr>
                          <w:rFonts w:ascii="Calibri" w:hAnsi="Calibri" w:cs="Calibri"/>
                          <w:sz w:val="24"/>
                          <w:szCs w:val="24"/>
                        </w:rPr>
                        <w:t xml:space="preserve"> </w:t>
                      </w:r>
                      <w:r>
                        <w:rPr>
                          <w:rFonts w:ascii="Calibri" w:hAnsi="Calibri" w:cs="Calibri"/>
                          <w:sz w:val="24"/>
                          <w:szCs w:val="24"/>
                          <w:u w:val="single"/>
                        </w:rPr>
                        <w:t xml:space="preserve">        Betty Smith            </w:t>
                      </w:r>
                      <w:r>
                        <w:rPr>
                          <w:rFonts w:ascii="Calibri" w:hAnsi="Calibri" w:cs="Calibri"/>
                          <w:sz w:val="24"/>
                          <w:szCs w:val="24"/>
                        </w:rPr>
                        <w:t xml:space="preserve"> </w:t>
                      </w:r>
                      <w:r w:rsidRPr="00D82528">
                        <w:rPr>
                          <w:rFonts w:ascii="Calibri" w:hAnsi="Calibri" w:cs="Calibri"/>
                          <w:sz w:val="24"/>
                          <w:szCs w:val="24"/>
                        </w:rPr>
                        <w:t>promise to follow these steps to personal workplace safety so that I may always return home to my family at the end of each day.</w:t>
                      </w:r>
                    </w:p>
                    <w:p w14:paraId="1F27D27D" w14:textId="77777777" w:rsidR="000A5CA6" w:rsidRPr="00D82528" w:rsidRDefault="000A5CA6" w:rsidP="006C03F3">
                      <w:pPr>
                        <w:ind w:left="567" w:right="567"/>
                        <w:rPr>
                          <w:rFonts w:ascii="Calibri" w:hAnsi="Calibri" w:cs="Calibri"/>
                          <w:sz w:val="24"/>
                          <w:szCs w:val="24"/>
                        </w:rPr>
                      </w:pPr>
                      <w:r w:rsidRPr="00D82528">
                        <w:rPr>
                          <w:rFonts w:ascii="Calibri" w:hAnsi="Calibri" w:cs="Calibri"/>
                          <w:sz w:val="24"/>
                          <w:szCs w:val="24"/>
                        </w:rPr>
                        <w:t>I promise to:</w:t>
                      </w:r>
                    </w:p>
                    <w:p w14:paraId="55C2CB9E" w14:textId="77777777" w:rsidR="000A5CA6" w:rsidRPr="00D82528" w:rsidRDefault="000A5CA6" w:rsidP="00E34CB4">
                      <w:pPr>
                        <w:pStyle w:val="ListParagraph"/>
                        <w:numPr>
                          <w:ilvl w:val="0"/>
                          <w:numId w:val="10"/>
                        </w:numPr>
                      </w:pPr>
                      <w:r w:rsidRPr="00D82528">
                        <w:t>Attend safety meetings before my shift begins.</w:t>
                      </w:r>
                    </w:p>
                    <w:p w14:paraId="2D0A4DCF" w14:textId="77777777" w:rsidR="000A5CA6" w:rsidRPr="00D82528" w:rsidRDefault="000A5CA6" w:rsidP="00E34CB4">
                      <w:pPr>
                        <w:pStyle w:val="ListParagraph"/>
                        <w:numPr>
                          <w:ilvl w:val="0"/>
                          <w:numId w:val="10"/>
                        </w:numPr>
                      </w:pPr>
                      <w:r w:rsidRPr="00D82528">
                        <w:t>Arrive at work with all of my safety equipment in good working order.</w:t>
                      </w:r>
                    </w:p>
                    <w:p w14:paraId="7F57B6C4" w14:textId="77777777" w:rsidR="000A5CA6" w:rsidRPr="00D82528" w:rsidRDefault="000A5CA6" w:rsidP="00E34CB4">
                      <w:pPr>
                        <w:pStyle w:val="ListParagraph"/>
                        <w:numPr>
                          <w:ilvl w:val="0"/>
                          <w:numId w:val="10"/>
                        </w:numPr>
                      </w:pPr>
                      <w:r w:rsidRPr="00D82528">
                        <w:t>Wear my steel toed boots everyday whenever I’m on the job.</w:t>
                      </w:r>
                    </w:p>
                    <w:p w14:paraId="630B82B9" w14:textId="77777777" w:rsidR="000A5CA6" w:rsidRPr="00D82528" w:rsidRDefault="000A5CA6" w:rsidP="00E34CB4">
                      <w:pPr>
                        <w:pStyle w:val="ListParagraph"/>
                        <w:numPr>
                          <w:ilvl w:val="0"/>
                          <w:numId w:val="10"/>
                        </w:numPr>
                      </w:pPr>
                      <w:r w:rsidRPr="00D82528">
                        <w:t>Use my eye protection, ear protection and other personal protective equipment EVEN WHEN my co-workers may not.</w:t>
                      </w:r>
                    </w:p>
                    <w:p w14:paraId="4BA2E76C" w14:textId="77777777" w:rsidR="000A5CA6" w:rsidRPr="00D82528" w:rsidRDefault="000A5CA6" w:rsidP="00E34CB4">
                      <w:pPr>
                        <w:pStyle w:val="ListParagraph"/>
                        <w:numPr>
                          <w:ilvl w:val="0"/>
                          <w:numId w:val="10"/>
                        </w:numPr>
                      </w:pPr>
                      <w:r w:rsidRPr="00D82528">
                        <w:t>Immediately report any and all potentially dangerous or hazardous conditions to my supervisor(s).</w:t>
                      </w:r>
                    </w:p>
                    <w:p w14:paraId="4394E982" w14:textId="77777777" w:rsidR="000A5CA6" w:rsidRPr="00D82528" w:rsidRDefault="000A5CA6" w:rsidP="00E34CB4">
                      <w:pPr>
                        <w:pStyle w:val="ListParagraph"/>
                        <w:numPr>
                          <w:ilvl w:val="0"/>
                          <w:numId w:val="10"/>
                        </w:numPr>
                      </w:pPr>
                      <w:r w:rsidRPr="00D82528">
                        <w:t>Take scheduled breaks, so that I do not become overtired or inattentive.</w:t>
                      </w:r>
                    </w:p>
                    <w:p w14:paraId="42CF00CF" w14:textId="77777777" w:rsidR="000A5CA6" w:rsidRPr="00D82528" w:rsidRDefault="000A5CA6" w:rsidP="00E34CB4">
                      <w:pPr>
                        <w:pStyle w:val="ListParagraph"/>
                        <w:numPr>
                          <w:ilvl w:val="0"/>
                          <w:numId w:val="10"/>
                        </w:numPr>
                      </w:pPr>
                      <w:r w:rsidRPr="00D82528">
                        <w:t>Not drink alcohol, recreational drugs or take any medicines that may make me less alert before or during my shift.</w:t>
                      </w:r>
                    </w:p>
                    <w:p w14:paraId="1A5EE436" w14:textId="77777777" w:rsidR="000A5CA6" w:rsidRPr="00D82528" w:rsidRDefault="000A5CA6" w:rsidP="00E34CB4">
                      <w:pPr>
                        <w:pStyle w:val="ListParagraph"/>
                        <w:numPr>
                          <w:ilvl w:val="0"/>
                          <w:numId w:val="10"/>
                        </w:numPr>
                      </w:pPr>
                      <w:r w:rsidRPr="00D82528">
                        <w:t>Refuse to do work that is unsafe.</w:t>
                      </w:r>
                    </w:p>
                    <w:p w14:paraId="4565AB62" w14:textId="77777777" w:rsidR="000A5CA6" w:rsidRPr="00D82528" w:rsidRDefault="000A5CA6" w:rsidP="00E34CB4">
                      <w:pPr>
                        <w:pStyle w:val="ListParagraph"/>
                        <w:numPr>
                          <w:ilvl w:val="0"/>
                          <w:numId w:val="10"/>
                        </w:numPr>
                      </w:pPr>
                      <w:r w:rsidRPr="00D82528">
                        <w:t>Take on a task that I do not feel trained to do.</w:t>
                      </w:r>
                    </w:p>
                    <w:p w14:paraId="686C982E" w14:textId="77777777" w:rsidR="000A5CA6" w:rsidRPr="006C03F3" w:rsidRDefault="000A5CA6" w:rsidP="00E34CB4">
                      <w:pPr>
                        <w:pStyle w:val="ListParagraph"/>
                        <w:numPr>
                          <w:ilvl w:val="0"/>
                          <w:numId w:val="10"/>
                        </w:numPr>
                      </w:pPr>
                      <w:r w:rsidRPr="00D82528">
                        <w:t>Not attend work if I am sick and unfit for work.</w:t>
                      </w:r>
                    </w:p>
                    <w:p w14:paraId="291704CA" w14:textId="77777777" w:rsidR="000A5CA6" w:rsidRPr="006C03F3" w:rsidRDefault="000A5CA6" w:rsidP="006C03F3">
                      <w:pPr>
                        <w:tabs>
                          <w:tab w:val="left" w:pos="4680"/>
                          <w:tab w:val="left" w:pos="5760"/>
                          <w:tab w:val="right" w:pos="8460"/>
                        </w:tabs>
                        <w:spacing w:after="0" w:line="240" w:lineRule="auto"/>
                        <w:jc w:val="right"/>
                        <w:rPr>
                          <w:rFonts w:ascii="Lucida Handwriting" w:hAnsi="Lucida Handwriting"/>
                        </w:rPr>
                      </w:pPr>
                      <w:r w:rsidRPr="006C03F3">
                        <w:tab/>
                      </w:r>
                      <w:r w:rsidRPr="006C03F3">
                        <w:rPr>
                          <w:u w:val="single"/>
                        </w:rPr>
                        <w:tab/>
                      </w:r>
                      <w:r w:rsidRPr="006C03F3">
                        <w:rPr>
                          <w:rFonts w:ascii="Lucida Handwriting" w:hAnsi="Lucida Handwriting"/>
                          <w:u w:val="single"/>
                        </w:rPr>
                        <w:t>Betty Smith</w:t>
                      </w:r>
                      <w:r w:rsidRPr="006C03F3">
                        <w:rPr>
                          <w:rFonts w:ascii="Lucida Handwriting" w:hAnsi="Lucida Handwriting"/>
                          <w:u w:val="single"/>
                        </w:rPr>
                        <w:tab/>
                      </w:r>
                      <w:r w:rsidRPr="006C03F3">
                        <w:rPr>
                          <w:rFonts w:ascii="Lucida Handwriting" w:hAnsi="Lucida Handwriting"/>
                        </w:rPr>
                        <w:tab/>
                      </w:r>
                    </w:p>
                    <w:p w14:paraId="731F7852" w14:textId="77777777" w:rsidR="000A5CA6" w:rsidRPr="00587361" w:rsidRDefault="000A5CA6" w:rsidP="00F72B11">
                      <w:pPr>
                        <w:pStyle w:val="Heading3"/>
                        <w:rPr>
                          <w:rStyle w:val="BodyCopyText"/>
                          <w:i/>
                          <w:iCs/>
                          <w:sz w:val="20"/>
                          <w:szCs w:val="20"/>
                        </w:rPr>
                      </w:pPr>
                      <w:bookmarkStart w:id="416" w:name="_Toc48915186"/>
                      <w:bookmarkStart w:id="417" w:name="_Toc49170784"/>
                      <w:r w:rsidRPr="00587361">
                        <w:t>Your Signature Here</w:t>
                      </w:r>
                      <w:bookmarkEnd w:id="416"/>
                      <w:bookmarkEnd w:id="417"/>
                    </w:p>
                  </w:txbxContent>
                </v:textbox>
                <w10:wrap type="topAndBottom" anchorx="page" anchory="page"/>
              </v:shape>
            </w:pict>
          </mc:Fallback>
        </mc:AlternateContent>
      </w:r>
      <w:r w:rsidR="00F5606B" w:rsidRPr="000B6829">
        <w:rPr>
          <w:rStyle w:val="BodyCopyText"/>
        </w:rPr>
        <w:t>Encourage students to reflect on the information in the videos and what they learned during their safety ticket training.</w:t>
      </w:r>
    </w:p>
    <w:p w14:paraId="13881CCA" w14:textId="77777777" w:rsidR="00F5606B" w:rsidRPr="00A71021" w:rsidRDefault="00DC1B84" w:rsidP="000B4149">
      <w:pPr>
        <w:pStyle w:val="SubHeading2"/>
      </w:pPr>
      <w:bookmarkStart w:id="418" w:name="_Toc48915503"/>
      <w:r>
        <w:lastRenderedPageBreak/>
        <w:t xml:space="preserve">5.4. </w:t>
      </w:r>
      <w:r w:rsidR="00F5606B" w:rsidRPr="00A71021">
        <w:t>Process Safety</w:t>
      </w:r>
      <w:bookmarkEnd w:id="418"/>
    </w:p>
    <w:p w14:paraId="67C51A24" w14:textId="77777777" w:rsidR="00F5606B" w:rsidRDefault="00DC1B84" w:rsidP="000B4149">
      <w:pPr>
        <w:pStyle w:val="SubHeading3"/>
      </w:pPr>
      <w:r>
        <w:t xml:space="preserve">5.4.1. </w:t>
      </w:r>
      <w:r w:rsidR="00F5606B" w:rsidRPr="00A71021">
        <w:t>What is process safety?</w:t>
      </w:r>
    </w:p>
    <w:p w14:paraId="0F88D017" w14:textId="77777777" w:rsidR="00105110" w:rsidRPr="000B6829" w:rsidRDefault="00105110" w:rsidP="00105110">
      <w:pPr>
        <w:rPr>
          <w:rStyle w:val="BodyCopyText"/>
        </w:rPr>
      </w:pPr>
      <w:r w:rsidRPr="000B6829">
        <w:rPr>
          <w:rStyle w:val="BodyCopyText"/>
        </w:rPr>
        <w:t>This section highlights the difference between Process Safety and Personal Safety.  Both are critically important in the natural gas industry.  While definitions vary, one simple way to think of the difference is:</w:t>
      </w:r>
    </w:p>
    <w:p w14:paraId="0EA3C33F" w14:textId="77777777" w:rsidR="00105110" w:rsidRPr="000B6829" w:rsidRDefault="00105110" w:rsidP="001A4DD0">
      <w:pPr>
        <w:pStyle w:val="ListwithBullets"/>
      </w:pPr>
      <w:r w:rsidRPr="000B6829">
        <w:rPr>
          <w:rStyle w:val="Strong"/>
          <w:iCs w:val="0"/>
        </w:rPr>
        <w:t>Personal safety</w:t>
      </w:r>
      <w:r w:rsidRPr="000B6829">
        <w:t xml:space="preserve"> is focused on keeping </w:t>
      </w:r>
      <w:r w:rsidRPr="000B6829">
        <w:rPr>
          <w:rStyle w:val="Strong"/>
          <w:iCs w:val="0"/>
        </w:rPr>
        <w:t>people</w:t>
      </w:r>
      <w:r w:rsidRPr="000B6829">
        <w:t xml:space="preserve"> safe in the workplace</w:t>
      </w:r>
    </w:p>
    <w:p w14:paraId="3B8606E7" w14:textId="77777777" w:rsidR="00105110" w:rsidRPr="000B6829" w:rsidRDefault="00105110" w:rsidP="001A4DD0">
      <w:pPr>
        <w:pStyle w:val="ListwithBullets"/>
      </w:pPr>
      <w:r w:rsidRPr="000B6829">
        <w:rPr>
          <w:rStyle w:val="Strong"/>
          <w:iCs w:val="0"/>
        </w:rPr>
        <w:t>Process safety</w:t>
      </w:r>
      <w:r w:rsidRPr="000B6829">
        <w:t xml:space="preserve"> is focused on the integrity of the </w:t>
      </w:r>
      <w:r w:rsidRPr="000B6829">
        <w:rPr>
          <w:rStyle w:val="Strong"/>
          <w:iCs w:val="0"/>
        </w:rPr>
        <w:t>industrial processes</w:t>
      </w:r>
      <w:r w:rsidRPr="000B6829">
        <w:t>.</w:t>
      </w:r>
    </w:p>
    <w:p w14:paraId="1FC39C8B" w14:textId="77777777" w:rsidR="00DC1B84" w:rsidRDefault="00DC1B84" w:rsidP="000B4149">
      <w:pPr>
        <w:pStyle w:val="SubHeading3"/>
      </w:pPr>
      <w:r>
        <w:t>5.4.2. Resources about process safety included in the student module.</w:t>
      </w:r>
    </w:p>
    <w:p w14:paraId="2E59450F" w14:textId="77777777" w:rsidR="00587361" w:rsidRPr="000B6829" w:rsidRDefault="00587361" w:rsidP="001A4DD0">
      <w:pPr>
        <w:pStyle w:val="ListwithBullets"/>
        <w:rPr>
          <w:rStyle w:val="BodyCopyText"/>
        </w:rPr>
      </w:pPr>
      <w:r w:rsidRPr="000B6829">
        <w:rPr>
          <w:rStyle w:val="BodyCopyText"/>
        </w:rPr>
        <w:t xml:space="preserve">PowerPoint Presentation 1:  </w:t>
      </w:r>
      <w:hyperlink r:id="rId126" w:history="1">
        <w:r w:rsidRPr="00965FAE">
          <w:rPr>
            <w:rStyle w:val="BodyCopyText"/>
            <w:color w:val="0000FF"/>
            <w:u w:val="single"/>
          </w:rPr>
          <w:t>Process Safety vs Personal Safety</w:t>
        </w:r>
      </w:hyperlink>
      <w:r w:rsidR="00355B1C" w:rsidRPr="00355B1C">
        <w:rPr>
          <w:rStyle w:val="BodyCopyText"/>
          <w:color w:val="0000FF"/>
        </w:rPr>
        <w:t>.</w:t>
      </w:r>
    </w:p>
    <w:p w14:paraId="31BB0BA5" w14:textId="77777777" w:rsidR="00F5606B" w:rsidRPr="000B6829" w:rsidRDefault="00F5606B" w:rsidP="00E34CB4">
      <w:pPr>
        <w:pStyle w:val="ListwithBullets"/>
        <w:numPr>
          <w:ilvl w:val="0"/>
          <w:numId w:val="163"/>
        </w:numPr>
        <w:rPr>
          <w:rStyle w:val="BodyCopyText"/>
        </w:rPr>
      </w:pPr>
      <w:r w:rsidRPr="000B6829">
        <w:rPr>
          <w:rStyle w:val="BodyCopyText"/>
        </w:rPr>
        <w:t>This online PowerPoint slide show was developed by Enform, the Safety Association for Canada’s Upstream Oil &amp; Gas Industry.  It presents the differences between personal safety and process safety.</w:t>
      </w:r>
    </w:p>
    <w:p w14:paraId="6FBA7F72" w14:textId="77777777" w:rsidR="00587361" w:rsidRPr="000B6829" w:rsidRDefault="00587361" w:rsidP="001A4DD0">
      <w:pPr>
        <w:pStyle w:val="ListwithBullets"/>
        <w:rPr>
          <w:rStyle w:val="BodyCopyText"/>
        </w:rPr>
      </w:pPr>
      <w:r w:rsidRPr="000B6829">
        <w:rPr>
          <w:rStyle w:val="BodyCopyText"/>
        </w:rPr>
        <w:t xml:space="preserve">Video 7:  </w:t>
      </w:r>
      <w:bookmarkStart w:id="419" w:name="_Hlk46739577"/>
      <w:r w:rsidRPr="00965FAE">
        <w:rPr>
          <w:rStyle w:val="BodyCopyText"/>
          <w:color w:val="0000FF"/>
          <w:u w:val="single"/>
        </w:rPr>
        <w:fldChar w:fldCharType="begin"/>
      </w:r>
      <w:r w:rsidRPr="00965FAE">
        <w:rPr>
          <w:rStyle w:val="BodyCopyText"/>
          <w:color w:val="0000FF"/>
          <w:u w:val="single"/>
        </w:rPr>
        <w:instrText xml:space="preserve"> HYPERLINK "https://www.youtube.com/watch?v=n0DwGXV-cEA" </w:instrText>
      </w:r>
      <w:r w:rsidRPr="00965FAE">
        <w:rPr>
          <w:rStyle w:val="BodyCopyText"/>
          <w:color w:val="0000FF"/>
          <w:u w:val="single"/>
        </w:rPr>
        <w:fldChar w:fldCharType="separate"/>
      </w:r>
      <w:r w:rsidRPr="00965FAE">
        <w:rPr>
          <w:rStyle w:val="BodyCopyText"/>
          <w:color w:val="0000FF"/>
          <w:u w:val="single"/>
        </w:rPr>
        <w:t>Committed to Safety: Learning together as leaders in the oil and gas industry</w:t>
      </w:r>
      <w:r w:rsidRPr="00965FAE">
        <w:rPr>
          <w:rStyle w:val="BodyCopyText"/>
          <w:color w:val="0000FF"/>
          <w:u w:val="single"/>
        </w:rPr>
        <w:fldChar w:fldCharType="end"/>
      </w:r>
      <w:r w:rsidRPr="000B6829">
        <w:rPr>
          <w:rStyle w:val="BodyCopyText"/>
        </w:rPr>
        <w:t xml:space="preserve"> (04 minutes, 12 seconds</w:t>
      </w:r>
      <w:r w:rsidR="00355B1C">
        <w:rPr>
          <w:rStyle w:val="BodyCopyText"/>
        </w:rPr>
        <w:t>).</w:t>
      </w:r>
    </w:p>
    <w:bookmarkEnd w:id="419"/>
    <w:p w14:paraId="60B835B1" w14:textId="77777777" w:rsidR="00587361" w:rsidRPr="000B6829" w:rsidRDefault="00587361" w:rsidP="001A4DD0">
      <w:pPr>
        <w:pStyle w:val="ListwithBullets"/>
        <w:rPr>
          <w:rStyle w:val="BodyCopyText"/>
        </w:rPr>
      </w:pPr>
      <w:r w:rsidRPr="000B6829">
        <w:rPr>
          <w:rStyle w:val="BodyCopyText"/>
        </w:rPr>
        <w:t xml:space="preserve">Video 8:  </w:t>
      </w:r>
      <w:bookmarkStart w:id="420" w:name="_Hlk46739618"/>
      <w:r w:rsidRPr="00965FAE">
        <w:rPr>
          <w:rStyle w:val="BodyCopyText"/>
          <w:color w:val="0000FF"/>
          <w:u w:val="single"/>
        </w:rPr>
        <w:fldChar w:fldCharType="begin"/>
      </w:r>
      <w:r w:rsidRPr="00965FAE">
        <w:rPr>
          <w:rStyle w:val="BodyCopyText"/>
          <w:color w:val="0000FF"/>
          <w:u w:val="single"/>
        </w:rPr>
        <w:instrText>HYPERLINK "https://www.youtube.com/watch?v=UeB7l_O8T6o"</w:instrText>
      </w:r>
      <w:r w:rsidRPr="00965FAE">
        <w:rPr>
          <w:rStyle w:val="BodyCopyText"/>
          <w:color w:val="0000FF"/>
          <w:u w:val="single"/>
        </w:rPr>
        <w:fldChar w:fldCharType="separate"/>
      </w:r>
      <w:r w:rsidRPr="00965FAE">
        <w:rPr>
          <w:rStyle w:val="BodyCopyText"/>
          <w:color w:val="0000FF"/>
          <w:u w:val="single"/>
        </w:rPr>
        <w:t>Stupidity at The Workplace – (Bad &amp; funny habits on the job - death and injury factors at work)</w:t>
      </w:r>
      <w:r w:rsidRPr="00965FAE">
        <w:rPr>
          <w:rStyle w:val="BodyCopyText"/>
          <w:color w:val="0000FF"/>
          <w:u w:val="single"/>
        </w:rPr>
        <w:fldChar w:fldCharType="end"/>
      </w:r>
      <w:r w:rsidRPr="000B6829">
        <w:rPr>
          <w:rStyle w:val="BodyCopyText"/>
        </w:rPr>
        <w:t xml:space="preserve"> (03 minutes, 30 seconds)</w:t>
      </w:r>
      <w:r w:rsidR="00355B1C">
        <w:rPr>
          <w:rStyle w:val="BodyCopyText"/>
        </w:rPr>
        <w:t>.</w:t>
      </w:r>
    </w:p>
    <w:p w14:paraId="15F0BC1E" w14:textId="77777777" w:rsidR="00587361" w:rsidRPr="000B6829" w:rsidRDefault="00587361" w:rsidP="001A4DD0">
      <w:pPr>
        <w:pStyle w:val="ListwithBullets"/>
        <w:rPr>
          <w:rStyle w:val="BodyCopyText"/>
        </w:rPr>
      </w:pPr>
      <w:bookmarkStart w:id="421" w:name="_Hlk46739730"/>
      <w:bookmarkEnd w:id="420"/>
      <w:r w:rsidRPr="000B6829">
        <w:rPr>
          <w:rStyle w:val="BodyCopyText"/>
        </w:rPr>
        <w:t xml:space="preserve">Video 9:  </w:t>
      </w:r>
      <w:bookmarkStart w:id="422" w:name="_Hlk36388929"/>
      <w:r w:rsidRPr="00965FAE">
        <w:rPr>
          <w:rStyle w:val="BodyCopyText"/>
          <w:color w:val="0000FF"/>
          <w:u w:val="single"/>
        </w:rPr>
        <w:fldChar w:fldCharType="begin"/>
      </w:r>
      <w:r w:rsidRPr="00965FAE">
        <w:rPr>
          <w:rStyle w:val="BodyCopyText"/>
          <w:color w:val="0000FF"/>
          <w:u w:val="single"/>
        </w:rPr>
        <w:instrText>HYPERLINK "https://www.youtube.com/watch?v=XuJtdQOU_Z4&amp;list=PLFD85FBF79CD6D1AA"</w:instrText>
      </w:r>
      <w:r w:rsidRPr="00965FAE">
        <w:rPr>
          <w:rStyle w:val="BodyCopyText"/>
          <w:color w:val="0000FF"/>
          <w:u w:val="single"/>
        </w:rPr>
        <w:fldChar w:fldCharType="separate"/>
      </w:r>
      <w:bookmarkEnd w:id="422"/>
      <w:r w:rsidRPr="00965FAE">
        <w:rPr>
          <w:rStyle w:val="BodyCopyText"/>
          <w:color w:val="0000FF"/>
          <w:u w:val="single"/>
        </w:rPr>
        <w:t>CSB Safety Video: Anatomy of a Disaster</w:t>
      </w:r>
      <w:r w:rsidRPr="00965FAE">
        <w:rPr>
          <w:rStyle w:val="BodyCopyText"/>
          <w:color w:val="0000FF"/>
          <w:u w:val="single"/>
        </w:rPr>
        <w:fldChar w:fldCharType="end"/>
      </w:r>
      <w:r w:rsidRPr="000B6829">
        <w:rPr>
          <w:rStyle w:val="BodyCopyText"/>
        </w:rPr>
        <w:t xml:space="preserve"> (55 mins, 33 secs)</w:t>
      </w:r>
      <w:r w:rsidR="00355B1C">
        <w:rPr>
          <w:rStyle w:val="BodyCopyText"/>
        </w:rPr>
        <w:t>.</w:t>
      </w:r>
    </w:p>
    <w:bookmarkEnd w:id="421"/>
    <w:p w14:paraId="4F6D8531" w14:textId="77777777" w:rsidR="00DC1B84" w:rsidRPr="000B6829" w:rsidRDefault="00DA7478" w:rsidP="00E34CB4">
      <w:pPr>
        <w:pStyle w:val="ListwithBullets"/>
        <w:numPr>
          <w:ilvl w:val="0"/>
          <w:numId w:val="164"/>
        </w:numPr>
        <w:rPr>
          <w:rStyle w:val="BodyCopyText"/>
        </w:rPr>
      </w:pPr>
      <w:r w:rsidRPr="000B6829">
        <w:rPr>
          <w:rStyle w:val="BodyCopyText"/>
        </w:rPr>
        <w:t>This video highlights the importance of process safety by telling the story of one of the worst industrial accidents in recent U.S. history – the March 23, 2005 explosion at the BP Refinery in Texas City, Texas which killed 15 workers and injured 180 others.</w:t>
      </w:r>
    </w:p>
    <w:p w14:paraId="379B8EC7" w14:textId="77777777" w:rsidR="00DA7478" w:rsidRPr="000B6829" w:rsidRDefault="00DA7478" w:rsidP="001A4DD0">
      <w:pPr>
        <w:pStyle w:val="ListwithBullets"/>
        <w:rPr>
          <w:rStyle w:val="BodyCopyText"/>
        </w:rPr>
      </w:pPr>
      <w:bookmarkStart w:id="423" w:name="_Hlk46739946"/>
      <w:r w:rsidRPr="000B6829">
        <w:rPr>
          <w:rStyle w:val="BodyCopyText"/>
        </w:rPr>
        <w:lastRenderedPageBreak/>
        <w:t xml:space="preserve">Video 10:  </w:t>
      </w:r>
      <w:bookmarkStart w:id="424" w:name="_Hlk36388945"/>
      <w:r w:rsidRPr="00965FAE">
        <w:rPr>
          <w:rStyle w:val="BodyCopyText"/>
          <w:color w:val="0000FF"/>
          <w:u w:val="single"/>
        </w:rPr>
        <w:fldChar w:fldCharType="begin"/>
      </w:r>
      <w:r w:rsidRPr="00965FAE">
        <w:rPr>
          <w:rStyle w:val="BodyCopyText"/>
          <w:color w:val="0000FF"/>
          <w:u w:val="single"/>
        </w:rPr>
        <w:instrText xml:space="preserve"> HYPERLINK "https://www.youtube.com/watch?v=QiILbGbk8Qk" </w:instrText>
      </w:r>
      <w:r w:rsidRPr="00965FAE">
        <w:rPr>
          <w:rStyle w:val="BodyCopyText"/>
          <w:color w:val="0000FF"/>
          <w:u w:val="single"/>
        </w:rPr>
        <w:fldChar w:fldCharType="separate"/>
      </w:r>
      <w:bookmarkEnd w:id="424"/>
      <w:r w:rsidRPr="00965FAE">
        <w:rPr>
          <w:rStyle w:val="BodyCopyText"/>
          <w:color w:val="0000FF"/>
          <w:u w:val="single"/>
        </w:rPr>
        <w:t>Animation of Fire at Chevron's Richmond Refinery, August 6, 2012</w:t>
      </w:r>
      <w:r w:rsidRPr="00965FAE">
        <w:rPr>
          <w:rStyle w:val="BodyCopyText"/>
          <w:color w:val="0000FF"/>
          <w:u w:val="single"/>
        </w:rPr>
        <w:fldChar w:fldCharType="end"/>
      </w:r>
      <w:r w:rsidRPr="000B6829">
        <w:rPr>
          <w:rStyle w:val="BodyCopyText"/>
        </w:rPr>
        <w:t xml:space="preserve"> (08 minutes, 14 seconds)</w:t>
      </w:r>
      <w:r w:rsidR="00355B1C">
        <w:rPr>
          <w:rStyle w:val="BodyCopyText"/>
        </w:rPr>
        <w:t>.</w:t>
      </w:r>
    </w:p>
    <w:p w14:paraId="65C14A4C" w14:textId="77777777" w:rsidR="00DA7478" w:rsidRPr="000B6829" w:rsidRDefault="00DA7478" w:rsidP="001A4DD0">
      <w:pPr>
        <w:pStyle w:val="ListwithBullets"/>
        <w:rPr>
          <w:rStyle w:val="BodyCopyText"/>
        </w:rPr>
      </w:pPr>
      <w:r w:rsidRPr="000B6829">
        <w:rPr>
          <w:rStyle w:val="BodyCopyText"/>
        </w:rPr>
        <w:t xml:space="preserve">Video 11: </w:t>
      </w:r>
      <w:bookmarkStart w:id="425" w:name="_Hlk36388956"/>
      <w:r w:rsidRPr="000B6829">
        <w:rPr>
          <w:rStyle w:val="BodyCopyText"/>
        </w:rPr>
        <w:t xml:space="preserve"> </w:t>
      </w:r>
      <w:hyperlink r:id="rId127" w:history="1">
        <w:bookmarkEnd w:id="425"/>
        <w:r w:rsidRPr="00965FAE">
          <w:rPr>
            <w:rStyle w:val="BodyCopyText"/>
            <w:color w:val="0000FF"/>
            <w:u w:val="single"/>
          </w:rPr>
          <w:t>Blowout in Oklahoma, January 22, 2018</w:t>
        </w:r>
      </w:hyperlink>
      <w:r w:rsidRPr="000B6829">
        <w:rPr>
          <w:rStyle w:val="BodyCopyText"/>
        </w:rPr>
        <w:t xml:space="preserve"> </w:t>
      </w:r>
      <w:r w:rsidR="00D5351D">
        <w:rPr>
          <w:rStyle w:val="BodyCopyText"/>
        </w:rPr>
        <w:br/>
      </w:r>
      <w:r w:rsidRPr="000B6829">
        <w:rPr>
          <w:rStyle w:val="BodyCopyText"/>
        </w:rPr>
        <w:t>(21 minutes, 19 seconds)</w:t>
      </w:r>
      <w:r w:rsidR="00355B1C">
        <w:rPr>
          <w:rStyle w:val="BodyCopyText"/>
        </w:rPr>
        <w:t>.</w:t>
      </w:r>
    </w:p>
    <w:bookmarkEnd w:id="423"/>
    <w:p w14:paraId="434C35ED" w14:textId="77777777" w:rsidR="00DA7478" w:rsidRPr="00C71C31" w:rsidRDefault="00DA31C0" w:rsidP="000B4149">
      <w:pPr>
        <w:pStyle w:val="SubHeading3"/>
      </w:pPr>
      <w:r>
        <w:t xml:space="preserve">5.4.3. </w:t>
      </w:r>
      <w:r w:rsidR="00DA7478" w:rsidRPr="00C71C31">
        <w:t>Learning Activity 6 Process and Personal Safety News Report</w:t>
      </w:r>
    </w:p>
    <w:p w14:paraId="5DBDA9A6" w14:textId="77777777" w:rsidR="00F5606B" w:rsidRPr="000B6829" w:rsidRDefault="00F5606B" w:rsidP="00F5606B">
      <w:pPr>
        <w:rPr>
          <w:rStyle w:val="BodyCopyText"/>
        </w:rPr>
      </w:pPr>
      <w:r w:rsidRPr="000B6829">
        <w:rPr>
          <w:rStyle w:val="BodyCopyText"/>
        </w:rPr>
        <w:t>This learning activity helps students become more familiar with different aspects of process and personal safety.  Students work in groups to prepare and present a news report on a specific topic relevant to process or personal safety.</w:t>
      </w:r>
    </w:p>
    <w:p w14:paraId="50223C5D" w14:textId="77777777" w:rsidR="00F5606B" w:rsidRPr="00A71021" w:rsidRDefault="00F5606B" w:rsidP="00294831">
      <w:pPr>
        <w:pStyle w:val="BodyCopyITALICS"/>
      </w:pPr>
      <w:r w:rsidRPr="00A71021">
        <w:t>Instructions</w:t>
      </w:r>
    </w:p>
    <w:p w14:paraId="4C72ADAD" w14:textId="77777777" w:rsidR="00F5606B" w:rsidRPr="000B6829" w:rsidRDefault="00F5606B" w:rsidP="00E34CB4">
      <w:pPr>
        <w:pStyle w:val="ListParagraph"/>
        <w:numPr>
          <w:ilvl w:val="0"/>
          <w:numId w:val="99"/>
        </w:numPr>
        <w:rPr>
          <w:rStyle w:val="BodyCopyText"/>
        </w:rPr>
      </w:pPr>
      <w:r w:rsidRPr="000B6829">
        <w:rPr>
          <w:rStyle w:val="BodyCopyText"/>
        </w:rPr>
        <w:t>Divide the class into two groups</w:t>
      </w:r>
      <w:r w:rsidR="00EC36CA">
        <w:rPr>
          <w:rStyle w:val="BodyCopyText"/>
        </w:rPr>
        <w:t>.</w:t>
      </w:r>
    </w:p>
    <w:p w14:paraId="667DA348" w14:textId="77777777" w:rsidR="00F5606B" w:rsidRPr="000B6829" w:rsidRDefault="00F5606B" w:rsidP="00E34CB4">
      <w:pPr>
        <w:pStyle w:val="ListParagraph"/>
        <w:numPr>
          <w:ilvl w:val="0"/>
          <w:numId w:val="99"/>
        </w:numPr>
        <w:rPr>
          <w:rStyle w:val="BodyCopyText"/>
        </w:rPr>
      </w:pPr>
      <w:r w:rsidRPr="000B6829">
        <w:rPr>
          <w:rStyle w:val="BodyCopyText"/>
        </w:rPr>
        <w:t xml:space="preserve">Have each group select a safety topic that was discussed in the PowerPoint Presentation 1 or videos </w:t>
      </w:r>
      <w:r w:rsidR="00394392" w:rsidRPr="000B6829">
        <w:rPr>
          <w:rStyle w:val="BodyCopyText"/>
        </w:rPr>
        <w:t>7, 8, 9, 10 and 11</w:t>
      </w:r>
      <w:r w:rsidRPr="000B6829">
        <w:rPr>
          <w:rStyle w:val="BodyCopyText"/>
        </w:rPr>
        <w:t>, or the group can choose another safety topic that they think is important</w:t>
      </w:r>
      <w:r w:rsidR="00EC36CA">
        <w:rPr>
          <w:rStyle w:val="BodyCopyText"/>
        </w:rPr>
        <w:t>.</w:t>
      </w:r>
    </w:p>
    <w:p w14:paraId="7CEDEE66" w14:textId="77777777" w:rsidR="00F5606B" w:rsidRPr="000B6829" w:rsidRDefault="00F5606B" w:rsidP="00E34CB4">
      <w:pPr>
        <w:pStyle w:val="ListParagraph"/>
        <w:numPr>
          <w:ilvl w:val="0"/>
          <w:numId w:val="99"/>
        </w:numPr>
        <w:rPr>
          <w:rStyle w:val="BodyCopyText"/>
        </w:rPr>
      </w:pPr>
      <w:r w:rsidRPr="000B6829">
        <w:rPr>
          <w:rStyle w:val="BodyCopyText"/>
        </w:rPr>
        <w:t xml:space="preserve">Instruct each group to create a </w:t>
      </w:r>
      <w:r w:rsidR="00DA7478" w:rsidRPr="000B6829">
        <w:rPr>
          <w:rStyle w:val="BodyCopyText"/>
        </w:rPr>
        <w:t xml:space="preserve">news </w:t>
      </w:r>
      <w:r w:rsidRPr="000B6829">
        <w:rPr>
          <w:rStyle w:val="BodyCopyText"/>
        </w:rPr>
        <w:t>report on their selected safety topic for presentation to the class</w:t>
      </w:r>
      <w:r w:rsidR="00EC36CA">
        <w:rPr>
          <w:rStyle w:val="BodyCopyText"/>
        </w:rPr>
        <w:t>.</w:t>
      </w:r>
    </w:p>
    <w:p w14:paraId="4EDFB8D0" w14:textId="77777777" w:rsidR="00F5606B" w:rsidRPr="000B6829" w:rsidRDefault="00F5606B" w:rsidP="00E34CB4">
      <w:pPr>
        <w:pStyle w:val="ListParagraph"/>
        <w:numPr>
          <w:ilvl w:val="0"/>
          <w:numId w:val="109"/>
        </w:numPr>
        <w:rPr>
          <w:rStyle w:val="BodyCopyText"/>
        </w:rPr>
      </w:pPr>
      <w:r w:rsidRPr="000B6829">
        <w:rPr>
          <w:rStyle w:val="BodyCopyText"/>
        </w:rPr>
        <w:t xml:space="preserve">Encourage students to use information from the PowerPoint Presentation and watching videos </w:t>
      </w:r>
      <w:r w:rsidR="000C4A31" w:rsidRPr="000B6829">
        <w:rPr>
          <w:rStyle w:val="BodyCopyText"/>
        </w:rPr>
        <w:t xml:space="preserve">7, 8, 9, 10 and 11 </w:t>
      </w:r>
      <w:r w:rsidRPr="000B6829">
        <w:rPr>
          <w:rStyle w:val="BodyCopyText"/>
        </w:rPr>
        <w:t>in their reports</w:t>
      </w:r>
      <w:r w:rsidR="00EC36CA">
        <w:rPr>
          <w:rStyle w:val="BodyCopyText"/>
        </w:rPr>
        <w:t>.</w:t>
      </w:r>
    </w:p>
    <w:p w14:paraId="77C1E3D8" w14:textId="77777777" w:rsidR="00F5606B" w:rsidRPr="000B6829" w:rsidRDefault="00F5606B" w:rsidP="00E34CB4">
      <w:pPr>
        <w:pStyle w:val="ListParagraph"/>
        <w:numPr>
          <w:ilvl w:val="0"/>
          <w:numId w:val="109"/>
        </w:numPr>
        <w:rPr>
          <w:rStyle w:val="BodyCopyText"/>
        </w:rPr>
      </w:pPr>
      <w:r w:rsidRPr="000B6829">
        <w:rPr>
          <w:rStyle w:val="BodyCopyText"/>
        </w:rPr>
        <w:t xml:space="preserve">Reports should be approximately </w:t>
      </w:r>
      <w:r w:rsidR="0085308D" w:rsidRPr="000B6829">
        <w:rPr>
          <w:rStyle w:val="BodyCopyText"/>
        </w:rPr>
        <w:t>7</w:t>
      </w:r>
      <w:r w:rsidRPr="000B6829">
        <w:rPr>
          <w:rStyle w:val="BodyCopyText"/>
        </w:rPr>
        <w:t xml:space="preserve"> -</w:t>
      </w:r>
      <w:r w:rsidR="0085308D" w:rsidRPr="000B6829">
        <w:rPr>
          <w:rStyle w:val="BodyCopyText"/>
        </w:rPr>
        <w:t>10</w:t>
      </w:r>
      <w:r w:rsidRPr="000B6829">
        <w:rPr>
          <w:rStyle w:val="BodyCopyText"/>
        </w:rPr>
        <w:t xml:space="preserve"> minutes in length</w:t>
      </w:r>
      <w:r w:rsidR="00EC36CA">
        <w:rPr>
          <w:rStyle w:val="BodyCopyText"/>
        </w:rPr>
        <w:t>.</w:t>
      </w:r>
    </w:p>
    <w:p w14:paraId="644EBEF7" w14:textId="77777777" w:rsidR="00F5606B" w:rsidRPr="000B6829" w:rsidRDefault="00F5606B" w:rsidP="00E34CB4">
      <w:pPr>
        <w:pStyle w:val="ListParagraph"/>
        <w:numPr>
          <w:ilvl w:val="0"/>
          <w:numId w:val="109"/>
        </w:numPr>
        <w:rPr>
          <w:rStyle w:val="BodyCopyText"/>
        </w:rPr>
      </w:pPr>
      <w:r w:rsidRPr="000B6829">
        <w:rPr>
          <w:rStyle w:val="BodyCopyText"/>
        </w:rPr>
        <w:t xml:space="preserve">Allow </w:t>
      </w:r>
      <w:r w:rsidR="0085308D" w:rsidRPr="000B6829">
        <w:rPr>
          <w:rStyle w:val="BodyCopyText"/>
        </w:rPr>
        <w:t>20</w:t>
      </w:r>
      <w:r w:rsidRPr="000B6829">
        <w:rPr>
          <w:rStyle w:val="BodyCopyText"/>
        </w:rPr>
        <w:t>-</w:t>
      </w:r>
      <w:r w:rsidR="0085308D" w:rsidRPr="000B6829">
        <w:rPr>
          <w:rStyle w:val="BodyCopyText"/>
        </w:rPr>
        <w:t>3</w:t>
      </w:r>
      <w:r w:rsidRPr="000B6829">
        <w:rPr>
          <w:rStyle w:val="BodyCopyText"/>
        </w:rPr>
        <w:t>0 minutes for groups to prepare the presentation</w:t>
      </w:r>
      <w:r w:rsidR="00EC36CA">
        <w:rPr>
          <w:rStyle w:val="BodyCopyText"/>
        </w:rPr>
        <w:t>.</w:t>
      </w:r>
    </w:p>
    <w:p w14:paraId="3C010058" w14:textId="77777777" w:rsidR="00F5606B" w:rsidRPr="000B6829" w:rsidRDefault="00F5606B" w:rsidP="00E34CB4">
      <w:pPr>
        <w:pStyle w:val="ListParagraph"/>
        <w:numPr>
          <w:ilvl w:val="0"/>
          <w:numId w:val="100"/>
        </w:numPr>
        <w:rPr>
          <w:rStyle w:val="BodyCopyText"/>
        </w:rPr>
      </w:pPr>
      <w:r w:rsidRPr="000B6829">
        <w:rPr>
          <w:rStyle w:val="BodyCopyText"/>
        </w:rPr>
        <w:t xml:space="preserve">Ask the groups to select a “reporter”, to present their news report to </w:t>
      </w:r>
      <w:r w:rsidR="00355B1C">
        <w:rPr>
          <w:rStyle w:val="BodyCopyText"/>
        </w:rPr>
        <w:br/>
      </w:r>
      <w:r w:rsidRPr="000B6829">
        <w:rPr>
          <w:rStyle w:val="BodyCopyText"/>
        </w:rPr>
        <w:t>the class.</w:t>
      </w:r>
    </w:p>
    <w:p w14:paraId="0D76F80E" w14:textId="77777777" w:rsidR="000B6829" w:rsidRDefault="000B6829" w:rsidP="000B4149">
      <w:pPr>
        <w:pStyle w:val="SubHeading2"/>
      </w:pPr>
    </w:p>
    <w:p w14:paraId="2816DA86" w14:textId="77777777" w:rsidR="000B6829" w:rsidRDefault="000B6829" w:rsidP="000B4149">
      <w:pPr>
        <w:pStyle w:val="SubHeading2"/>
      </w:pPr>
    </w:p>
    <w:p w14:paraId="0FCA0B51" w14:textId="77777777" w:rsidR="000B6829" w:rsidRDefault="000B6829" w:rsidP="000B4149">
      <w:pPr>
        <w:pStyle w:val="SubHeading2"/>
      </w:pPr>
    </w:p>
    <w:p w14:paraId="5520E496" w14:textId="77777777" w:rsidR="00493F31" w:rsidRDefault="00493F31">
      <w:pPr>
        <w:rPr>
          <w:b/>
          <w:bCs/>
        </w:rPr>
      </w:pPr>
      <w:r>
        <w:br w:type="page"/>
      </w:r>
    </w:p>
    <w:p w14:paraId="69EE373D" w14:textId="77777777" w:rsidR="00F5606B" w:rsidRPr="00A71021" w:rsidRDefault="00DA31C0" w:rsidP="000B4149">
      <w:pPr>
        <w:pStyle w:val="SubHeading2"/>
      </w:pPr>
      <w:bookmarkStart w:id="426" w:name="_Toc48915504"/>
      <w:r>
        <w:lastRenderedPageBreak/>
        <w:t xml:space="preserve">5.5. </w:t>
      </w:r>
      <w:r w:rsidR="00F5606B" w:rsidRPr="00A71021">
        <w:t>Safety Companies and Jobs</w:t>
      </w:r>
      <w:bookmarkEnd w:id="426"/>
      <w:r w:rsidR="00F5606B" w:rsidRPr="00A71021">
        <w:t xml:space="preserve"> </w:t>
      </w:r>
    </w:p>
    <w:p w14:paraId="72CA1CD0" w14:textId="77777777" w:rsidR="00F5606B" w:rsidRDefault="00DA31C0" w:rsidP="000B4149">
      <w:pPr>
        <w:pStyle w:val="SubHeading3"/>
      </w:pPr>
      <w:r>
        <w:t xml:space="preserve">5.5.1. </w:t>
      </w:r>
      <w:r w:rsidR="00F5606B" w:rsidRPr="00A71021">
        <w:t>Companies</w:t>
      </w:r>
    </w:p>
    <w:p w14:paraId="4EC048DA" w14:textId="77777777" w:rsidR="00D3249E" w:rsidRPr="000B6829" w:rsidRDefault="00D3249E" w:rsidP="006E72BC">
      <w:pPr>
        <w:rPr>
          <w:rStyle w:val="BodyCopyText"/>
        </w:rPr>
      </w:pPr>
      <w:r w:rsidRPr="000B6829">
        <w:rPr>
          <w:rStyle w:val="BodyCopyText"/>
        </w:rPr>
        <w:t>Provides a sample list of some of the firms supplying safety services to the natural gas industry.  Have the students explore these links and search for other firms.</w:t>
      </w:r>
    </w:p>
    <w:p w14:paraId="41B7C59C" w14:textId="77777777" w:rsidR="008F461B" w:rsidRPr="000B6829" w:rsidRDefault="008F461B" w:rsidP="001A4DD0">
      <w:pPr>
        <w:pStyle w:val="ListwithBullets"/>
        <w:rPr>
          <w:rStyle w:val="BodyCopyText"/>
        </w:rPr>
      </w:pPr>
      <w:r w:rsidRPr="000B6829">
        <w:rPr>
          <w:rStyle w:val="BodyCopyText"/>
        </w:rPr>
        <w:t>Website 5</w:t>
      </w:r>
      <w:r w:rsidR="000B6829" w:rsidRPr="000B6829">
        <w:rPr>
          <w:rStyle w:val="BodyCopyText"/>
        </w:rPr>
        <w:t>:</w:t>
      </w:r>
      <w:r w:rsidRPr="000B6829">
        <w:rPr>
          <w:rStyle w:val="BodyCopyText"/>
        </w:rPr>
        <w:t xml:space="preserve"> </w:t>
      </w:r>
      <w:r w:rsidR="000B6829" w:rsidRPr="000B6829">
        <w:rPr>
          <w:rStyle w:val="BodyCopyText"/>
        </w:rPr>
        <w:t xml:space="preserve"> </w:t>
      </w:r>
      <w:hyperlink r:id="rId128" w:history="1">
        <w:r w:rsidRPr="00965FAE">
          <w:rPr>
            <w:rStyle w:val="BodyCopyText"/>
            <w:color w:val="0000FF"/>
            <w:u w:val="single"/>
          </w:rPr>
          <w:t>Action Health and Safety Services</w:t>
        </w:r>
      </w:hyperlink>
      <w:r w:rsidR="00355B1C" w:rsidRPr="00355B1C">
        <w:rPr>
          <w:rStyle w:val="BodyCopyText"/>
          <w:color w:val="0000FF"/>
        </w:rPr>
        <w:t>.</w:t>
      </w:r>
    </w:p>
    <w:p w14:paraId="4224D986" w14:textId="77777777" w:rsidR="008F461B" w:rsidRPr="000B6829" w:rsidRDefault="008F461B" w:rsidP="001A4DD0">
      <w:pPr>
        <w:pStyle w:val="ListwithBullets"/>
        <w:rPr>
          <w:rStyle w:val="BodyCopyText"/>
        </w:rPr>
      </w:pPr>
      <w:r w:rsidRPr="000B6829">
        <w:rPr>
          <w:rStyle w:val="BodyCopyText"/>
        </w:rPr>
        <w:t>Website 6</w:t>
      </w:r>
      <w:r w:rsidR="000B6829" w:rsidRPr="000B6829">
        <w:rPr>
          <w:rStyle w:val="BodyCopyText"/>
        </w:rPr>
        <w:t xml:space="preserve">: </w:t>
      </w:r>
      <w:r w:rsidRPr="000B6829">
        <w:rPr>
          <w:rStyle w:val="BodyCopyText"/>
        </w:rPr>
        <w:t xml:space="preserve"> </w:t>
      </w:r>
      <w:hyperlink r:id="rId129" w:history="1">
        <w:r w:rsidRPr="00965FAE">
          <w:rPr>
            <w:rStyle w:val="BodyCopyText"/>
            <w:color w:val="0000FF"/>
            <w:u w:val="single"/>
          </w:rPr>
          <w:t>Energy Safety Canada</w:t>
        </w:r>
      </w:hyperlink>
      <w:r w:rsidR="00355B1C" w:rsidRPr="00355B1C">
        <w:rPr>
          <w:rStyle w:val="BodyCopyText"/>
          <w:color w:val="0000FF"/>
        </w:rPr>
        <w:t>.</w:t>
      </w:r>
    </w:p>
    <w:p w14:paraId="1AB9BA15" w14:textId="77777777" w:rsidR="008F461B" w:rsidRPr="000B6829" w:rsidRDefault="008F461B" w:rsidP="001A4DD0">
      <w:pPr>
        <w:pStyle w:val="ListwithBullets"/>
        <w:rPr>
          <w:rStyle w:val="BodyCopyText"/>
        </w:rPr>
      </w:pPr>
      <w:r w:rsidRPr="000B6829">
        <w:rPr>
          <w:rStyle w:val="BodyCopyText"/>
        </w:rPr>
        <w:t>Website 7</w:t>
      </w:r>
      <w:r w:rsidR="000B6829" w:rsidRPr="000B6829">
        <w:rPr>
          <w:rStyle w:val="BodyCopyText"/>
        </w:rPr>
        <w:t xml:space="preserve">: </w:t>
      </w:r>
      <w:r w:rsidRPr="000B6829">
        <w:rPr>
          <w:rStyle w:val="BodyCopyText"/>
        </w:rPr>
        <w:t xml:space="preserve"> </w:t>
      </w:r>
      <w:hyperlink r:id="rId130" w:history="1">
        <w:r w:rsidRPr="00965FAE">
          <w:rPr>
            <w:rStyle w:val="BodyCopyText"/>
            <w:color w:val="0000FF"/>
            <w:u w:val="single"/>
          </w:rPr>
          <w:t>MC Rehabilitation and Wellness</w:t>
        </w:r>
      </w:hyperlink>
      <w:r w:rsidR="00355B1C" w:rsidRPr="00355B1C">
        <w:rPr>
          <w:rStyle w:val="BodyCopyText"/>
          <w:color w:val="0000FF"/>
        </w:rPr>
        <w:t>.</w:t>
      </w:r>
    </w:p>
    <w:p w14:paraId="62246748" w14:textId="77777777" w:rsidR="008F461B" w:rsidRPr="000B6829" w:rsidRDefault="008F461B" w:rsidP="001A4DD0">
      <w:pPr>
        <w:pStyle w:val="ListwithBullets"/>
        <w:rPr>
          <w:rStyle w:val="BodyCopyText"/>
        </w:rPr>
      </w:pPr>
      <w:r w:rsidRPr="000B6829">
        <w:rPr>
          <w:rStyle w:val="BodyCopyText"/>
        </w:rPr>
        <w:t>Website 8</w:t>
      </w:r>
      <w:r w:rsidR="000B6829" w:rsidRPr="000B6829">
        <w:rPr>
          <w:rStyle w:val="BodyCopyText"/>
        </w:rPr>
        <w:t xml:space="preserve">: </w:t>
      </w:r>
      <w:r w:rsidRPr="000B6829">
        <w:rPr>
          <w:rStyle w:val="BodyCopyText"/>
        </w:rPr>
        <w:t xml:space="preserve"> </w:t>
      </w:r>
      <w:hyperlink r:id="rId131" w:history="1">
        <w:r w:rsidRPr="00965FAE">
          <w:rPr>
            <w:rStyle w:val="BodyCopyText"/>
            <w:color w:val="0000FF"/>
            <w:u w:val="single"/>
          </w:rPr>
          <w:t>St. John Ambulance</w:t>
        </w:r>
      </w:hyperlink>
      <w:r w:rsidR="00355B1C" w:rsidRPr="00355B1C">
        <w:rPr>
          <w:rStyle w:val="BodyCopyText"/>
          <w:color w:val="0000FF"/>
        </w:rPr>
        <w:t>.</w:t>
      </w:r>
    </w:p>
    <w:p w14:paraId="299B2314" w14:textId="77777777" w:rsidR="008F461B" w:rsidRPr="000B6829" w:rsidRDefault="008F461B" w:rsidP="001A4DD0">
      <w:pPr>
        <w:pStyle w:val="ListwithBullets"/>
        <w:rPr>
          <w:rStyle w:val="BodyCopyText"/>
        </w:rPr>
      </w:pPr>
      <w:r w:rsidRPr="000B6829">
        <w:rPr>
          <w:rStyle w:val="BodyCopyText"/>
        </w:rPr>
        <w:t>Website 9</w:t>
      </w:r>
      <w:r w:rsidR="000B6829" w:rsidRPr="000B6829">
        <w:rPr>
          <w:rStyle w:val="BodyCopyText"/>
        </w:rPr>
        <w:t xml:space="preserve">: </w:t>
      </w:r>
      <w:r w:rsidRPr="000B6829">
        <w:rPr>
          <w:rStyle w:val="BodyCopyText"/>
        </w:rPr>
        <w:t xml:space="preserve"> </w:t>
      </w:r>
      <w:hyperlink r:id="rId132" w:history="1">
        <w:r w:rsidRPr="00965FAE">
          <w:rPr>
            <w:rStyle w:val="BodyCopyText"/>
            <w:color w:val="0000FF"/>
            <w:u w:val="single"/>
          </w:rPr>
          <w:t>Trojan Safety Services Ltd</w:t>
        </w:r>
      </w:hyperlink>
      <w:r w:rsidR="00355B1C" w:rsidRPr="00355B1C">
        <w:rPr>
          <w:rStyle w:val="BodyCopyText"/>
          <w:color w:val="0000FF"/>
        </w:rPr>
        <w:t>.</w:t>
      </w:r>
    </w:p>
    <w:p w14:paraId="3F9D7BA6" w14:textId="77777777" w:rsidR="00F5606B" w:rsidRDefault="00DA31C0" w:rsidP="000B4149">
      <w:pPr>
        <w:pStyle w:val="SubHeading3"/>
      </w:pPr>
      <w:r>
        <w:t xml:space="preserve">5.5.2. </w:t>
      </w:r>
      <w:r w:rsidR="00F5606B" w:rsidRPr="00A71021">
        <w:t>Occupations and Jobs</w:t>
      </w:r>
    </w:p>
    <w:p w14:paraId="179D70CA" w14:textId="77777777" w:rsidR="00D3249E" w:rsidRPr="000B6829" w:rsidRDefault="0063290A" w:rsidP="00D3249E">
      <w:pPr>
        <w:rPr>
          <w:rStyle w:val="BodyCopyText"/>
        </w:rPr>
      </w:pPr>
      <w:r w:rsidRPr="000B6829">
        <w:rPr>
          <w:rStyle w:val="BodyCopyText"/>
        </w:rPr>
        <w:t>Lists examples of specific safety related jobs that students might be interested in exploring.</w:t>
      </w:r>
    </w:p>
    <w:p w14:paraId="0DFCB4ED" w14:textId="77777777" w:rsidR="008F461B" w:rsidRPr="00F376D6" w:rsidRDefault="00DA31C0" w:rsidP="000A5CA6">
      <w:pPr>
        <w:pStyle w:val="SubHeading1"/>
      </w:pPr>
      <w:bookmarkStart w:id="427" w:name="_Toc48915505"/>
      <w:r>
        <w:t xml:space="preserve">6. </w:t>
      </w:r>
      <w:r w:rsidR="008F461B">
        <w:t>Suggest</w:t>
      </w:r>
      <w:r w:rsidR="008F461B" w:rsidRPr="00F376D6">
        <w:t>ed Reading</w:t>
      </w:r>
      <w:bookmarkEnd w:id="427"/>
    </w:p>
    <w:bookmarkStart w:id="428" w:name="_Hlk36115757"/>
    <w:p w14:paraId="32B59CC6" w14:textId="77777777" w:rsidR="008F461B" w:rsidRPr="000B6829" w:rsidRDefault="008F461B" w:rsidP="001A4DD0">
      <w:pPr>
        <w:pStyle w:val="ListwithBullets"/>
        <w:rPr>
          <w:rStyle w:val="BodyCopyText"/>
        </w:rPr>
      </w:pPr>
      <w:r w:rsidRPr="000B6829">
        <w:rPr>
          <w:rStyle w:val="BodyCopyText"/>
        </w:rPr>
        <w:fldChar w:fldCharType="begin"/>
      </w:r>
      <w:r w:rsidRPr="000B6829">
        <w:rPr>
          <w:rStyle w:val="BodyCopyText"/>
        </w:rPr>
        <w:instrText xml:space="preserve"> HYPERLINK "https://www.worksafebc.com/en/health-safety/create-manage/enhancing-culture-performance" </w:instrText>
      </w:r>
      <w:r w:rsidRPr="000B6829">
        <w:rPr>
          <w:rStyle w:val="BodyCopyText"/>
        </w:rPr>
        <w:fldChar w:fldCharType="separate"/>
      </w:r>
      <w:r w:rsidRPr="00965FAE">
        <w:rPr>
          <w:rStyle w:val="BodyCopyText"/>
          <w:color w:val="0000FF"/>
          <w:u w:val="single"/>
        </w:rPr>
        <w:t xml:space="preserve">WorkSafe BC:  </w:t>
      </w:r>
      <w:bookmarkStart w:id="429" w:name="_Hlk36115858"/>
      <w:r w:rsidRPr="00965FAE">
        <w:rPr>
          <w:rStyle w:val="BodyCopyText"/>
          <w:color w:val="0000FF"/>
          <w:u w:val="single"/>
        </w:rPr>
        <w:t>Enhancing health &amp; safety culture &amp; performance</w:t>
      </w:r>
      <w:bookmarkEnd w:id="428"/>
      <w:r w:rsidRPr="000B6829">
        <w:rPr>
          <w:rStyle w:val="BodyCopyText"/>
        </w:rPr>
        <w:fldChar w:fldCharType="end"/>
      </w:r>
      <w:r w:rsidR="00355B1C">
        <w:rPr>
          <w:rStyle w:val="BodyCopyText"/>
        </w:rPr>
        <w:t>.</w:t>
      </w:r>
    </w:p>
    <w:bookmarkEnd w:id="429"/>
    <w:p w14:paraId="7C4C2600" w14:textId="77777777" w:rsidR="00F5606B" w:rsidRPr="00A71021" w:rsidRDefault="00F5606B" w:rsidP="00F5606B">
      <w:pPr>
        <w:rPr>
          <w:rFonts w:eastAsiaTheme="majorEastAsia" w:cstheme="majorBidi"/>
          <w:b/>
          <w:bCs/>
          <w:sz w:val="32"/>
          <w:szCs w:val="26"/>
        </w:rPr>
      </w:pPr>
      <w:r w:rsidRPr="00A71021">
        <w:br w:type="page"/>
      </w:r>
    </w:p>
    <w:p w14:paraId="105AD88C" w14:textId="77777777" w:rsidR="00F5606B" w:rsidRPr="00544573" w:rsidRDefault="00DA31C0" w:rsidP="000A5CA6">
      <w:pPr>
        <w:pStyle w:val="SubHeading1"/>
      </w:pPr>
      <w:bookmarkStart w:id="430" w:name="_Toc48915506"/>
      <w:r>
        <w:lastRenderedPageBreak/>
        <w:t xml:space="preserve">7. </w:t>
      </w:r>
      <w:r w:rsidR="00F5606B" w:rsidRPr="00544573">
        <w:t>Notes</w:t>
      </w:r>
      <w:bookmarkEnd w:id="430"/>
    </w:p>
    <w:p w14:paraId="083220CB" w14:textId="77777777" w:rsidR="00FE13B7" w:rsidRDefault="00FE13B7" w:rsidP="00F5606B"/>
    <w:p w14:paraId="0620CC7D" w14:textId="77777777" w:rsidR="00FE13B7" w:rsidRDefault="00FE13B7" w:rsidP="00F5606B"/>
    <w:p w14:paraId="3351887D" w14:textId="77777777" w:rsidR="00FE13B7" w:rsidRDefault="00FE13B7" w:rsidP="00F5606B"/>
    <w:p w14:paraId="59EDFC46" w14:textId="77777777" w:rsidR="00FE13B7" w:rsidRDefault="00FE13B7" w:rsidP="00F5606B"/>
    <w:p w14:paraId="19F3F39B" w14:textId="77777777" w:rsidR="00FE13B7" w:rsidRDefault="00FE13B7" w:rsidP="00F5606B"/>
    <w:p w14:paraId="3ED5438C" w14:textId="77777777" w:rsidR="00FE13B7" w:rsidRDefault="00FE13B7" w:rsidP="00F5606B"/>
    <w:p w14:paraId="168D1B38" w14:textId="77777777" w:rsidR="00FE13B7" w:rsidRDefault="00FE13B7" w:rsidP="00F5606B"/>
    <w:p w14:paraId="3E59E027" w14:textId="77777777" w:rsidR="00FE13B7" w:rsidRDefault="00FE13B7" w:rsidP="00F5606B"/>
    <w:p w14:paraId="18F90379" w14:textId="77777777" w:rsidR="00FE13B7" w:rsidRDefault="00FE13B7" w:rsidP="00F5606B"/>
    <w:p w14:paraId="2407017D" w14:textId="77777777" w:rsidR="00FE13B7" w:rsidRDefault="00FE13B7" w:rsidP="00F5606B"/>
    <w:p w14:paraId="3BD0EBA8" w14:textId="77777777" w:rsidR="00FE13B7" w:rsidRDefault="00FE13B7" w:rsidP="00F5606B"/>
    <w:p w14:paraId="58ED5E4D" w14:textId="77777777" w:rsidR="00FE13B7" w:rsidRDefault="00FE13B7" w:rsidP="00F5606B"/>
    <w:p w14:paraId="25479ABF" w14:textId="77777777" w:rsidR="00FE13B7" w:rsidRDefault="00FE13B7" w:rsidP="00F5606B"/>
    <w:p w14:paraId="47086502" w14:textId="77777777" w:rsidR="00FE13B7" w:rsidRDefault="00FE13B7" w:rsidP="00F5606B"/>
    <w:p w14:paraId="2817CC7A" w14:textId="77777777" w:rsidR="00FE13B7" w:rsidRDefault="00FE13B7" w:rsidP="00F5606B"/>
    <w:p w14:paraId="340C3A7D" w14:textId="77777777" w:rsidR="00FE13B7" w:rsidRDefault="00FE13B7" w:rsidP="00F5606B"/>
    <w:p w14:paraId="542CA2E7" w14:textId="77777777" w:rsidR="00FE13B7" w:rsidRDefault="00FE13B7" w:rsidP="00F5606B"/>
    <w:p w14:paraId="4F725B6C" w14:textId="77777777" w:rsidR="00FE13B7" w:rsidRDefault="00FE13B7" w:rsidP="00F5606B"/>
    <w:p w14:paraId="712A2076" w14:textId="77777777" w:rsidR="00FE13B7" w:rsidRDefault="00FE13B7" w:rsidP="00F5606B"/>
    <w:p w14:paraId="782C5416" w14:textId="77777777" w:rsidR="00E557D3" w:rsidRPr="00A71021" w:rsidRDefault="0042571B" w:rsidP="00186282">
      <w:pPr>
        <w:pStyle w:val="MainSectionHeading"/>
        <w:rPr>
          <w:rFonts w:eastAsia="Tahoma"/>
        </w:rPr>
      </w:pPr>
      <w:bookmarkStart w:id="431" w:name="_Toc48915507"/>
      <w:bookmarkStart w:id="432" w:name="Module_28"/>
      <w:bookmarkStart w:id="433" w:name="_Toc49170785"/>
      <w:bookmarkStart w:id="434" w:name="_Toc49171344"/>
      <w:bookmarkStart w:id="435" w:name="_Toc49172236"/>
      <w:bookmarkStart w:id="436" w:name="_Toc49177368"/>
      <w:bookmarkStart w:id="437" w:name="_Toc49178952"/>
      <w:r w:rsidRPr="00A71021">
        <w:rPr>
          <w:rFonts w:eastAsia="Tahoma"/>
        </w:rPr>
        <w:lastRenderedPageBreak/>
        <w:t xml:space="preserve">Lesson Plan: </w:t>
      </w:r>
      <w:r w:rsidR="00DA6B43" w:rsidRPr="00A71021">
        <w:rPr>
          <w:rFonts w:eastAsia="Tahoma"/>
        </w:rPr>
        <w:t xml:space="preserve">Module </w:t>
      </w:r>
      <w:r w:rsidR="00E557D3" w:rsidRPr="00A71021">
        <w:rPr>
          <w:rFonts w:eastAsia="Tahoma"/>
        </w:rPr>
        <w:t>2.</w:t>
      </w:r>
      <w:r w:rsidR="00660D6F">
        <w:rPr>
          <w:rFonts w:eastAsia="Tahoma"/>
        </w:rPr>
        <w:t>8</w:t>
      </w:r>
      <w:r w:rsidR="005A79CB">
        <w:rPr>
          <w:rFonts w:eastAsia="Tahoma"/>
        </w:rPr>
        <w:t xml:space="preserve"> T</w:t>
      </w:r>
      <w:r w:rsidR="00E557D3" w:rsidRPr="00A71021">
        <w:rPr>
          <w:rFonts w:eastAsia="Tahoma"/>
        </w:rPr>
        <w:t>erminology and Communication</w:t>
      </w:r>
      <w:bookmarkEnd w:id="431"/>
      <w:bookmarkEnd w:id="432"/>
      <w:bookmarkEnd w:id="433"/>
      <w:bookmarkEnd w:id="434"/>
      <w:bookmarkEnd w:id="435"/>
      <w:bookmarkEnd w:id="436"/>
      <w:bookmarkEnd w:id="437"/>
      <w:r w:rsidR="00E557D3" w:rsidRPr="00A71021">
        <w:rPr>
          <w:rFonts w:eastAsia="Tahoma"/>
        </w:rPr>
        <w:t xml:space="preserve"> </w:t>
      </w:r>
    </w:p>
    <w:p w14:paraId="57A2CEB2" w14:textId="77777777" w:rsidR="00E557D3" w:rsidRPr="00A71021" w:rsidRDefault="000C78E6" w:rsidP="000A5CA6">
      <w:pPr>
        <w:pStyle w:val="SubHeading1"/>
      </w:pPr>
      <w:bookmarkStart w:id="438" w:name="_Toc48915508"/>
      <w:r>
        <w:rPr>
          <w:rFonts w:eastAsia="Tahoma"/>
        </w:rPr>
        <w:t xml:space="preserve">1. </w:t>
      </w:r>
      <w:r w:rsidR="0042571B" w:rsidRPr="00A71021">
        <w:rPr>
          <w:rFonts w:eastAsia="Tahoma"/>
        </w:rPr>
        <w:t>Overview</w:t>
      </w:r>
      <w:bookmarkEnd w:id="438"/>
    </w:p>
    <w:p w14:paraId="1BE06280" w14:textId="77777777" w:rsidR="00E557D3" w:rsidRPr="00D47C3A" w:rsidRDefault="00E557D3" w:rsidP="0042571B">
      <w:pPr>
        <w:rPr>
          <w:rStyle w:val="BodyCopyText"/>
        </w:rPr>
      </w:pPr>
      <w:r w:rsidRPr="00D47C3A">
        <w:rPr>
          <w:rStyle w:val="BodyCopyText"/>
        </w:rPr>
        <w:t xml:space="preserve">This module provides information about common terminology and </w:t>
      </w:r>
      <w:r w:rsidR="00091E39" w:rsidRPr="00D47C3A">
        <w:rPr>
          <w:rStyle w:val="BodyCopyText"/>
        </w:rPr>
        <w:t>communication</w:t>
      </w:r>
      <w:r w:rsidRPr="00D47C3A">
        <w:rPr>
          <w:rStyle w:val="BodyCopyText"/>
        </w:rPr>
        <w:t xml:space="preserve"> in the natural gas industry</w:t>
      </w:r>
      <w:r w:rsidR="00D2445B" w:rsidRPr="00D47C3A">
        <w:rPr>
          <w:rStyle w:val="BodyCopyText"/>
        </w:rPr>
        <w:t xml:space="preserve">.  </w:t>
      </w:r>
      <w:r w:rsidR="00091E39" w:rsidRPr="00D47C3A">
        <w:rPr>
          <w:rStyle w:val="BodyCopyText"/>
        </w:rPr>
        <w:t xml:space="preserve">Learning activities include </w:t>
      </w:r>
      <w:r w:rsidRPr="00D47C3A">
        <w:rPr>
          <w:rStyle w:val="BodyCopyText"/>
        </w:rPr>
        <w:t xml:space="preserve">some fun tools </w:t>
      </w:r>
      <w:r w:rsidR="00091E39" w:rsidRPr="00D47C3A">
        <w:rPr>
          <w:rStyle w:val="BodyCopyText"/>
        </w:rPr>
        <w:t xml:space="preserve">for </w:t>
      </w:r>
      <w:r w:rsidRPr="00D47C3A">
        <w:rPr>
          <w:rStyle w:val="BodyCopyText"/>
        </w:rPr>
        <w:t>remember</w:t>
      </w:r>
      <w:r w:rsidR="00091E39" w:rsidRPr="00D47C3A">
        <w:rPr>
          <w:rStyle w:val="BodyCopyText"/>
        </w:rPr>
        <w:t>ing</w:t>
      </w:r>
      <w:r w:rsidRPr="00D47C3A">
        <w:rPr>
          <w:rStyle w:val="BodyCopyText"/>
        </w:rPr>
        <w:t xml:space="preserve"> </w:t>
      </w:r>
      <w:r w:rsidR="00091E39" w:rsidRPr="00D47C3A">
        <w:rPr>
          <w:rStyle w:val="BodyCopyText"/>
        </w:rPr>
        <w:t xml:space="preserve">industry-specific </w:t>
      </w:r>
      <w:r w:rsidRPr="00D47C3A">
        <w:rPr>
          <w:rStyle w:val="BodyCopyText"/>
        </w:rPr>
        <w:t>terms</w:t>
      </w:r>
      <w:r w:rsidR="00091E39" w:rsidRPr="00D47C3A">
        <w:rPr>
          <w:rStyle w:val="BodyCopyText"/>
        </w:rPr>
        <w:t xml:space="preserve"> which students may not be familiar with </w:t>
      </w:r>
      <w:r w:rsidR="008375FA" w:rsidRPr="00D47C3A">
        <w:rPr>
          <w:rStyle w:val="BodyCopyText"/>
        </w:rPr>
        <w:t>(e.g.,</w:t>
      </w:r>
      <w:r w:rsidR="00091E39" w:rsidRPr="00D47C3A">
        <w:rPr>
          <w:rStyle w:val="BodyCopyText"/>
        </w:rPr>
        <w:t xml:space="preserve"> </w:t>
      </w:r>
      <w:r w:rsidR="008375FA" w:rsidRPr="00D47C3A">
        <w:rPr>
          <w:rStyle w:val="BodyCopyText"/>
        </w:rPr>
        <w:t xml:space="preserve">roughneck, spudding, </w:t>
      </w:r>
      <w:r w:rsidRPr="00D47C3A">
        <w:rPr>
          <w:rStyle w:val="BodyCopyText"/>
        </w:rPr>
        <w:t>payzone</w:t>
      </w:r>
      <w:r w:rsidR="008375FA" w:rsidRPr="00D47C3A">
        <w:rPr>
          <w:rStyle w:val="BodyCopyText"/>
        </w:rPr>
        <w:t xml:space="preserve">, etc.) and exercises </w:t>
      </w:r>
      <w:r w:rsidR="008A796C" w:rsidRPr="00D47C3A">
        <w:rPr>
          <w:rStyle w:val="BodyCopyText"/>
        </w:rPr>
        <w:t xml:space="preserve">to </w:t>
      </w:r>
      <w:r w:rsidR="008375FA" w:rsidRPr="00D47C3A">
        <w:rPr>
          <w:rStyle w:val="BodyCopyText"/>
        </w:rPr>
        <w:t>help students practice effective communication skills (e.g., active listening and speaking)</w:t>
      </w:r>
      <w:r w:rsidR="00D2445B" w:rsidRPr="00D47C3A">
        <w:rPr>
          <w:rStyle w:val="BodyCopyText"/>
        </w:rPr>
        <w:t xml:space="preserve">.  </w:t>
      </w:r>
      <w:r w:rsidR="0048146F" w:rsidRPr="00D47C3A">
        <w:rPr>
          <w:rStyle w:val="BodyCopyText"/>
        </w:rPr>
        <w:t xml:space="preserve">The goal </w:t>
      </w:r>
      <w:r w:rsidR="008375FA" w:rsidRPr="00D47C3A">
        <w:rPr>
          <w:rStyle w:val="BodyCopyText"/>
        </w:rPr>
        <w:t xml:space="preserve">of the module </w:t>
      </w:r>
      <w:r w:rsidR="0048146F" w:rsidRPr="00D47C3A">
        <w:rPr>
          <w:rStyle w:val="BodyCopyText"/>
        </w:rPr>
        <w:t xml:space="preserve">is to </w:t>
      </w:r>
      <w:r w:rsidR="008375FA" w:rsidRPr="00D47C3A">
        <w:rPr>
          <w:rStyle w:val="BodyCopyText"/>
        </w:rPr>
        <w:t>prepare</w:t>
      </w:r>
      <w:r w:rsidR="0048146F" w:rsidRPr="00D47C3A">
        <w:rPr>
          <w:rStyle w:val="BodyCopyText"/>
        </w:rPr>
        <w:t xml:space="preserve"> students to </w:t>
      </w:r>
      <w:r w:rsidR="00360D1B" w:rsidRPr="00D47C3A">
        <w:rPr>
          <w:rStyle w:val="BodyCopyText"/>
        </w:rPr>
        <w:t xml:space="preserve">communicate effectively </w:t>
      </w:r>
      <w:r w:rsidRPr="00D47C3A">
        <w:rPr>
          <w:rStyle w:val="BodyCopyText"/>
        </w:rPr>
        <w:t>with employers a</w:t>
      </w:r>
      <w:r w:rsidR="0048146F" w:rsidRPr="00D47C3A">
        <w:rPr>
          <w:rStyle w:val="BodyCopyText"/>
        </w:rPr>
        <w:t xml:space="preserve">nd </w:t>
      </w:r>
      <w:r w:rsidR="00360D1B" w:rsidRPr="00D47C3A">
        <w:rPr>
          <w:rStyle w:val="BodyCopyText"/>
        </w:rPr>
        <w:t xml:space="preserve">on job sites </w:t>
      </w:r>
      <w:r w:rsidR="0048146F" w:rsidRPr="00D47C3A">
        <w:rPr>
          <w:rStyle w:val="BodyCopyText"/>
        </w:rPr>
        <w:t xml:space="preserve">in the </w:t>
      </w:r>
      <w:r w:rsidR="00360D1B" w:rsidRPr="00D47C3A">
        <w:rPr>
          <w:rStyle w:val="BodyCopyText"/>
        </w:rPr>
        <w:t xml:space="preserve">natural gas </w:t>
      </w:r>
      <w:r w:rsidR="0048146F" w:rsidRPr="00D47C3A">
        <w:rPr>
          <w:rStyle w:val="BodyCopyText"/>
        </w:rPr>
        <w:t>industry</w:t>
      </w:r>
      <w:r w:rsidRPr="00D47C3A">
        <w:rPr>
          <w:rStyle w:val="BodyCopyText"/>
        </w:rPr>
        <w:t>.</w:t>
      </w:r>
    </w:p>
    <w:p w14:paraId="0A2F8831" w14:textId="77777777" w:rsidR="00E557D3" w:rsidRPr="00A71021" w:rsidRDefault="000C78E6" w:rsidP="000A5CA6">
      <w:pPr>
        <w:pStyle w:val="SubHeading1"/>
      </w:pPr>
      <w:bookmarkStart w:id="439" w:name="_Toc48915509"/>
      <w:r>
        <w:rPr>
          <w:rFonts w:eastAsia="Tahoma"/>
        </w:rPr>
        <w:t xml:space="preserve">2. </w:t>
      </w:r>
      <w:r w:rsidR="0042571B" w:rsidRPr="00A71021">
        <w:rPr>
          <w:rFonts w:eastAsia="Tahoma"/>
        </w:rPr>
        <w:t>Learning Outcomes</w:t>
      </w:r>
      <w:bookmarkEnd w:id="439"/>
    </w:p>
    <w:p w14:paraId="5C888269" w14:textId="77777777" w:rsidR="00FC0029" w:rsidRPr="00D47C3A" w:rsidRDefault="00FC0029" w:rsidP="00294831">
      <w:pPr>
        <w:pStyle w:val="BodyCopyITALICS"/>
        <w:rPr>
          <w:rStyle w:val="Emphasis"/>
          <w:i/>
          <w:iCs/>
        </w:rPr>
      </w:pPr>
      <w:r w:rsidRPr="00D47C3A">
        <w:rPr>
          <w:rStyle w:val="Emphasis"/>
          <w:i/>
          <w:iCs/>
        </w:rPr>
        <w:t>When you complete this module, you will be able to:</w:t>
      </w:r>
    </w:p>
    <w:p w14:paraId="7BFFE256" w14:textId="77777777" w:rsidR="00FC0029" w:rsidRPr="00D47C3A" w:rsidRDefault="00FC0029" w:rsidP="00E34CB4">
      <w:pPr>
        <w:pStyle w:val="ListParagraph"/>
        <w:numPr>
          <w:ilvl w:val="0"/>
          <w:numId w:val="12"/>
        </w:numPr>
        <w:rPr>
          <w:rStyle w:val="BodyCopyText"/>
        </w:rPr>
      </w:pPr>
      <w:r w:rsidRPr="00D47C3A">
        <w:rPr>
          <w:rStyle w:val="BodyCopyText"/>
        </w:rPr>
        <w:t>Recognize terminology specific to the oil and gas industry.</w:t>
      </w:r>
    </w:p>
    <w:p w14:paraId="229B0889" w14:textId="77777777" w:rsidR="00FC0029" w:rsidRPr="00D47C3A" w:rsidRDefault="00FC0029" w:rsidP="00E34CB4">
      <w:pPr>
        <w:pStyle w:val="ListParagraph"/>
        <w:numPr>
          <w:ilvl w:val="0"/>
          <w:numId w:val="12"/>
        </w:numPr>
        <w:rPr>
          <w:rStyle w:val="BodyCopyText"/>
        </w:rPr>
      </w:pPr>
      <w:r w:rsidRPr="00D47C3A">
        <w:rPr>
          <w:rStyle w:val="BodyCopyText"/>
        </w:rPr>
        <w:t>Understand what effective communication is.</w:t>
      </w:r>
    </w:p>
    <w:p w14:paraId="30A33D06" w14:textId="77777777" w:rsidR="00FC0029" w:rsidRPr="00D47C3A" w:rsidRDefault="00FC0029" w:rsidP="00E34CB4">
      <w:pPr>
        <w:pStyle w:val="ListParagraph"/>
        <w:numPr>
          <w:ilvl w:val="0"/>
          <w:numId w:val="12"/>
        </w:numPr>
        <w:rPr>
          <w:rStyle w:val="BodyCopyText"/>
        </w:rPr>
      </w:pPr>
      <w:r w:rsidRPr="00D47C3A">
        <w:rPr>
          <w:rStyle w:val="BodyCopyText"/>
        </w:rPr>
        <w:t>Use basic effective listening and speaking skills when communicating with employers and working on job sites in the natural gas industry.</w:t>
      </w:r>
    </w:p>
    <w:p w14:paraId="0168CD13" w14:textId="77777777" w:rsidR="00E557D3" w:rsidRPr="00A71021" w:rsidRDefault="000C78E6" w:rsidP="000A5CA6">
      <w:pPr>
        <w:pStyle w:val="SubHeading1"/>
      </w:pPr>
      <w:bookmarkStart w:id="440" w:name="_Toc48915510"/>
      <w:r>
        <w:rPr>
          <w:rFonts w:eastAsia="Verdana"/>
        </w:rPr>
        <w:t xml:space="preserve">3. </w:t>
      </w:r>
      <w:r w:rsidR="0042571B" w:rsidRPr="00A71021">
        <w:rPr>
          <w:rFonts w:eastAsia="Verdana"/>
        </w:rPr>
        <w:t xml:space="preserve">Required </w:t>
      </w:r>
      <w:r w:rsidR="00E557D3" w:rsidRPr="00A71021">
        <w:rPr>
          <w:rFonts w:asciiTheme="minorHAnsi" w:eastAsia="Verdana" w:hAnsiTheme="minorHAnsi"/>
        </w:rPr>
        <w:t xml:space="preserve">Materials and </w:t>
      </w:r>
      <w:r w:rsidR="0042571B" w:rsidRPr="00A71021">
        <w:rPr>
          <w:rFonts w:eastAsia="Verdana"/>
        </w:rPr>
        <w:t>Resources</w:t>
      </w:r>
      <w:bookmarkEnd w:id="440"/>
    </w:p>
    <w:p w14:paraId="2C9006BA" w14:textId="77777777" w:rsidR="009E6886" w:rsidRPr="00D47C3A" w:rsidRDefault="00D8578E" w:rsidP="000A5CA6">
      <w:pPr>
        <w:pStyle w:val="ListParagraph"/>
        <w:rPr>
          <w:rStyle w:val="BodyCopyText"/>
        </w:rPr>
      </w:pPr>
      <w:r>
        <w:rPr>
          <w:rStyle w:val="BodyCopyText"/>
        </w:rPr>
        <w:t xml:space="preserve"> P</w:t>
      </w:r>
      <w:r w:rsidR="009E6886" w:rsidRPr="00D47C3A">
        <w:rPr>
          <w:rStyle w:val="BodyCopyText"/>
        </w:rPr>
        <w:t>rojector with audio</w:t>
      </w:r>
      <w:r w:rsidR="00EC36CA">
        <w:rPr>
          <w:rStyle w:val="BodyCopyText"/>
        </w:rPr>
        <w:t>.</w:t>
      </w:r>
    </w:p>
    <w:p w14:paraId="2C5EE996" w14:textId="77777777" w:rsidR="009E6886" w:rsidRPr="00D47C3A" w:rsidRDefault="00D8578E" w:rsidP="000A5CA6">
      <w:pPr>
        <w:pStyle w:val="ListParagraph"/>
        <w:rPr>
          <w:rStyle w:val="BodyCopyText"/>
        </w:rPr>
      </w:pPr>
      <w:r>
        <w:rPr>
          <w:rStyle w:val="BodyCopyText"/>
        </w:rPr>
        <w:t xml:space="preserve"> </w:t>
      </w:r>
      <w:r w:rsidR="009E6886" w:rsidRPr="00D47C3A">
        <w:rPr>
          <w:rStyle w:val="BodyCopyText"/>
        </w:rPr>
        <w:t xml:space="preserve">Computers with internet connection; preferably one computer </w:t>
      </w:r>
      <w:r w:rsidR="00EC36CA">
        <w:rPr>
          <w:rStyle w:val="BodyCopyText"/>
        </w:rPr>
        <w:br/>
      </w:r>
      <w:r w:rsidR="009E6886" w:rsidRPr="00D47C3A">
        <w:rPr>
          <w:rStyle w:val="BodyCopyText"/>
        </w:rPr>
        <w:t>per student</w:t>
      </w:r>
      <w:r w:rsidR="00EC36CA">
        <w:rPr>
          <w:rStyle w:val="BodyCopyText"/>
        </w:rPr>
        <w:t>.</w:t>
      </w:r>
    </w:p>
    <w:p w14:paraId="5033E091" w14:textId="77777777" w:rsidR="001D0AA3" w:rsidRPr="00D47C3A" w:rsidRDefault="00D8578E" w:rsidP="000A5CA6">
      <w:pPr>
        <w:pStyle w:val="ListParagraph"/>
        <w:rPr>
          <w:rStyle w:val="BodyCopyText"/>
        </w:rPr>
      </w:pPr>
      <w:r>
        <w:rPr>
          <w:rStyle w:val="BodyCopyText"/>
        </w:rPr>
        <w:t xml:space="preserve"> </w:t>
      </w:r>
      <w:r w:rsidR="009E6886" w:rsidRPr="00D47C3A">
        <w:rPr>
          <w:rStyle w:val="BodyCopyText"/>
        </w:rPr>
        <w:t xml:space="preserve">Lesson Plan for WING Student Module </w:t>
      </w:r>
      <w:r w:rsidR="001D0AA3" w:rsidRPr="00D47C3A">
        <w:rPr>
          <w:rStyle w:val="BodyCopyText"/>
        </w:rPr>
        <w:t>2.</w:t>
      </w:r>
      <w:r w:rsidR="009E6886" w:rsidRPr="00D47C3A">
        <w:rPr>
          <w:rStyle w:val="BodyCopyText"/>
        </w:rPr>
        <w:t>8</w:t>
      </w:r>
      <w:r w:rsidR="00EC36CA">
        <w:rPr>
          <w:rStyle w:val="BodyCopyText"/>
        </w:rPr>
        <w:t>.</w:t>
      </w:r>
    </w:p>
    <w:p w14:paraId="713AFE4A" w14:textId="77777777" w:rsidR="00E53149" w:rsidRDefault="00E53149">
      <w:pPr>
        <w:rPr>
          <w:rFonts w:eastAsiaTheme="majorEastAsia" w:cstheme="majorBidi"/>
          <w:b/>
          <w:sz w:val="32"/>
          <w:szCs w:val="28"/>
          <w:lang w:eastAsia="en-CA"/>
        </w:rPr>
      </w:pPr>
      <w:r>
        <w:br w:type="page"/>
      </w:r>
    </w:p>
    <w:p w14:paraId="7F3A5CB5" w14:textId="77777777" w:rsidR="00E557D3" w:rsidRDefault="000C78E6" w:rsidP="000A5CA6">
      <w:pPr>
        <w:pStyle w:val="SubHeading1"/>
      </w:pPr>
      <w:bookmarkStart w:id="441" w:name="_Toc48915511"/>
      <w:r>
        <w:lastRenderedPageBreak/>
        <w:t xml:space="preserve">4. </w:t>
      </w:r>
      <w:r w:rsidR="0042571B" w:rsidRPr="00A71021">
        <w:t>Icebreaker</w:t>
      </w:r>
      <w:bookmarkEnd w:id="441"/>
    </w:p>
    <w:p w14:paraId="7D038775" w14:textId="77777777" w:rsidR="00E53149" w:rsidRPr="00A71021" w:rsidRDefault="00E53149" w:rsidP="00E53149">
      <w:pPr>
        <w:pStyle w:val="IceBreakerQuote"/>
        <w:pBdr>
          <w:top w:val="single" w:sz="4" w:space="0" w:color="auto"/>
        </w:pBdr>
      </w:pPr>
      <w:r w:rsidRPr="00A71021">
        <w:t>"</w:t>
      </w:r>
      <w:r w:rsidRPr="00E53149">
        <w:rPr>
          <w:rFonts w:asciiTheme="minorHAnsi" w:eastAsiaTheme="minorHAnsi" w:hAnsiTheme="minorHAnsi"/>
          <w:i w:val="0"/>
          <w:iCs w:val="0"/>
          <w:color w:val="auto"/>
          <w:sz w:val="22"/>
        </w:rPr>
        <w:t xml:space="preserve"> </w:t>
      </w:r>
      <w:r w:rsidRPr="00EF1CED">
        <w:rPr>
          <w:lang w:val="en-US"/>
        </w:rPr>
        <w:t>Wisdom is not a product of schooling but a lifelong attempt to acquire it</w:t>
      </w:r>
      <w:r w:rsidRPr="00E53149">
        <w:t>."</w:t>
      </w:r>
    </w:p>
    <w:p w14:paraId="0B708F84" w14:textId="77777777" w:rsidR="00FE13B7" w:rsidRDefault="00E53149" w:rsidP="00E849DD">
      <w:pPr>
        <w:pStyle w:val="IcebreakerName"/>
      </w:pPr>
      <w:r w:rsidRPr="00FE13B7">
        <w:t xml:space="preserve">Albert Einstein </w:t>
      </w:r>
    </w:p>
    <w:p w14:paraId="783E5FBD" w14:textId="77777777" w:rsidR="000C78E6" w:rsidRPr="00FE13B7" w:rsidRDefault="000C78E6" w:rsidP="000A5CA6">
      <w:pPr>
        <w:pStyle w:val="SubHeading1"/>
      </w:pPr>
      <w:bookmarkStart w:id="442" w:name="_Toc48915512"/>
      <w:r w:rsidRPr="00FE13B7">
        <w:t>5. Summary of Sections and Learning Activities in the Module</w:t>
      </w:r>
      <w:bookmarkEnd w:id="442"/>
    </w:p>
    <w:p w14:paraId="0BEBDCFC" w14:textId="77777777" w:rsidR="004B27D2" w:rsidRDefault="000C78E6" w:rsidP="000B4149">
      <w:pPr>
        <w:pStyle w:val="SubHeading2"/>
      </w:pPr>
      <w:bookmarkStart w:id="443" w:name="_Toc48915513"/>
      <w:r>
        <w:t xml:space="preserve">5.1. </w:t>
      </w:r>
      <w:r w:rsidR="004B27D2">
        <w:t>Terminology</w:t>
      </w:r>
      <w:bookmarkEnd w:id="443"/>
    </w:p>
    <w:p w14:paraId="728964D1" w14:textId="77777777" w:rsidR="004B27D2" w:rsidRPr="00D47C3A" w:rsidRDefault="004B27D2" w:rsidP="004B27D2">
      <w:pPr>
        <w:rPr>
          <w:rStyle w:val="BodyCopyText"/>
        </w:rPr>
      </w:pPr>
      <w:r w:rsidRPr="00D47C3A">
        <w:rPr>
          <w:rStyle w:val="BodyCopyText"/>
        </w:rPr>
        <w:t xml:space="preserve">The module provides an overview of the common terms, phrases and words uses in the natural gas industry.  Some words may be the same as used in other </w:t>
      </w:r>
      <w:r w:rsidR="001E222D" w:rsidRPr="00D47C3A">
        <w:rPr>
          <w:rStyle w:val="BodyCopyText"/>
        </w:rPr>
        <w:t>industries but</w:t>
      </w:r>
      <w:r w:rsidRPr="00D47C3A">
        <w:rPr>
          <w:rStyle w:val="BodyCopyText"/>
        </w:rPr>
        <w:t xml:space="preserve"> have quite different meanings in the natural gas industry.</w:t>
      </w:r>
    </w:p>
    <w:p w14:paraId="1BEDABC0" w14:textId="77777777" w:rsidR="009E6886" w:rsidRPr="00466344" w:rsidRDefault="000C78E6" w:rsidP="000B4149">
      <w:pPr>
        <w:pStyle w:val="SubHeading2"/>
      </w:pPr>
      <w:bookmarkStart w:id="444" w:name="_Toc48915514"/>
      <w:r>
        <w:t xml:space="preserve">5.2. </w:t>
      </w:r>
      <w:r w:rsidR="009E6886" w:rsidRPr="00466344">
        <w:t>Learning Activity 1</w:t>
      </w:r>
      <w:r w:rsidR="00486B70">
        <w:t xml:space="preserve"> </w:t>
      </w:r>
      <w:hyperlink r:id="rId133" w:history="1">
        <w:r w:rsidR="009E6886" w:rsidRPr="00466344">
          <w:rPr>
            <w:rStyle w:val="Hyperlink"/>
          </w:rPr>
          <w:t>Energy IQ Glossary of Oil and Gas Terms</w:t>
        </w:r>
        <w:bookmarkEnd w:id="444"/>
      </w:hyperlink>
      <w:r w:rsidR="009E6886" w:rsidRPr="00466344">
        <w:t xml:space="preserve"> </w:t>
      </w:r>
    </w:p>
    <w:p w14:paraId="07E2A81D" w14:textId="77777777" w:rsidR="009E6886" w:rsidRPr="00466344" w:rsidRDefault="009E6886" w:rsidP="00294831">
      <w:pPr>
        <w:pStyle w:val="BodyCopyITALICS"/>
      </w:pPr>
      <w:r w:rsidRPr="00466344">
        <w:t>Instructions</w:t>
      </w:r>
    </w:p>
    <w:p w14:paraId="1D581F54" w14:textId="77777777" w:rsidR="003B64BA" w:rsidRPr="00D47C3A" w:rsidRDefault="008030A3" w:rsidP="00E557D3">
      <w:pPr>
        <w:rPr>
          <w:rStyle w:val="BodyCopyText"/>
        </w:rPr>
      </w:pPr>
      <w:r w:rsidRPr="00D47C3A">
        <w:rPr>
          <w:rStyle w:val="BodyCopyText"/>
        </w:rPr>
        <w:t>This learning activity</w:t>
      </w:r>
      <w:r w:rsidR="003B64BA" w:rsidRPr="00D47C3A">
        <w:rPr>
          <w:rStyle w:val="BodyCopyText"/>
        </w:rPr>
        <w:t>,</w:t>
      </w:r>
      <w:r w:rsidRPr="00D47C3A">
        <w:rPr>
          <w:rStyle w:val="BodyCopyText"/>
        </w:rPr>
        <w:t xml:space="preserve"> </w:t>
      </w:r>
      <w:r w:rsidR="003B64BA" w:rsidRPr="00D47C3A">
        <w:rPr>
          <w:rStyle w:val="BodyCopyText"/>
        </w:rPr>
        <w:t>as</w:t>
      </w:r>
      <w:r w:rsidR="00DA0D01" w:rsidRPr="00D47C3A">
        <w:rPr>
          <w:rStyle w:val="BodyCopyText"/>
        </w:rPr>
        <w:t xml:space="preserve"> well as the next two</w:t>
      </w:r>
      <w:r w:rsidR="003B64BA" w:rsidRPr="00D47C3A">
        <w:rPr>
          <w:rStyle w:val="BodyCopyText"/>
        </w:rPr>
        <w:t xml:space="preserve">, are fun ways to help students learn and remember some of the new terminology they have encountered </w:t>
      </w:r>
      <w:r w:rsidR="00DA0D01" w:rsidRPr="00D47C3A">
        <w:rPr>
          <w:rStyle w:val="BodyCopyText"/>
        </w:rPr>
        <w:t xml:space="preserve">while learning </w:t>
      </w:r>
      <w:r w:rsidR="003B64BA" w:rsidRPr="00D47C3A">
        <w:rPr>
          <w:rStyle w:val="BodyCopyText"/>
        </w:rPr>
        <w:t xml:space="preserve">about the industry.  </w:t>
      </w:r>
    </w:p>
    <w:p w14:paraId="58B6953B" w14:textId="77777777" w:rsidR="00691CE2" w:rsidRPr="00D47C3A" w:rsidRDefault="00C14F9E" w:rsidP="00E557D3">
      <w:pPr>
        <w:rPr>
          <w:rStyle w:val="BodyCopyText"/>
        </w:rPr>
      </w:pPr>
      <w:r w:rsidRPr="00D47C3A">
        <w:rPr>
          <w:rStyle w:val="BodyCopyText"/>
          <w:i/>
          <w:iCs/>
        </w:rPr>
        <w:t xml:space="preserve">In </w:t>
      </w:r>
      <w:r w:rsidR="00354351" w:rsidRPr="00D47C3A">
        <w:rPr>
          <w:rStyle w:val="BodyCopyText"/>
          <w:i/>
          <w:iCs/>
        </w:rPr>
        <w:t>L</w:t>
      </w:r>
      <w:r w:rsidR="003B64BA" w:rsidRPr="00D47C3A">
        <w:rPr>
          <w:rStyle w:val="BodyCopyText"/>
          <w:i/>
          <w:iCs/>
        </w:rPr>
        <w:t xml:space="preserve">earning </w:t>
      </w:r>
      <w:r w:rsidR="00354351" w:rsidRPr="00D47C3A">
        <w:rPr>
          <w:rStyle w:val="BodyCopyText"/>
          <w:i/>
          <w:iCs/>
        </w:rPr>
        <w:t>A</w:t>
      </w:r>
      <w:r w:rsidR="003B64BA" w:rsidRPr="00D47C3A">
        <w:rPr>
          <w:rStyle w:val="BodyCopyText"/>
          <w:i/>
          <w:iCs/>
        </w:rPr>
        <w:t>ctivity 1</w:t>
      </w:r>
      <w:r w:rsidR="003B64BA" w:rsidRPr="00D47C3A">
        <w:rPr>
          <w:rStyle w:val="BodyCopyText"/>
        </w:rPr>
        <w:t>, students</w:t>
      </w:r>
      <w:r w:rsidR="007149B5" w:rsidRPr="00D47C3A">
        <w:rPr>
          <w:rStyle w:val="BodyCopyText"/>
        </w:rPr>
        <w:t xml:space="preserve"> use the Energy Glossary at </w:t>
      </w:r>
      <w:r w:rsidR="003B64BA" w:rsidRPr="00D47C3A">
        <w:rPr>
          <w:rStyle w:val="BodyCopyText"/>
        </w:rPr>
        <w:t xml:space="preserve">the </w:t>
      </w:r>
      <w:r w:rsidR="007149B5" w:rsidRPr="00D47C3A">
        <w:rPr>
          <w:rStyle w:val="BodyCopyText"/>
        </w:rPr>
        <w:t>Energy IQ</w:t>
      </w:r>
      <w:r w:rsidR="008030A3" w:rsidRPr="00D47C3A">
        <w:rPr>
          <w:rStyle w:val="BodyCopyText"/>
        </w:rPr>
        <w:t xml:space="preserve"> website</w:t>
      </w:r>
      <w:r w:rsidR="003B64BA" w:rsidRPr="00D47C3A">
        <w:rPr>
          <w:rStyle w:val="BodyCopyText"/>
        </w:rPr>
        <w:t xml:space="preserve"> </w:t>
      </w:r>
      <w:r w:rsidR="007149B5" w:rsidRPr="00D47C3A">
        <w:rPr>
          <w:rStyle w:val="BodyCopyText"/>
        </w:rPr>
        <w:t xml:space="preserve">(website link above) </w:t>
      </w:r>
      <w:r w:rsidR="003B64BA" w:rsidRPr="00D47C3A">
        <w:rPr>
          <w:rStyle w:val="BodyCopyText"/>
        </w:rPr>
        <w:t>to find words and their meaning</w:t>
      </w:r>
      <w:r w:rsidR="008030A3" w:rsidRPr="00D47C3A">
        <w:rPr>
          <w:rStyle w:val="BodyCopyText"/>
        </w:rPr>
        <w:t xml:space="preserve">.  </w:t>
      </w:r>
    </w:p>
    <w:p w14:paraId="6F87EFB8" w14:textId="77777777" w:rsidR="00EC0EE4" w:rsidRPr="00D47C3A" w:rsidRDefault="00EC0EE4" w:rsidP="00E34CB4">
      <w:pPr>
        <w:pStyle w:val="ListParagraph"/>
        <w:numPr>
          <w:ilvl w:val="0"/>
          <w:numId w:val="13"/>
        </w:numPr>
        <w:rPr>
          <w:rStyle w:val="BodyCopyText"/>
        </w:rPr>
      </w:pPr>
      <w:r w:rsidRPr="00D47C3A">
        <w:rPr>
          <w:rStyle w:val="BodyCopyText"/>
        </w:rPr>
        <w:t>The Energy IQ Glossary lists words in 3 columns</w:t>
      </w:r>
      <w:r w:rsidR="00EC36CA">
        <w:rPr>
          <w:rStyle w:val="BodyCopyText"/>
        </w:rPr>
        <w:t>.</w:t>
      </w:r>
    </w:p>
    <w:p w14:paraId="4D044647" w14:textId="77777777" w:rsidR="00EC0EE4" w:rsidRPr="00D47C3A" w:rsidRDefault="00360256" w:rsidP="00E34CB4">
      <w:pPr>
        <w:pStyle w:val="ListParagraph"/>
        <w:numPr>
          <w:ilvl w:val="0"/>
          <w:numId w:val="13"/>
        </w:numPr>
        <w:rPr>
          <w:rStyle w:val="BodyCopyText"/>
        </w:rPr>
      </w:pPr>
      <w:r>
        <w:rPr>
          <w:rStyle w:val="BodyCopyText"/>
        </w:rPr>
        <w:t xml:space="preserve"> </w:t>
      </w:r>
      <w:r w:rsidR="00EC0EE4" w:rsidRPr="00D47C3A">
        <w:rPr>
          <w:rStyle w:val="BodyCopyText"/>
        </w:rPr>
        <w:t>Assign each student one word from each column, for a total of three words per student</w:t>
      </w:r>
      <w:r w:rsidR="00EC36CA">
        <w:rPr>
          <w:rStyle w:val="BodyCopyText"/>
        </w:rPr>
        <w:t>.</w:t>
      </w:r>
    </w:p>
    <w:p w14:paraId="3808E2F1" w14:textId="77777777" w:rsidR="00EC0EE4" w:rsidRPr="00D47C3A" w:rsidRDefault="00360256" w:rsidP="00E34CB4">
      <w:pPr>
        <w:pStyle w:val="ListParagraph"/>
        <w:numPr>
          <w:ilvl w:val="0"/>
          <w:numId w:val="13"/>
        </w:numPr>
        <w:rPr>
          <w:rStyle w:val="BodyCopyText"/>
        </w:rPr>
      </w:pPr>
      <w:r>
        <w:rPr>
          <w:rStyle w:val="BodyCopyText"/>
        </w:rPr>
        <w:t xml:space="preserve"> </w:t>
      </w:r>
      <w:r w:rsidR="00EC0EE4" w:rsidRPr="00D47C3A">
        <w:rPr>
          <w:rStyle w:val="BodyCopyText"/>
        </w:rPr>
        <w:t>Ask students to click on the words they were assigned, to find the meaning and then write the meaning on a piece of paper; encourage students to consult one or more of the glossaries for definitions</w:t>
      </w:r>
      <w:r w:rsidR="00EC36CA">
        <w:rPr>
          <w:rStyle w:val="BodyCopyText"/>
        </w:rPr>
        <w:t>.</w:t>
      </w:r>
    </w:p>
    <w:p w14:paraId="47F70686" w14:textId="77777777" w:rsidR="00EC0EE4" w:rsidRPr="00D47C3A" w:rsidRDefault="00360256" w:rsidP="00E34CB4">
      <w:pPr>
        <w:pStyle w:val="ListParagraph"/>
        <w:numPr>
          <w:ilvl w:val="0"/>
          <w:numId w:val="13"/>
        </w:numPr>
        <w:rPr>
          <w:rStyle w:val="BodyCopyText"/>
        </w:rPr>
      </w:pPr>
      <w:r>
        <w:rPr>
          <w:rStyle w:val="BodyCopyText"/>
        </w:rPr>
        <w:t xml:space="preserve"> </w:t>
      </w:r>
      <w:r w:rsidR="00EC0EE4" w:rsidRPr="00D47C3A">
        <w:rPr>
          <w:rStyle w:val="BodyCopyText"/>
        </w:rPr>
        <w:t>Once all students have finished, have students take turns reading out their words and meanings</w:t>
      </w:r>
      <w:r w:rsidR="00EC36CA">
        <w:rPr>
          <w:rStyle w:val="BodyCopyText"/>
        </w:rPr>
        <w:t>.</w:t>
      </w:r>
    </w:p>
    <w:p w14:paraId="6AC22DC0" w14:textId="77777777" w:rsidR="00D47C3A" w:rsidRDefault="00360256" w:rsidP="00E34CB4">
      <w:pPr>
        <w:pStyle w:val="ListParagraph"/>
        <w:numPr>
          <w:ilvl w:val="0"/>
          <w:numId w:val="13"/>
        </w:numPr>
      </w:pPr>
      <w:r>
        <w:rPr>
          <w:rStyle w:val="BodyCopyText"/>
        </w:rPr>
        <w:lastRenderedPageBreak/>
        <w:t xml:space="preserve"> </w:t>
      </w:r>
      <w:r w:rsidR="00EC0EE4" w:rsidRPr="00D47C3A">
        <w:rPr>
          <w:rStyle w:val="BodyCopyText"/>
        </w:rPr>
        <w:t xml:space="preserve">Encourage students to refer to </w:t>
      </w:r>
      <w:r w:rsidR="002D0C31" w:rsidRPr="00D47C3A">
        <w:rPr>
          <w:rStyle w:val="BodyCopyText"/>
        </w:rPr>
        <w:t xml:space="preserve">this and the other </w:t>
      </w:r>
      <w:r w:rsidR="00C271D4" w:rsidRPr="00D47C3A">
        <w:rPr>
          <w:rStyle w:val="BodyCopyText"/>
        </w:rPr>
        <w:t xml:space="preserve">great </w:t>
      </w:r>
      <w:r w:rsidR="00EC0EE4" w:rsidRPr="00D47C3A">
        <w:rPr>
          <w:rStyle w:val="BodyCopyText"/>
        </w:rPr>
        <w:t xml:space="preserve">glossaries </w:t>
      </w:r>
      <w:r w:rsidR="00C271D4" w:rsidRPr="00D47C3A">
        <w:rPr>
          <w:rStyle w:val="BodyCopyText"/>
        </w:rPr>
        <w:t xml:space="preserve">shown below </w:t>
      </w:r>
      <w:r w:rsidR="00EC0EE4" w:rsidRPr="00D47C3A">
        <w:rPr>
          <w:rStyle w:val="BodyCopyText"/>
        </w:rPr>
        <w:t>whenever they come across an unfamiliar word.</w:t>
      </w:r>
      <w:r w:rsidR="002D0C31" w:rsidRPr="00D47C3A">
        <w:rPr>
          <w:rStyle w:val="BodyCopyText"/>
        </w:rPr>
        <w:t xml:space="preserve"> </w:t>
      </w:r>
    </w:p>
    <w:p w14:paraId="36620E3F" w14:textId="77777777" w:rsidR="002D0C31" w:rsidRPr="00A41A23" w:rsidRDefault="000C78E6" w:rsidP="000B4149">
      <w:pPr>
        <w:pStyle w:val="SubHeading2"/>
      </w:pPr>
      <w:bookmarkStart w:id="445" w:name="_Toc48915515"/>
      <w:r>
        <w:t xml:space="preserve">5.3. </w:t>
      </w:r>
      <w:r w:rsidR="002D0C31">
        <w:t>Additional Glossaries to Recommend</w:t>
      </w:r>
      <w:bookmarkEnd w:id="445"/>
    </w:p>
    <w:p w14:paraId="6AC94526" w14:textId="77777777" w:rsidR="002D0C31" w:rsidRPr="00D47C3A" w:rsidRDefault="002D0C31" w:rsidP="001A4DD0">
      <w:pPr>
        <w:pStyle w:val="ListwithBullets"/>
        <w:rPr>
          <w:rStyle w:val="BodyCopyText"/>
        </w:rPr>
      </w:pPr>
      <w:r w:rsidRPr="00D47C3A">
        <w:rPr>
          <w:rStyle w:val="BodyCopyText"/>
        </w:rPr>
        <w:t xml:space="preserve">Website 1: </w:t>
      </w:r>
      <w:hyperlink r:id="rId134" w:history="1">
        <w:r w:rsidRPr="00965FAE">
          <w:rPr>
            <w:rStyle w:val="BodyCopyText"/>
            <w:color w:val="0000FF"/>
            <w:u w:val="single"/>
          </w:rPr>
          <w:t>Schlumberger Comprehensive Glossar</w:t>
        </w:r>
        <w:r w:rsidRPr="00355B1C">
          <w:rPr>
            <w:rStyle w:val="BodyCopyText"/>
            <w:color w:val="0000FF"/>
            <w:u w:val="single"/>
          </w:rPr>
          <w:t>y</w:t>
        </w:r>
      </w:hyperlink>
      <w:r w:rsidR="00355B1C">
        <w:rPr>
          <w:rStyle w:val="BodyCopyText"/>
          <w:color w:val="0000FF"/>
        </w:rPr>
        <w:t>.</w:t>
      </w:r>
    </w:p>
    <w:p w14:paraId="466EC0D6" w14:textId="77777777" w:rsidR="002D0C31" w:rsidRPr="00D47C3A" w:rsidRDefault="002D0C31" w:rsidP="001A4DD0">
      <w:pPr>
        <w:pStyle w:val="ListwithBullets"/>
        <w:rPr>
          <w:rStyle w:val="BodyCopyText"/>
        </w:rPr>
      </w:pPr>
      <w:r w:rsidRPr="00D47C3A">
        <w:rPr>
          <w:rStyle w:val="BodyCopyText"/>
        </w:rPr>
        <w:t xml:space="preserve">Website 2: </w:t>
      </w:r>
      <w:hyperlink r:id="rId135" w:history="1">
        <w:r w:rsidRPr="00965FAE">
          <w:rPr>
            <w:rStyle w:val="BodyCopyText"/>
            <w:color w:val="0000FF"/>
            <w:u w:val="single"/>
          </w:rPr>
          <w:t>Canadian Association of Petroleum Producers Glossary</w:t>
        </w:r>
      </w:hyperlink>
      <w:r w:rsidR="00355B1C">
        <w:rPr>
          <w:rStyle w:val="BodyCopyText"/>
          <w:color w:val="0000FF"/>
        </w:rPr>
        <w:t>.</w:t>
      </w:r>
    </w:p>
    <w:p w14:paraId="21E8994D" w14:textId="77777777" w:rsidR="002D0C31" w:rsidRPr="00D47C3A" w:rsidRDefault="002D0C31" w:rsidP="001A4DD0">
      <w:pPr>
        <w:pStyle w:val="ListwithBullets"/>
        <w:rPr>
          <w:rStyle w:val="BodyCopyText"/>
        </w:rPr>
      </w:pPr>
      <w:r w:rsidRPr="00D47C3A">
        <w:rPr>
          <w:rStyle w:val="BodyCopyText"/>
        </w:rPr>
        <w:t xml:space="preserve">Website 3: </w:t>
      </w:r>
      <w:hyperlink r:id="rId136" w:history="1">
        <w:r w:rsidRPr="00965FAE">
          <w:rPr>
            <w:rStyle w:val="BodyCopyText"/>
            <w:color w:val="0000FF"/>
            <w:u w:val="single"/>
          </w:rPr>
          <w:t>Conoco Philips Glossary</w:t>
        </w:r>
      </w:hyperlink>
      <w:r w:rsidR="00355B1C">
        <w:rPr>
          <w:rStyle w:val="BodyCopyText"/>
          <w:color w:val="0000FF"/>
        </w:rPr>
        <w:t>.</w:t>
      </w:r>
    </w:p>
    <w:p w14:paraId="734DE45A" w14:textId="77777777" w:rsidR="00C271D4" w:rsidRPr="004B6D93" w:rsidRDefault="000C78E6" w:rsidP="000B4149">
      <w:pPr>
        <w:pStyle w:val="SubHeading2"/>
      </w:pPr>
      <w:bookmarkStart w:id="446" w:name="_Toc48915516"/>
      <w:bookmarkStart w:id="447" w:name="_Hlk47608608"/>
      <w:r>
        <w:t xml:space="preserve">5.4. </w:t>
      </w:r>
      <w:r w:rsidR="00C271D4" w:rsidRPr="00A41A23">
        <w:t>Learning Activity 2</w:t>
      </w:r>
      <w:r w:rsidR="00C271D4">
        <w:t xml:space="preserve"> </w:t>
      </w:r>
      <w:r w:rsidR="00C271D4" w:rsidRPr="004B6D93">
        <w:t xml:space="preserve">Oil and Gas Word </w:t>
      </w:r>
      <w:r w:rsidR="00C271D4">
        <w:t>Search</w:t>
      </w:r>
      <w:bookmarkEnd w:id="446"/>
    </w:p>
    <w:bookmarkEnd w:id="447"/>
    <w:p w14:paraId="0E3E588B" w14:textId="77777777" w:rsidR="00694C82" w:rsidRPr="00D47C3A" w:rsidRDefault="00D56631" w:rsidP="002661BD">
      <w:pPr>
        <w:rPr>
          <w:rStyle w:val="BodyCopyText"/>
        </w:rPr>
      </w:pPr>
      <w:r w:rsidRPr="00D47C3A">
        <w:rPr>
          <w:rStyle w:val="BodyCopyText"/>
        </w:rPr>
        <w:t>T</w:t>
      </w:r>
      <w:r w:rsidR="008030A3" w:rsidRPr="00D47C3A">
        <w:rPr>
          <w:rStyle w:val="BodyCopyText"/>
        </w:rPr>
        <w:t>his learning activity involves having students</w:t>
      </w:r>
      <w:r w:rsidR="00E557D3" w:rsidRPr="00D47C3A">
        <w:rPr>
          <w:rStyle w:val="BodyCopyText"/>
        </w:rPr>
        <w:t xml:space="preserve"> complete </w:t>
      </w:r>
      <w:r w:rsidR="003B5037" w:rsidRPr="00D47C3A">
        <w:rPr>
          <w:rStyle w:val="BodyCopyText"/>
        </w:rPr>
        <w:t xml:space="preserve">a </w:t>
      </w:r>
      <w:r w:rsidR="00E3678E" w:rsidRPr="00D47C3A">
        <w:rPr>
          <w:rStyle w:val="BodyCopyText"/>
        </w:rPr>
        <w:t>f</w:t>
      </w:r>
      <w:r w:rsidR="003B5037" w:rsidRPr="00D47C3A">
        <w:rPr>
          <w:rStyle w:val="BodyCopyText"/>
        </w:rPr>
        <w:t>ind-</w:t>
      </w:r>
      <w:r w:rsidR="00E3678E" w:rsidRPr="00D47C3A">
        <w:rPr>
          <w:rStyle w:val="BodyCopyText"/>
        </w:rPr>
        <w:t>a-w</w:t>
      </w:r>
      <w:r w:rsidR="003B5037" w:rsidRPr="00D47C3A">
        <w:rPr>
          <w:rStyle w:val="BodyCopyText"/>
        </w:rPr>
        <w:t>ord puzzle with common industry terms</w:t>
      </w:r>
      <w:r w:rsidR="005360AD" w:rsidRPr="00D47C3A">
        <w:rPr>
          <w:rStyle w:val="BodyCopyText"/>
        </w:rPr>
        <w:t>, and then find the definitions for each of the words</w:t>
      </w:r>
      <w:r w:rsidR="003B5037" w:rsidRPr="00D47C3A">
        <w:rPr>
          <w:rStyle w:val="BodyCopyText"/>
        </w:rPr>
        <w:t xml:space="preserve">.  </w:t>
      </w:r>
    </w:p>
    <w:p w14:paraId="08D78C1D" w14:textId="77777777" w:rsidR="00047937" w:rsidRPr="00A71021" w:rsidRDefault="00047937" w:rsidP="00294831">
      <w:pPr>
        <w:pStyle w:val="BodyCopyITALICS"/>
      </w:pPr>
      <w:r w:rsidRPr="00A71021">
        <w:t>Instructions</w:t>
      </w:r>
    </w:p>
    <w:p w14:paraId="5026F02D" w14:textId="77777777" w:rsidR="002661BD" w:rsidRPr="00D47C3A" w:rsidRDefault="002661BD" w:rsidP="00E34CB4">
      <w:pPr>
        <w:pStyle w:val="ListParagraph"/>
        <w:numPr>
          <w:ilvl w:val="0"/>
          <w:numId w:val="165"/>
        </w:numPr>
        <w:rPr>
          <w:rStyle w:val="BodyCopyText"/>
        </w:rPr>
      </w:pPr>
      <w:r w:rsidRPr="00D47C3A">
        <w:rPr>
          <w:rStyle w:val="BodyCopyText"/>
        </w:rPr>
        <w:t>Have s</w:t>
      </w:r>
      <w:r w:rsidR="008030A3" w:rsidRPr="00D47C3A">
        <w:rPr>
          <w:rStyle w:val="BodyCopyText"/>
        </w:rPr>
        <w:t xml:space="preserve">tudents </w:t>
      </w:r>
      <w:r w:rsidRPr="00D47C3A">
        <w:rPr>
          <w:rStyle w:val="BodyCopyText"/>
        </w:rPr>
        <w:t xml:space="preserve">work </w:t>
      </w:r>
      <w:r w:rsidR="00C271D4" w:rsidRPr="00D47C3A">
        <w:rPr>
          <w:rStyle w:val="BodyCopyText"/>
        </w:rPr>
        <w:t xml:space="preserve">in </w:t>
      </w:r>
      <w:r w:rsidRPr="00D47C3A">
        <w:rPr>
          <w:rStyle w:val="BodyCopyText"/>
        </w:rPr>
        <w:t>pairs</w:t>
      </w:r>
      <w:r w:rsidR="00EC36CA">
        <w:rPr>
          <w:rStyle w:val="BodyCopyText"/>
        </w:rPr>
        <w:t>.</w:t>
      </w:r>
    </w:p>
    <w:p w14:paraId="00D8DEAB" w14:textId="77777777" w:rsidR="00C271D4" w:rsidRPr="00D47C3A" w:rsidRDefault="00C271D4" w:rsidP="00E34CB4">
      <w:pPr>
        <w:pStyle w:val="ListParagraph"/>
        <w:numPr>
          <w:ilvl w:val="0"/>
          <w:numId w:val="165"/>
        </w:numPr>
        <w:rPr>
          <w:rStyle w:val="BodyCopyText"/>
        </w:rPr>
      </w:pPr>
      <w:r w:rsidRPr="00D47C3A">
        <w:rPr>
          <w:rStyle w:val="BodyCopyText"/>
        </w:rPr>
        <w:t xml:space="preserve">Ask students to find the hidden words in Figure 1:  Oil and Gas Word Search.  Remind them that the words can be written horizontally, vertically, or diagonally.  Some may even be written backwards! </w:t>
      </w:r>
    </w:p>
    <w:p w14:paraId="1AE30450" w14:textId="77777777" w:rsidR="00E557D3" w:rsidRPr="00D47C3A" w:rsidRDefault="00EF18C9" w:rsidP="00E34CB4">
      <w:pPr>
        <w:pStyle w:val="ListParagraph"/>
        <w:numPr>
          <w:ilvl w:val="0"/>
          <w:numId w:val="165"/>
        </w:numPr>
        <w:rPr>
          <w:rStyle w:val="BodyCopyText"/>
        </w:rPr>
      </w:pPr>
      <w:r w:rsidRPr="00D47C3A">
        <w:rPr>
          <w:rStyle w:val="BodyCopyText"/>
        </w:rPr>
        <w:t>Allow up to</w:t>
      </w:r>
      <w:r w:rsidR="003B64BA" w:rsidRPr="00D47C3A">
        <w:rPr>
          <w:rStyle w:val="BodyCopyText"/>
        </w:rPr>
        <w:t xml:space="preserve"> </w:t>
      </w:r>
      <w:r w:rsidR="002661BD" w:rsidRPr="00D47C3A">
        <w:rPr>
          <w:rStyle w:val="BodyCopyText"/>
        </w:rPr>
        <w:t xml:space="preserve">30 minutes to complete the </w:t>
      </w:r>
      <w:r w:rsidRPr="00D47C3A">
        <w:rPr>
          <w:rStyle w:val="BodyCopyText"/>
        </w:rPr>
        <w:t>puzzle</w:t>
      </w:r>
      <w:r w:rsidR="00EC36CA">
        <w:rPr>
          <w:rStyle w:val="BodyCopyText"/>
        </w:rPr>
        <w:t>.</w:t>
      </w:r>
    </w:p>
    <w:p w14:paraId="122941C4" w14:textId="77777777" w:rsidR="00E557D3" w:rsidRPr="00D47C3A" w:rsidRDefault="00EF18C9" w:rsidP="00E34CB4">
      <w:pPr>
        <w:pStyle w:val="ListParagraph"/>
        <w:numPr>
          <w:ilvl w:val="0"/>
          <w:numId w:val="165"/>
        </w:numPr>
        <w:rPr>
          <w:rStyle w:val="BodyCopyText"/>
        </w:rPr>
      </w:pPr>
      <w:r w:rsidRPr="00D47C3A">
        <w:rPr>
          <w:rStyle w:val="BodyCopyText"/>
        </w:rPr>
        <w:t>O</w:t>
      </w:r>
      <w:r w:rsidR="003035DE" w:rsidRPr="00D47C3A">
        <w:rPr>
          <w:rStyle w:val="BodyCopyText"/>
        </w:rPr>
        <w:t>nce everyone is finished</w:t>
      </w:r>
      <w:r w:rsidR="003B64BA" w:rsidRPr="00D47C3A">
        <w:rPr>
          <w:rStyle w:val="BodyCopyText"/>
        </w:rPr>
        <w:t xml:space="preserve">, have </w:t>
      </w:r>
      <w:r w:rsidRPr="00D47C3A">
        <w:rPr>
          <w:rStyle w:val="BodyCopyText"/>
        </w:rPr>
        <w:t xml:space="preserve">students </w:t>
      </w:r>
      <w:r w:rsidR="00E557D3" w:rsidRPr="00D47C3A">
        <w:rPr>
          <w:rStyle w:val="BodyCopyText"/>
        </w:rPr>
        <w:t xml:space="preserve">look up each </w:t>
      </w:r>
      <w:r w:rsidRPr="00D47C3A">
        <w:rPr>
          <w:rStyle w:val="BodyCopyText"/>
        </w:rPr>
        <w:t xml:space="preserve">of the words found </w:t>
      </w:r>
      <w:r w:rsidR="00E557D3" w:rsidRPr="00D47C3A">
        <w:rPr>
          <w:rStyle w:val="BodyCopyText"/>
        </w:rPr>
        <w:t>and write a sh</w:t>
      </w:r>
      <w:r w:rsidR="002661BD" w:rsidRPr="00D47C3A">
        <w:rPr>
          <w:rStyle w:val="BodyCopyText"/>
        </w:rPr>
        <w:t xml:space="preserve">ort definition </w:t>
      </w:r>
      <w:r w:rsidR="003035DE" w:rsidRPr="00D47C3A">
        <w:rPr>
          <w:rStyle w:val="BodyCopyText"/>
        </w:rPr>
        <w:t>for</w:t>
      </w:r>
      <w:r w:rsidR="002661BD" w:rsidRPr="00D47C3A">
        <w:rPr>
          <w:rStyle w:val="BodyCopyText"/>
        </w:rPr>
        <w:t xml:space="preserve"> </w:t>
      </w:r>
      <w:r w:rsidRPr="00D47C3A">
        <w:rPr>
          <w:rStyle w:val="BodyCopyText"/>
        </w:rPr>
        <w:t xml:space="preserve">each word </w:t>
      </w:r>
      <w:r w:rsidR="003035DE" w:rsidRPr="00D47C3A">
        <w:rPr>
          <w:rStyle w:val="BodyCopyText"/>
        </w:rPr>
        <w:t>in the space provided</w:t>
      </w:r>
      <w:r w:rsidR="00EC36CA">
        <w:rPr>
          <w:rStyle w:val="BodyCopyText"/>
        </w:rPr>
        <w:t>.</w:t>
      </w:r>
      <w:r w:rsidR="003035DE" w:rsidRPr="00D47C3A">
        <w:rPr>
          <w:rStyle w:val="BodyCopyText"/>
        </w:rPr>
        <w:t xml:space="preserve"> </w:t>
      </w:r>
    </w:p>
    <w:p w14:paraId="53CCACDE" w14:textId="77777777" w:rsidR="00EF3349" w:rsidRPr="00D47C3A" w:rsidRDefault="00262269" w:rsidP="00E34CB4">
      <w:pPr>
        <w:pStyle w:val="ListParagraph"/>
        <w:numPr>
          <w:ilvl w:val="1"/>
          <w:numId w:val="166"/>
        </w:numPr>
        <w:rPr>
          <w:rStyle w:val="BodyCopyText"/>
        </w:rPr>
      </w:pPr>
      <w:r w:rsidRPr="00D47C3A">
        <w:rPr>
          <w:rStyle w:val="BodyCopyText"/>
        </w:rPr>
        <w:t>Encourage s</w:t>
      </w:r>
      <w:r w:rsidR="00EF3349" w:rsidRPr="00D47C3A">
        <w:rPr>
          <w:rStyle w:val="BodyCopyText"/>
        </w:rPr>
        <w:t xml:space="preserve">tudents </w:t>
      </w:r>
      <w:r w:rsidRPr="00D47C3A">
        <w:rPr>
          <w:rStyle w:val="BodyCopyText"/>
        </w:rPr>
        <w:t xml:space="preserve">to </w:t>
      </w:r>
      <w:r w:rsidR="00EF3349" w:rsidRPr="00D47C3A">
        <w:rPr>
          <w:rStyle w:val="BodyCopyText"/>
        </w:rPr>
        <w:t xml:space="preserve">use the Energy IQ glossary </w:t>
      </w:r>
      <w:r w:rsidRPr="00D47C3A">
        <w:rPr>
          <w:rStyle w:val="BodyCopyText"/>
        </w:rPr>
        <w:t xml:space="preserve">as well as the other </w:t>
      </w:r>
      <w:r w:rsidR="00C271D4" w:rsidRPr="00D47C3A">
        <w:rPr>
          <w:rStyle w:val="BodyCopyText"/>
        </w:rPr>
        <w:t xml:space="preserve">the other </w:t>
      </w:r>
      <w:r w:rsidR="00EF3349" w:rsidRPr="00D47C3A">
        <w:rPr>
          <w:rStyle w:val="BodyCopyText"/>
        </w:rPr>
        <w:t>glossaries</w:t>
      </w:r>
      <w:r w:rsidR="00EC36CA">
        <w:rPr>
          <w:rStyle w:val="BodyCopyText"/>
        </w:rPr>
        <w:t>.</w:t>
      </w:r>
      <w:r w:rsidR="008C0C23" w:rsidRPr="00D47C3A">
        <w:rPr>
          <w:rStyle w:val="BodyCopyText"/>
        </w:rPr>
        <w:t xml:space="preserve"> </w:t>
      </w:r>
    </w:p>
    <w:p w14:paraId="6E10ACBB" w14:textId="77777777" w:rsidR="00E557D3" w:rsidRPr="00D47C3A" w:rsidRDefault="002661BD" w:rsidP="00E34CB4">
      <w:pPr>
        <w:pStyle w:val="ListParagraph"/>
        <w:numPr>
          <w:ilvl w:val="0"/>
          <w:numId w:val="167"/>
        </w:numPr>
        <w:rPr>
          <w:rStyle w:val="BodyCopyText"/>
        </w:rPr>
      </w:pPr>
      <w:r w:rsidRPr="00D47C3A">
        <w:rPr>
          <w:rStyle w:val="BodyCopyText"/>
        </w:rPr>
        <w:t>As a class, d</w:t>
      </w:r>
      <w:r w:rsidR="00E557D3" w:rsidRPr="00D47C3A">
        <w:rPr>
          <w:rStyle w:val="BodyCopyText"/>
        </w:rPr>
        <w:t xml:space="preserve">iscuss any words that </w:t>
      </w:r>
      <w:r w:rsidRPr="00D47C3A">
        <w:rPr>
          <w:rStyle w:val="BodyCopyText"/>
        </w:rPr>
        <w:t>students</w:t>
      </w:r>
      <w:r w:rsidR="00E557D3" w:rsidRPr="00D47C3A">
        <w:rPr>
          <w:rStyle w:val="BodyCopyText"/>
        </w:rPr>
        <w:t xml:space="preserve"> </w:t>
      </w:r>
      <w:r w:rsidR="003B64BA" w:rsidRPr="00D47C3A">
        <w:rPr>
          <w:rStyle w:val="BodyCopyText"/>
        </w:rPr>
        <w:t>are</w:t>
      </w:r>
      <w:r w:rsidR="00E557D3" w:rsidRPr="00D47C3A">
        <w:rPr>
          <w:rStyle w:val="BodyCopyText"/>
        </w:rPr>
        <w:t xml:space="preserve"> unable to </w:t>
      </w:r>
      <w:r w:rsidR="003B64BA" w:rsidRPr="00D47C3A">
        <w:rPr>
          <w:rStyle w:val="BodyCopyText"/>
        </w:rPr>
        <w:t>define or are still uncertain about</w:t>
      </w:r>
      <w:r w:rsidRPr="00D47C3A">
        <w:rPr>
          <w:rStyle w:val="BodyCopyText"/>
        </w:rPr>
        <w:t>.</w:t>
      </w:r>
    </w:p>
    <w:p w14:paraId="10BF6FA2" w14:textId="77777777" w:rsidR="00D272C1" w:rsidRPr="00D47C3A" w:rsidRDefault="00DB7F5B" w:rsidP="000C78E6">
      <w:pPr>
        <w:rPr>
          <w:rStyle w:val="BodyCopyText"/>
        </w:rPr>
      </w:pPr>
      <w:r w:rsidRPr="00D47C3A">
        <w:rPr>
          <w:rStyle w:val="BodyCopyText"/>
        </w:rPr>
        <w:lastRenderedPageBreak/>
        <w:t xml:space="preserve">The </w:t>
      </w:r>
      <w:r w:rsidR="000C78E6" w:rsidRPr="00D47C3A">
        <w:rPr>
          <w:rStyle w:val="BodyCopyText"/>
        </w:rPr>
        <w:t xml:space="preserve">answers </w:t>
      </w:r>
      <w:r w:rsidRPr="00D47C3A">
        <w:rPr>
          <w:rStyle w:val="BodyCopyText"/>
        </w:rPr>
        <w:t xml:space="preserve">for the Word Search and </w:t>
      </w:r>
      <w:r w:rsidR="000C78E6" w:rsidRPr="00D47C3A">
        <w:rPr>
          <w:rStyle w:val="BodyCopyText"/>
        </w:rPr>
        <w:t xml:space="preserve">definitions for the words </w:t>
      </w:r>
      <w:r w:rsidRPr="00D47C3A">
        <w:rPr>
          <w:rStyle w:val="BodyCopyText"/>
        </w:rPr>
        <w:t xml:space="preserve">are in </w:t>
      </w:r>
      <w:r w:rsidR="00EC36CA">
        <w:rPr>
          <w:rStyle w:val="BodyCopyText"/>
        </w:rPr>
        <w:br/>
      </w:r>
      <w:r w:rsidRPr="00D47C3A">
        <w:rPr>
          <w:rStyle w:val="BodyCopyText"/>
        </w:rPr>
        <w:t>Appendix A of the student module</w:t>
      </w:r>
      <w:r w:rsidR="000C78E6" w:rsidRPr="00D47C3A">
        <w:rPr>
          <w:rStyle w:val="BodyCopyText"/>
        </w:rPr>
        <w:t>, and included below for reference.</w:t>
      </w:r>
    </w:p>
    <w:p w14:paraId="1B2A4A55" w14:textId="77777777" w:rsidR="00D47C3A" w:rsidRDefault="000C78E6" w:rsidP="000B4149">
      <w:pPr>
        <w:pStyle w:val="SubHeading3"/>
      </w:pPr>
      <w:r w:rsidRPr="00A71021">
        <w:rPr>
          <w:lang w:val="en-US"/>
        </w:rPr>
        <w:drawing>
          <wp:anchor distT="0" distB="0" distL="114300" distR="114300" simplePos="0" relativeHeight="251658250" behindDoc="1" locked="0" layoutInCell="1" allowOverlap="1" wp14:anchorId="6DE154F5" wp14:editId="788532BC">
            <wp:simplePos x="0" y="0"/>
            <wp:positionH relativeFrom="margin">
              <wp:posOffset>947525</wp:posOffset>
            </wp:positionH>
            <wp:positionV relativeFrom="paragraph">
              <wp:posOffset>316568</wp:posOffset>
            </wp:positionV>
            <wp:extent cx="4201200" cy="442080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01200" cy="4420800"/>
                    </a:xfrm>
                    <a:prstGeom prst="rect">
                      <a:avLst/>
                    </a:prstGeom>
                    <a:noFill/>
                  </pic:spPr>
                </pic:pic>
              </a:graphicData>
            </a:graphic>
            <wp14:sizeRelH relativeFrom="page">
              <wp14:pctWidth>0</wp14:pctWidth>
            </wp14:sizeRelH>
            <wp14:sizeRelV relativeFrom="page">
              <wp14:pctHeight>0</wp14:pctHeight>
            </wp14:sizeRelV>
          </wp:anchor>
        </w:drawing>
      </w:r>
      <w:r>
        <w:t xml:space="preserve">5.4.1. </w:t>
      </w:r>
      <w:r w:rsidR="00550112" w:rsidRPr="00A71021">
        <w:t>Oil and Gas Word Puzzle – Answer Key</w:t>
      </w:r>
    </w:p>
    <w:p w14:paraId="4072665C" w14:textId="77777777" w:rsidR="00486B70" w:rsidRDefault="00486B70">
      <w:pPr>
        <w:rPr>
          <w:rFonts w:eastAsiaTheme="majorEastAsia" w:cstheme="majorBidi"/>
          <w:b/>
          <w:i/>
          <w:noProof/>
          <w:szCs w:val="28"/>
        </w:rPr>
      </w:pPr>
      <w:r>
        <w:br w:type="page"/>
      </w:r>
    </w:p>
    <w:p w14:paraId="7FCDBC32" w14:textId="77777777" w:rsidR="00EA1CD5" w:rsidRPr="00A71021" w:rsidRDefault="000C78E6" w:rsidP="000B4149">
      <w:pPr>
        <w:pStyle w:val="SubHeading3"/>
      </w:pPr>
      <w:r>
        <w:lastRenderedPageBreak/>
        <w:t xml:space="preserve">5.4.2. </w:t>
      </w:r>
      <w:r w:rsidR="00EA1CD5" w:rsidRPr="00A71021">
        <w:t>Oil and Gas Word Definitions – Answer Key</w:t>
      </w:r>
    </w:p>
    <w:p w14:paraId="12B9D622" w14:textId="77777777" w:rsidR="00EA1CD5" w:rsidRPr="00D47C3A" w:rsidRDefault="00EA1CD5" w:rsidP="00EA1CD5">
      <w:pPr>
        <w:widowControl w:val="0"/>
        <w:tabs>
          <w:tab w:val="left" w:pos="2520"/>
        </w:tabs>
        <w:autoSpaceDE w:val="0"/>
        <w:autoSpaceDN w:val="0"/>
        <w:adjustRightInd w:val="0"/>
        <w:spacing w:after="0" w:line="280" w:lineRule="atLeast"/>
        <w:ind w:left="2517" w:hanging="2517"/>
        <w:rPr>
          <w:rStyle w:val="BodyCopyText"/>
        </w:rPr>
      </w:pPr>
      <w:r w:rsidRPr="00D47C3A">
        <w:rPr>
          <w:rStyle w:val="BodyCopyBOLD"/>
        </w:rPr>
        <w:t>Barrel:</w:t>
      </w:r>
      <w:r w:rsidRPr="00D47C3A">
        <w:rPr>
          <w:rStyle w:val="BodyCopyText"/>
        </w:rPr>
        <w:t xml:space="preserve"> </w:t>
      </w:r>
      <w:r w:rsidRPr="00D47C3A">
        <w:rPr>
          <w:rStyle w:val="BodyCopyText"/>
        </w:rPr>
        <w:tab/>
        <w:t>Unit of measurement of oil</w:t>
      </w:r>
    </w:p>
    <w:p w14:paraId="7E589583"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Text"/>
        </w:rPr>
        <w:tab/>
        <w:t>1 barrel = 159 litres or 42 US gallons</w:t>
      </w:r>
      <w:r w:rsidR="00A10C7F">
        <w:rPr>
          <w:rStyle w:val="BodyCopyText"/>
        </w:rPr>
        <w:t>.</w:t>
      </w:r>
    </w:p>
    <w:p w14:paraId="276CC784"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132ECF6C"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Casing:</w:t>
      </w:r>
      <w:r w:rsidRPr="00D47C3A">
        <w:rPr>
          <w:rStyle w:val="BodyCopyText"/>
        </w:rPr>
        <w:t xml:space="preserve"> </w:t>
      </w:r>
      <w:r w:rsidRPr="00D47C3A">
        <w:rPr>
          <w:rStyle w:val="BodyCopyText"/>
        </w:rPr>
        <w:tab/>
        <w:t>Pipe cemented in the wall to keep the hold from caving in</w:t>
      </w:r>
      <w:r w:rsidR="00A10C7F">
        <w:rPr>
          <w:rStyle w:val="BodyCopyText"/>
        </w:rPr>
        <w:t>.</w:t>
      </w:r>
    </w:p>
    <w:p w14:paraId="05D82C1E"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5121321F"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Christmas Tree:</w:t>
      </w:r>
      <w:r w:rsidRPr="00D47C3A">
        <w:rPr>
          <w:rStyle w:val="BodyCopyText"/>
        </w:rPr>
        <w:t xml:space="preserve"> </w:t>
      </w:r>
      <w:r w:rsidRPr="00D47C3A">
        <w:rPr>
          <w:rStyle w:val="BodyCopyText"/>
        </w:rPr>
        <w:tab/>
        <w:t>Knobs and valves that control the rate of flow from a well</w:t>
      </w:r>
      <w:r w:rsidR="00A10C7F">
        <w:rPr>
          <w:rStyle w:val="BodyCopyText"/>
        </w:rPr>
        <w:t>.</w:t>
      </w:r>
    </w:p>
    <w:p w14:paraId="018CA416"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0B7F84C9"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Crude Oil:</w:t>
      </w:r>
      <w:r w:rsidRPr="00D47C3A">
        <w:rPr>
          <w:rStyle w:val="BodyCopyText"/>
        </w:rPr>
        <w:t xml:space="preserve"> </w:t>
      </w:r>
      <w:r w:rsidRPr="00D47C3A">
        <w:rPr>
          <w:rStyle w:val="BodyCopyText"/>
        </w:rPr>
        <w:tab/>
        <w:t>Smelly yellow-to-black liquid as it comes out of the ground</w:t>
      </w:r>
      <w:r w:rsidR="00A10C7F">
        <w:rPr>
          <w:rStyle w:val="BodyCopyText"/>
        </w:rPr>
        <w:t>.</w:t>
      </w:r>
    </w:p>
    <w:p w14:paraId="3615CD9E"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7D7DE705"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Derrick:</w:t>
      </w:r>
      <w:r w:rsidRPr="00D47C3A">
        <w:rPr>
          <w:rStyle w:val="BodyCopyText"/>
        </w:rPr>
        <w:t xml:space="preserve"> </w:t>
      </w:r>
      <w:r w:rsidRPr="00D47C3A">
        <w:rPr>
          <w:rStyle w:val="BodyCopyText"/>
        </w:rPr>
        <w:tab/>
        <w:t>A frame tower that supports drilling equipment</w:t>
      </w:r>
      <w:r w:rsidR="00A10C7F">
        <w:rPr>
          <w:rStyle w:val="BodyCopyText"/>
        </w:rPr>
        <w:t>.</w:t>
      </w:r>
    </w:p>
    <w:p w14:paraId="6214B163"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4EE6057F"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Drill Bit:</w:t>
      </w:r>
      <w:r w:rsidRPr="00D47C3A">
        <w:rPr>
          <w:rStyle w:val="BodyCopyText"/>
        </w:rPr>
        <w:t xml:space="preserve"> </w:t>
      </w:r>
      <w:r w:rsidRPr="00D47C3A">
        <w:rPr>
          <w:rStyle w:val="BodyCopyText"/>
        </w:rPr>
        <w:tab/>
        <w:t>The piece of drilling equipment that rotates to break up rock and soil</w:t>
      </w:r>
      <w:r w:rsidR="00A10C7F">
        <w:rPr>
          <w:rStyle w:val="BodyCopyText"/>
        </w:rPr>
        <w:t>.</w:t>
      </w:r>
    </w:p>
    <w:p w14:paraId="696DAD81" w14:textId="77777777" w:rsidR="00EA1CD5" w:rsidRPr="00A71021" w:rsidRDefault="00EA1CD5" w:rsidP="00EA1CD5">
      <w:pPr>
        <w:widowControl w:val="0"/>
        <w:tabs>
          <w:tab w:val="left" w:pos="2520"/>
        </w:tabs>
        <w:autoSpaceDE w:val="0"/>
        <w:autoSpaceDN w:val="0"/>
        <w:adjustRightInd w:val="0"/>
        <w:spacing w:after="0" w:line="280" w:lineRule="atLeast"/>
        <w:ind w:left="2520" w:hanging="2520"/>
        <w:rPr>
          <w:rFonts w:cs="Arial"/>
          <w:b/>
          <w:szCs w:val="28"/>
        </w:rPr>
      </w:pPr>
    </w:p>
    <w:p w14:paraId="2FA61BEF"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Fishing:</w:t>
      </w:r>
      <w:r w:rsidRPr="00D47C3A">
        <w:rPr>
          <w:rStyle w:val="BodyCopyText"/>
        </w:rPr>
        <w:t xml:space="preserve"> </w:t>
      </w:r>
      <w:r w:rsidRPr="00D47C3A">
        <w:rPr>
          <w:rStyle w:val="BodyCopyText"/>
        </w:rPr>
        <w:tab/>
        <w:t>Finding and picking up equipment accidentally dropped in a well</w:t>
      </w:r>
      <w:r w:rsidR="00A10C7F">
        <w:rPr>
          <w:rStyle w:val="BodyCopyText"/>
        </w:rPr>
        <w:t>.</w:t>
      </w:r>
    </w:p>
    <w:p w14:paraId="128A7326"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64702BAE"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Liquefied Natural</w:t>
      </w:r>
      <w:r w:rsidRPr="00D47C3A">
        <w:rPr>
          <w:rStyle w:val="BodyCopyText"/>
        </w:rPr>
        <w:tab/>
        <w:t>Formed when natural gas is cooled to -162°C at a</w:t>
      </w:r>
    </w:p>
    <w:p w14:paraId="3E4898DD"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Gas:</w:t>
      </w:r>
      <w:r w:rsidRPr="00D47C3A">
        <w:rPr>
          <w:rStyle w:val="BodyCopyText"/>
        </w:rPr>
        <w:t xml:space="preserve"> </w:t>
      </w:r>
      <w:r w:rsidRPr="00D47C3A">
        <w:rPr>
          <w:rStyle w:val="BodyCopyText"/>
        </w:rPr>
        <w:tab/>
        <w:t>specialized refinery</w:t>
      </w:r>
      <w:r w:rsidR="00A10C7F">
        <w:rPr>
          <w:rStyle w:val="BodyCopyText"/>
        </w:rPr>
        <w:t>.</w:t>
      </w:r>
    </w:p>
    <w:p w14:paraId="021D2A49"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33EBD763"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Mineral Owner:</w:t>
      </w:r>
      <w:r w:rsidRPr="00D47C3A">
        <w:rPr>
          <w:rStyle w:val="BodyCopyText"/>
        </w:rPr>
        <w:t xml:space="preserve"> </w:t>
      </w:r>
      <w:r w:rsidRPr="00D47C3A">
        <w:rPr>
          <w:rStyle w:val="BodyCopyText"/>
        </w:rPr>
        <w:tab/>
        <w:t>The person who owns the rights to any oil, gas or other minerals in the ground; they have the right to drill through the surface even if someone else owns the surface</w:t>
      </w:r>
      <w:r w:rsidR="00A10C7F">
        <w:rPr>
          <w:rStyle w:val="BodyCopyText"/>
        </w:rPr>
        <w:t>.</w:t>
      </w:r>
    </w:p>
    <w:p w14:paraId="79B2B287" w14:textId="77777777" w:rsidR="00EA1CD5" w:rsidRPr="00D47C3A" w:rsidRDefault="00EA1CD5" w:rsidP="00EA1CD5">
      <w:pPr>
        <w:spacing w:after="0" w:line="280" w:lineRule="atLeast"/>
        <w:rPr>
          <w:rStyle w:val="BodyCopyText"/>
        </w:rPr>
      </w:pPr>
    </w:p>
    <w:p w14:paraId="5777D369"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Natural Gas:</w:t>
      </w:r>
      <w:r w:rsidRPr="00D47C3A">
        <w:rPr>
          <w:rStyle w:val="BodyCopyText"/>
        </w:rPr>
        <w:t xml:space="preserve"> </w:t>
      </w:r>
      <w:r w:rsidRPr="00D47C3A">
        <w:rPr>
          <w:rStyle w:val="BodyCopyText"/>
        </w:rPr>
        <w:tab/>
        <w:t>Odourless, colorless, non-solid and non-liquefied, clean burning fossil fuel; public service companies add a bad odour to it to make leaks easier to detect</w:t>
      </w:r>
      <w:r w:rsidR="00A10C7F">
        <w:rPr>
          <w:rStyle w:val="BodyCopyText"/>
        </w:rPr>
        <w:t>.</w:t>
      </w:r>
    </w:p>
    <w:p w14:paraId="2AF6526A"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46C47C3B"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Oil Field:</w:t>
      </w:r>
      <w:r w:rsidRPr="00D47C3A">
        <w:rPr>
          <w:rStyle w:val="BodyCopyText"/>
        </w:rPr>
        <w:t xml:space="preserve"> </w:t>
      </w:r>
      <w:r w:rsidRPr="00D47C3A">
        <w:rPr>
          <w:rStyle w:val="BodyCopyText"/>
        </w:rPr>
        <w:tab/>
        <w:t>A geographic area under which oil lies</w:t>
      </w:r>
      <w:r w:rsidR="00A10C7F">
        <w:rPr>
          <w:rStyle w:val="BodyCopyText"/>
        </w:rPr>
        <w:t>.</w:t>
      </w:r>
    </w:p>
    <w:p w14:paraId="7ADEC776"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4F96E683"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Operator:</w:t>
      </w:r>
      <w:r w:rsidRPr="00D47C3A">
        <w:rPr>
          <w:rStyle w:val="BodyCopyText"/>
        </w:rPr>
        <w:t xml:space="preserve"> </w:t>
      </w:r>
      <w:r w:rsidRPr="00D47C3A">
        <w:rPr>
          <w:rStyle w:val="BodyCopyText"/>
        </w:rPr>
        <w:tab/>
        <w:t>A company responsible for drilling or running and maintaining a well</w:t>
      </w:r>
      <w:r w:rsidR="00A10C7F">
        <w:rPr>
          <w:rStyle w:val="BodyCopyText"/>
        </w:rPr>
        <w:t>.</w:t>
      </w:r>
    </w:p>
    <w:p w14:paraId="6B16181D"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49A7F949" w14:textId="77777777" w:rsidR="00486B70" w:rsidRDefault="00486B70">
      <w:pPr>
        <w:rPr>
          <w:rStyle w:val="BodyCopyBOLD"/>
        </w:rPr>
      </w:pPr>
      <w:r>
        <w:rPr>
          <w:rStyle w:val="BodyCopyBOLD"/>
        </w:rPr>
        <w:br w:type="page"/>
      </w:r>
    </w:p>
    <w:p w14:paraId="4C133CF6"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lastRenderedPageBreak/>
        <w:t>Payzone</w:t>
      </w:r>
      <w:r w:rsidRPr="00D47C3A">
        <w:rPr>
          <w:rStyle w:val="BodyCopyText"/>
        </w:rPr>
        <w:tab/>
        <w:t xml:space="preserve">Rock where oil and gas </w:t>
      </w:r>
      <w:r w:rsidR="00AA1C0C" w:rsidRPr="00D47C3A">
        <w:rPr>
          <w:rStyle w:val="BodyCopyText"/>
        </w:rPr>
        <w:t>are</w:t>
      </w:r>
      <w:r w:rsidRPr="00D47C3A">
        <w:rPr>
          <w:rStyle w:val="BodyCopyText"/>
        </w:rPr>
        <w:t xml:space="preserve"> found for production</w:t>
      </w:r>
    </w:p>
    <w:p w14:paraId="1916823C"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Petroleum:</w:t>
      </w:r>
      <w:r w:rsidRPr="00D47C3A">
        <w:rPr>
          <w:rStyle w:val="BodyCopyText"/>
        </w:rPr>
        <w:t xml:space="preserve"> </w:t>
      </w:r>
      <w:r w:rsidRPr="00D47C3A">
        <w:rPr>
          <w:rStyle w:val="BodyCopyText"/>
        </w:rPr>
        <w:tab/>
        <w:t>General name for crude oil, liquefied gas, natural gas and other products</w:t>
      </w:r>
      <w:r w:rsidR="00A10C7F">
        <w:rPr>
          <w:rStyle w:val="BodyCopyText"/>
        </w:rPr>
        <w:t>.</w:t>
      </w:r>
    </w:p>
    <w:p w14:paraId="0F8EFB9C"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7B5751E8"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Pipeline:</w:t>
      </w:r>
      <w:r w:rsidRPr="00D47C3A">
        <w:rPr>
          <w:rStyle w:val="BodyCopyText"/>
        </w:rPr>
        <w:t xml:space="preserve"> </w:t>
      </w:r>
      <w:r w:rsidRPr="00D47C3A">
        <w:rPr>
          <w:rStyle w:val="BodyCopyText"/>
        </w:rPr>
        <w:tab/>
        <w:t>A system of pipes for transporting oil and gas</w:t>
      </w:r>
      <w:r w:rsidR="00A10C7F">
        <w:rPr>
          <w:rStyle w:val="BodyCopyText"/>
        </w:rPr>
        <w:t>.</w:t>
      </w:r>
    </w:p>
    <w:p w14:paraId="5FEE20FF"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4D74D03F"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Production:</w:t>
      </w:r>
      <w:r w:rsidRPr="00D47C3A">
        <w:rPr>
          <w:rStyle w:val="BodyCopyText"/>
        </w:rPr>
        <w:t xml:space="preserve"> </w:t>
      </w:r>
      <w:r w:rsidRPr="00D47C3A">
        <w:rPr>
          <w:rStyle w:val="BodyCopyText"/>
        </w:rPr>
        <w:tab/>
        <w:t>The lifting of oil and gas to the surface for gathering, processing and storing it</w:t>
      </w:r>
      <w:r w:rsidR="00A10C7F">
        <w:rPr>
          <w:rStyle w:val="BodyCopyText"/>
        </w:rPr>
        <w:t>.</w:t>
      </w:r>
    </w:p>
    <w:p w14:paraId="1565D329"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7E62904D"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Refinery:</w:t>
      </w:r>
      <w:r w:rsidRPr="00D47C3A">
        <w:rPr>
          <w:rStyle w:val="BodyCopyText"/>
        </w:rPr>
        <w:t xml:space="preserve"> </w:t>
      </w:r>
      <w:r w:rsidRPr="00D47C3A">
        <w:rPr>
          <w:rStyle w:val="BodyCopyText"/>
        </w:rPr>
        <w:tab/>
        <w:t>An industrial plant that heats crude oil so that it separates into chemical components which are then made into other products</w:t>
      </w:r>
      <w:r w:rsidR="00A10C7F">
        <w:rPr>
          <w:rStyle w:val="BodyCopyText"/>
        </w:rPr>
        <w:t>.</w:t>
      </w:r>
    </w:p>
    <w:p w14:paraId="2646D3F5"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063E2CC2"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Roughneck:</w:t>
      </w:r>
      <w:r w:rsidRPr="00D47C3A">
        <w:rPr>
          <w:rStyle w:val="BodyCopyText"/>
        </w:rPr>
        <w:t xml:space="preserve"> </w:t>
      </w:r>
      <w:r w:rsidRPr="00D47C3A">
        <w:rPr>
          <w:rStyle w:val="BodyCopyText"/>
        </w:rPr>
        <w:tab/>
        <w:t>The member of the drilling crew who puts together and takes apart the drill pipe</w:t>
      </w:r>
      <w:r w:rsidR="00A10C7F">
        <w:rPr>
          <w:rStyle w:val="BodyCopyText"/>
        </w:rPr>
        <w:t>.</w:t>
      </w:r>
    </w:p>
    <w:p w14:paraId="1A47BE49"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4D5BA5A6" w14:textId="77777777" w:rsidR="00D47C3A" w:rsidRDefault="00D47C3A" w:rsidP="00EA1CD5">
      <w:pPr>
        <w:widowControl w:val="0"/>
        <w:tabs>
          <w:tab w:val="left" w:pos="2520"/>
        </w:tabs>
        <w:autoSpaceDE w:val="0"/>
        <w:autoSpaceDN w:val="0"/>
        <w:adjustRightInd w:val="0"/>
        <w:spacing w:after="0" w:line="280" w:lineRule="atLeast"/>
        <w:ind w:left="2520" w:hanging="2520"/>
        <w:rPr>
          <w:rStyle w:val="BodyCopyBOLD"/>
        </w:rPr>
      </w:pPr>
    </w:p>
    <w:p w14:paraId="4FEEB4CF"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Roustabout:</w:t>
      </w:r>
      <w:r w:rsidRPr="00D47C3A">
        <w:rPr>
          <w:rStyle w:val="BodyCopyText"/>
        </w:rPr>
        <w:t xml:space="preserve"> </w:t>
      </w:r>
      <w:r w:rsidRPr="00D47C3A">
        <w:rPr>
          <w:rStyle w:val="BodyCopyText"/>
        </w:rPr>
        <w:tab/>
        <w:t>The member of the drilling crew who loads and unloads</w:t>
      </w:r>
      <w:r w:rsidRPr="00A71021">
        <w:rPr>
          <w:rFonts w:cs="Arial"/>
          <w:szCs w:val="28"/>
        </w:rPr>
        <w:t xml:space="preserve"> </w:t>
      </w:r>
      <w:r w:rsidRPr="00D47C3A">
        <w:rPr>
          <w:rStyle w:val="BodyCopyText"/>
        </w:rPr>
        <w:t>equipment and helps with general operations</w:t>
      </w:r>
      <w:r w:rsidR="00A10C7F">
        <w:rPr>
          <w:rStyle w:val="BodyCopyText"/>
        </w:rPr>
        <w:t>.</w:t>
      </w:r>
    </w:p>
    <w:p w14:paraId="139B4B6F"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47A999D2"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Spudding:</w:t>
      </w:r>
      <w:r w:rsidRPr="00D47C3A">
        <w:rPr>
          <w:rStyle w:val="BodyCopyText"/>
        </w:rPr>
        <w:t xml:space="preserve"> </w:t>
      </w:r>
      <w:r w:rsidRPr="00D47C3A">
        <w:rPr>
          <w:rStyle w:val="BodyCopyText"/>
        </w:rPr>
        <w:tab/>
        <w:t>Drilling the first part of a well</w:t>
      </w:r>
      <w:r w:rsidR="00A10C7F">
        <w:rPr>
          <w:rStyle w:val="BodyCopyText"/>
        </w:rPr>
        <w:t>.</w:t>
      </w:r>
    </w:p>
    <w:p w14:paraId="507EE57B"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2F367182"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Surface Owner:</w:t>
      </w:r>
      <w:r w:rsidRPr="00D47C3A">
        <w:rPr>
          <w:rStyle w:val="BodyCopyText"/>
        </w:rPr>
        <w:tab/>
        <w:t>The person who owns the land above-ground; they have to let the mineral owner drill through the surface to get to the minerals</w:t>
      </w:r>
      <w:r w:rsidR="00A10C7F">
        <w:rPr>
          <w:rStyle w:val="BodyCopyText"/>
        </w:rPr>
        <w:t>.</w:t>
      </w:r>
    </w:p>
    <w:p w14:paraId="56AD4930"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50DDA2C8"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Toolpusher:</w:t>
      </w:r>
      <w:r w:rsidRPr="00D47C3A">
        <w:rPr>
          <w:rStyle w:val="BodyCopyText"/>
        </w:rPr>
        <w:t xml:space="preserve"> </w:t>
      </w:r>
      <w:r w:rsidRPr="00D47C3A">
        <w:rPr>
          <w:rStyle w:val="BodyCopyText"/>
        </w:rPr>
        <w:tab/>
        <w:t>Second in command of a drilling crew (first in command is the Superintendent)</w:t>
      </w:r>
      <w:r w:rsidR="00A10C7F">
        <w:rPr>
          <w:rStyle w:val="BodyCopyText"/>
        </w:rPr>
        <w:t>.</w:t>
      </w:r>
    </w:p>
    <w:p w14:paraId="61BAC585"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55386A9D"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r w:rsidRPr="00D47C3A">
        <w:rPr>
          <w:rStyle w:val="BodyCopyBOLD"/>
        </w:rPr>
        <w:t>Well:</w:t>
      </w:r>
      <w:r w:rsidRPr="00D47C3A">
        <w:rPr>
          <w:rStyle w:val="BodyCopyText"/>
        </w:rPr>
        <w:t xml:space="preserve"> </w:t>
      </w:r>
      <w:r w:rsidRPr="00D47C3A">
        <w:rPr>
          <w:rStyle w:val="BodyCopyText"/>
        </w:rPr>
        <w:tab/>
        <w:t>A hole drilled in the earth in order to find and produce crude oil or natural gas</w:t>
      </w:r>
      <w:r w:rsidR="00A10C7F">
        <w:rPr>
          <w:rStyle w:val="BodyCopyText"/>
        </w:rPr>
        <w:t>.</w:t>
      </w:r>
    </w:p>
    <w:p w14:paraId="705EE711" w14:textId="77777777" w:rsidR="00EA1CD5" w:rsidRPr="00D47C3A" w:rsidRDefault="00EA1CD5" w:rsidP="00EA1CD5">
      <w:pPr>
        <w:widowControl w:val="0"/>
        <w:tabs>
          <w:tab w:val="left" w:pos="2520"/>
        </w:tabs>
        <w:autoSpaceDE w:val="0"/>
        <w:autoSpaceDN w:val="0"/>
        <w:adjustRightInd w:val="0"/>
        <w:spacing w:after="0" w:line="280" w:lineRule="atLeast"/>
        <w:ind w:left="2520" w:hanging="2520"/>
        <w:rPr>
          <w:rStyle w:val="BodyCopyText"/>
        </w:rPr>
      </w:pPr>
    </w:p>
    <w:p w14:paraId="03D375CF" w14:textId="77777777" w:rsidR="00EA1CD5" w:rsidRPr="00D47C3A" w:rsidRDefault="00EA1CD5" w:rsidP="00965FAE">
      <w:pPr>
        <w:widowControl w:val="0"/>
        <w:tabs>
          <w:tab w:val="left" w:pos="2520"/>
        </w:tabs>
        <w:autoSpaceDE w:val="0"/>
        <w:autoSpaceDN w:val="0"/>
        <w:adjustRightInd w:val="0"/>
        <w:spacing w:after="240" w:line="280" w:lineRule="atLeast"/>
        <w:ind w:left="2517" w:hanging="2517"/>
        <w:rPr>
          <w:rStyle w:val="BodyCopyText"/>
        </w:rPr>
      </w:pPr>
      <w:r w:rsidRPr="00D47C3A">
        <w:rPr>
          <w:rStyle w:val="BodyCopyBOLD"/>
        </w:rPr>
        <w:t>Wildcat:</w:t>
      </w:r>
      <w:r w:rsidRPr="00D47C3A">
        <w:rPr>
          <w:rStyle w:val="BodyCopyText"/>
        </w:rPr>
        <w:t xml:space="preserve"> </w:t>
      </w:r>
      <w:r w:rsidRPr="00D47C3A">
        <w:rPr>
          <w:rStyle w:val="BodyCopyText"/>
        </w:rPr>
        <w:tab/>
        <w:t>A well drilled in an area with no other wells in order to explore if oil and gas are present in the area</w:t>
      </w:r>
      <w:r w:rsidR="00A10C7F">
        <w:rPr>
          <w:rStyle w:val="BodyCopyText"/>
        </w:rPr>
        <w:t>.</w:t>
      </w:r>
    </w:p>
    <w:p w14:paraId="625B38C6" w14:textId="77777777" w:rsidR="00486B70" w:rsidRDefault="00486B70">
      <w:pPr>
        <w:rPr>
          <w:b/>
          <w:bCs/>
        </w:rPr>
      </w:pPr>
      <w:r>
        <w:br w:type="page"/>
      </w:r>
    </w:p>
    <w:p w14:paraId="609DF512" w14:textId="77777777" w:rsidR="00FC676D" w:rsidRPr="0079354B" w:rsidRDefault="00671AF5" w:rsidP="000B4149">
      <w:pPr>
        <w:pStyle w:val="SubHeading2"/>
      </w:pPr>
      <w:bookmarkStart w:id="448" w:name="_Toc48915517"/>
      <w:r>
        <w:lastRenderedPageBreak/>
        <w:t xml:space="preserve">5.5. </w:t>
      </w:r>
      <w:r w:rsidR="00FC676D" w:rsidRPr="00A41A23">
        <w:t>Learning</w:t>
      </w:r>
      <w:r w:rsidR="00FC676D">
        <w:t xml:space="preserve"> Activity </w:t>
      </w:r>
      <w:r w:rsidR="00FC676D" w:rsidRPr="00A41A23">
        <w:t>3</w:t>
      </w:r>
      <w:r w:rsidR="00FC676D">
        <w:t xml:space="preserve"> Word Association</w:t>
      </w:r>
      <w:bookmarkEnd w:id="448"/>
    </w:p>
    <w:p w14:paraId="26CF9805" w14:textId="77777777" w:rsidR="002A3A9F" w:rsidRPr="00251DEF" w:rsidRDefault="00A84588" w:rsidP="002A3A9F">
      <w:pPr>
        <w:rPr>
          <w:rStyle w:val="BodyCopyText"/>
        </w:rPr>
      </w:pPr>
      <w:r w:rsidRPr="00251DEF">
        <w:rPr>
          <w:rStyle w:val="BodyCopyText"/>
        </w:rPr>
        <w:t xml:space="preserve">This activity should get some laughs in the room and is an excellent tool for helping students remember long lists of words, e.g., like the ones from </w:t>
      </w:r>
      <w:r w:rsidR="00DB2C83" w:rsidRPr="00251DEF">
        <w:rPr>
          <w:rStyle w:val="BodyCopyText"/>
        </w:rPr>
        <w:t xml:space="preserve">the Energy IQ Glossary </w:t>
      </w:r>
      <w:r w:rsidR="008A12C2" w:rsidRPr="00251DEF">
        <w:rPr>
          <w:rStyle w:val="BodyCopyText"/>
        </w:rPr>
        <w:t xml:space="preserve">(Learning Activity 1) </w:t>
      </w:r>
      <w:r w:rsidR="00DB2C83" w:rsidRPr="00251DEF">
        <w:rPr>
          <w:rStyle w:val="BodyCopyText"/>
        </w:rPr>
        <w:t xml:space="preserve">or, the Oil and Gas Word </w:t>
      </w:r>
      <w:r w:rsidR="008A12C2" w:rsidRPr="00251DEF">
        <w:rPr>
          <w:rStyle w:val="BodyCopyText"/>
        </w:rPr>
        <w:t>Search (Learning Activity 2)</w:t>
      </w:r>
      <w:r w:rsidR="002A3A9F" w:rsidRPr="00251DEF">
        <w:rPr>
          <w:rStyle w:val="BodyCopyText"/>
        </w:rPr>
        <w:t>.  The activity can be conducted as a class or in groups; it can also be done “Pictionary” style with students drawing the word if you have a keen group.</w:t>
      </w:r>
    </w:p>
    <w:p w14:paraId="0507C18D" w14:textId="77777777" w:rsidR="00047937" w:rsidRPr="00A71021" w:rsidRDefault="00047937" w:rsidP="00294831">
      <w:pPr>
        <w:pStyle w:val="BodyCopyITALICS"/>
        <w:rPr>
          <w:color w:val="FF0000"/>
        </w:rPr>
      </w:pPr>
      <w:r w:rsidRPr="00A71021">
        <w:t>Instructions</w:t>
      </w:r>
    </w:p>
    <w:p w14:paraId="1598E783" w14:textId="77777777" w:rsidR="002A3A9F" w:rsidRPr="00251DEF" w:rsidRDefault="002A3A9F" w:rsidP="00E34CB4">
      <w:pPr>
        <w:pStyle w:val="ListParagraph"/>
        <w:numPr>
          <w:ilvl w:val="0"/>
          <w:numId w:val="168"/>
        </w:numPr>
        <w:rPr>
          <w:rStyle w:val="BodyCopyText"/>
        </w:rPr>
      </w:pPr>
      <w:r w:rsidRPr="00251DEF">
        <w:rPr>
          <w:rStyle w:val="BodyCopyText"/>
        </w:rPr>
        <w:t>Select a student or ask for a volunteer</w:t>
      </w:r>
      <w:r w:rsidR="00A10C7F">
        <w:rPr>
          <w:rStyle w:val="BodyCopyText"/>
        </w:rPr>
        <w:t>.</w:t>
      </w:r>
    </w:p>
    <w:p w14:paraId="25F6434A" w14:textId="77777777" w:rsidR="00E557D3" w:rsidRPr="00251DEF" w:rsidRDefault="00E557D3" w:rsidP="00E34CB4">
      <w:pPr>
        <w:pStyle w:val="ListParagraph"/>
        <w:numPr>
          <w:ilvl w:val="0"/>
          <w:numId w:val="168"/>
        </w:numPr>
        <w:rPr>
          <w:rStyle w:val="BodyCopyText"/>
        </w:rPr>
      </w:pPr>
      <w:r w:rsidRPr="00251DEF">
        <w:rPr>
          <w:rStyle w:val="BodyCopyText"/>
        </w:rPr>
        <w:t xml:space="preserve">Have </w:t>
      </w:r>
      <w:r w:rsidR="002A3A9F" w:rsidRPr="00251DEF">
        <w:rPr>
          <w:rStyle w:val="BodyCopyText"/>
        </w:rPr>
        <w:t xml:space="preserve">the </w:t>
      </w:r>
      <w:r w:rsidR="00522181" w:rsidRPr="00251DEF">
        <w:rPr>
          <w:rStyle w:val="BodyCopyText"/>
        </w:rPr>
        <w:t>students</w:t>
      </w:r>
      <w:r w:rsidRPr="00251DEF">
        <w:rPr>
          <w:rStyle w:val="BodyCopyText"/>
        </w:rPr>
        <w:t xml:space="preserve"> choose (or assign them) a word from </w:t>
      </w:r>
      <w:r w:rsidR="00DB2C83" w:rsidRPr="00251DEF">
        <w:rPr>
          <w:rStyle w:val="BodyCopyText"/>
        </w:rPr>
        <w:t>either the Glossary or the Puzzle</w:t>
      </w:r>
      <w:r w:rsidR="00E2173A" w:rsidRPr="00251DEF">
        <w:rPr>
          <w:rStyle w:val="BodyCopyText"/>
        </w:rPr>
        <w:t>; some great choices could be:</w:t>
      </w:r>
    </w:p>
    <w:p w14:paraId="73803849" w14:textId="77777777" w:rsidR="00E2173A" w:rsidRPr="00251DEF" w:rsidRDefault="00E2173A" w:rsidP="00E34CB4">
      <w:pPr>
        <w:pStyle w:val="ListParagraph"/>
        <w:numPr>
          <w:ilvl w:val="1"/>
          <w:numId w:val="14"/>
        </w:numPr>
        <w:rPr>
          <w:rStyle w:val="BodyCopyText"/>
        </w:rPr>
      </w:pPr>
      <w:r w:rsidRPr="00251DEF">
        <w:rPr>
          <w:rStyle w:val="BodyCopyText"/>
        </w:rPr>
        <w:t>Spudding</w:t>
      </w:r>
      <w:r w:rsidR="00A10C7F">
        <w:rPr>
          <w:rStyle w:val="BodyCopyText"/>
        </w:rPr>
        <w:t>.</w:t>
      </w:r>
    </w:p>
    <w:p w14:paraId="18FC3086" w14:textId="77777777" w:rsidR="00E2173A" w:rsidRPr="00251DEF" w:rsidRDefault="00E2173A" w:rsidP="00E34CB4">
      <w:pPr>
        <w:pStyle w:val="ListParagraph"/>
        <w:numPr>
          <w:ilvl w:val="1"/>
          <w:numId w:val="14"/>
        </w:numPr>
        <w:rPr>
          <w:rStyle w:val="BodyCopyText"/>
        </w:rPr>
      </w:pPr>
      <w:r w:rsidRPr="00251DEF">
        <w:rPr>
          <w:rStyle w:val="BodyCopyText"/>
        </w:rPr>
        <w:t>Royalty</w:t>
      </w:r>
      <w:r w:rsidR="00A10C7F">
        <w:rPr>
          <w:rStyle w:val="BodyCopyText"/>
        </w:rPr>
        <w:t>.</w:t>
      </w:r>
    </w:p>
    <w:p w14:paraId="1DDE3CA7" w14:textId="77777777" w:rsidR="00E2173A" w:rsidRPr="00251DEF" w:rsidRDefault="00E2173A" w:rsidP="00E34CB4">
      <w:pPr>
        <w:pStyle w:val="ListParagraph"/>
        <w:numPr>
          <w:ilvl w:val="1"/>
          <w:numId w:val="14"/>
        </w:numPr>
        <w:rPr>
          <w:rStyle w:val="BodyCopyText"/>
        </w:rPr>
      </w:pPr>
      <w:r w:rsidRPr="00251DEF">
        <w:rPr>
          <w:rStyle w:val="BodyCopyText"/>
        </w:rPr>
        <w:t>Transformer</w:t>
      </w:r>
      <w:r w:rsidR="00A10C7F">
        <w:rPr>
          <w:rStyle w:val="BodyCopyText"/>
        </w:rPr>
        <w:t>.</w:t>
      </w:r>
    </w:p>
    <w:p w14:paraId="71C9A071" w14:textId="77777777" w:rsidR="00522181" w:rsidRPr="00251DEF" w:rsidRDefault="00522181" w:rsidP="00E34CB4">
      <w:pPr>
        <w:pStyle w:val="ListParagraph"/>
        <w:numPr>
          <w:ilvl w:val="0"/>
          <w:numId w:val="14"/>
        </w:numPr>
        <w:rPr>
          <w:rStyle w:val="BodyCopyText"/>
        </w:rPr>
      </w:pPr>
      <w:r w:rsidRPr="00251DEF">
        <w:rPr>
          <w:rStyle w:val="BodyCopyText"/>
        </w:rPr>
        <w:t xml:space="preserve">Instruct </w:t>
      </w:r>
      <w:r w:rsidR="002A3A9F" w:rsidRPr="00251DEF">
        <w:rPr>
          <w:rStyle w:val="BodyCopyText"/>
        </w:rPr>
        <w:t>the student</w:t>
      </w:r>
      <w:r w:rsidRPr="00251DEF">
        <w:rPr>
          <w:rStyle w:val="BodyCopyText"/>
        </w:rPr>
        <w:t xml:space="preserve"> to say the word aloud, to activate their auditory </w:t>
      </w:r>
      <w:r w:rsidR="00FB545A" w:rsidRPr="00251DEF">
        <w:rPr>
          <w:rStyle w:val="BodyCopyText"/>
        </w:rPr>
        <w:t xml:space="preserve">(hearing) </w:t>
      </w:r>
      <w:r w:rsidRPr="00251DEF">
        <w:rPr>
          <w:rStyle w:val="BodyCopyText"/>
        </w:rPr>
        <w:t>memory</w:t>
      </w:r>
      <w:r w:rsidR="00A10C7F">
        <w:rPr>
          <w:rStyle w:val="BodyCopyText"/>
        </w:rPr>
        <w:t>.</w:t>
      </w:r>
    </w:p>
    <w:p w14:paraId="5F1CFDB8" w14:textId="77777777" w:rsidR="00522181" w:rsidRPr="00251DEF" w:rsidRDefault="00522181" w:rsidP="00E34CB4">
      <w:pPr>
        <w:pStyle w:val="ListParagraph"/>
        <w:numPr>
          <w:ilvl w:val="0"/>
          <w:numId w:val="14"/>
        </w:numPr>
        <w:rPr>
          <w:rStyle w:val="BodyCopyText"/>
        </w:rPr>
      </w:pPr>
      <w:r w:rsidRPr="00251DEF">
        <w:rPr>
          <w:rStyle w:val="BodyCopyText"/>
        </w:rPr>
        <w:t xml:space="preserve">Then ask students to </w:t>
      </w:r>
      <w:r w:rsidR="009E413A" w:rsidRPr="00251DEF">
        <w:rPr>
          <w:rStyle w:val="BodyCopyText"/>
        </w:rPr>
        <w:t>associate</w:t>
      </w:r>
      <w:r w:rsidRPr="00251DEF">
        <w:rPr>
          <w:rStyle w:val="BodyCopyText"/>
        </w:rPr>
        <w:t xml:space="preserve"> the word </w:t>
      </w:r>
      <w:r w:rsidR="009E413A" w:rsidRPr="00251DEF">
        <w:rPr>
          <w:rStyle w:val="BodyCopyText"/>
        </w:rPr>
        <w:t xml:space="preserve">with </w:t>
      </w:r>
      <w:r w:rsidRPr="00251DEF">
        <w:rPr>
          <w:rStyle w:val="BodyCopyText"/>
        </w:rPr>
        <w:t>words they already know</w:t>
      </w:r>
      <w:r w:rsidR="009E413A" w:rsidRPr="00251DEF">
        <w:rPr>
          <w:rStyle w:val="BodyCopyText"/>
        </w:rPr>
        <w:t xml:space="preserve">, </w:t>
      </w:r>
      <w:r w:rsidR="00E2173A" w:rsidRPr="00251DEF">
        <w:rPr>
          <w:rStyle w:val="BodyCopyText"/>
        </w:rPr>
        <w:t>i.e.,</w:t>
      </w:r>
      <w:r w:rsidR="009E413A" w:rsidRPr="00251DEF">
        <w:rPr>
          <w:rStyle w:val="BodyCopyText"/>
        </w:rPr>
        <w:t xml:space="preserve"> pair them with similar words, identify examples that signify the word, visualize the word</w:t>
      </w:r>
      <w:r w:rsidR="000F486E" w:rsidRPr="00251DEF">
        <w:rPr>
          <w:rStyle w:val="BodyCopyText"/>
        </w:rPr>
        <w:t xml:space="preserve"> in combination with a strong emotion</w:t>
      </w:r>
      <w:r w:rsidR="009E413A" w:rsidRPr="00251DEF">
        <w:rPr>
          <w:rStyle w:val="BodyCopyText"/>
        </w:rPr>
        <w:t xml:space="preserve">, etc. </w:t>
      </w:r>
    </w:p>
    <w:p w14:paraId="763E609F" w14:textId="77777777" w:rsidR="009E413A" w:rsidRPr="00251DEF" w:rsidRDefault="000F486E" w:rsidP="00E34CB4">
      <w:pPr>
        <w:pStyle w:val="ListParagraph"/>
        <w:numPr>
          <w:ilvl w:val="1"/>
          <w:numId w:val="14"/>
        </w:numPr>
        <w:rPr>
          <w:rStyle w:val="BodyCopyText"/>
        </w:rPr>
      </w:pPr>
      <w:r w:rsidRPr="00251DEF">
        <w:rPr>
          <w:rStyle w:val="BodyCopyText"/>
        </w:rPr>
        <w:t>A</w:t>
      </w:r>
      <w:r w:rsidR="009E413A" w:rsidRPr="00251DEF">
        <w:rPr>
          <w:rStyle w:val="BodyCopyText"/>
        </w:rPr>
        <w:t>ssociations should suit the meaning of the word as it relates to the natural gas industry</w:t>
      </w:r>
      <w:r w:rsidR="00A10C7F">
        <w:rPr>
          <w:rStyle w:val="BodyCopyText"/>
        </w:rPr>
        <w:t>.</w:t>
      </w:r>
    </w:p>
    <w:p w14:paraId="520D995D" w14:textId="77777777" w:rsidR="00522181" w:rsidRPr="00251DEF" w:rsidRDefault="00522181" w:rsidP="00E34CB4">
      <w:pPr>
        <w:pStyle w:val="ListParagraph"/>
        <w:numPr>
          <w:ilvl w:val="0"/>
          <w:numId w:val="14"/>
        </w:numPr>
        <w:rPr>
          <w:rStyle w:val="BodyCopyText"/>
        </w:rPr>
      </w:pPr>
      <w:r w:rsidRPr="00251DEF">
        <w:rPr>
          <w:rStyle w:val="BodyCopyText"/>
        </w:rPr>
        <w:t>Example: GARGANTUAN, meaning very large</w:t>
      </w:r>
      <w:r w:rsidR="00A10C7F">
        <w:rPr>
          <w:rStyle w:val="BodyCopyText"/>
        </w:rPr>
        <w:t>.</w:t>
      </w:r>
    </w:p>
    <w:p w14:paraId="6EC16A4F" w14:textId="77777777" w:rsidR="00522181" w:rsidRPr="00251DEF" w:rsidRDefault="00E2173A" w:rsidP="00E34CB4">
      <w:pPr>
        <w:pStyle w:val="ListParagraph"/>
        <w:numPr>
          <w:ilvl w:val="1"/>
          <w:numId w:val="169"/>
        </w:numPr>
        <w:rPr>
          <w:rStyle w:val="BodyCopyText"/>
        </w:rPr>
      </w:pPr>
      <w:r w:rsidRPr="00251DEF">
        <w:rPr>
          <w:rStyle w:val="BodyCopyText"/>
        </w:rPr>
        <w:lastRenderedPageBreak/>
        <w:t>Use</w:t>
      </w:r>
      <w:r w:rsidR="000F486E" w:rsidRPr="00251DEF">
        <w:rPr>
          <w:rStyle w:val="BodyCopyText"/>
        </w:rPr>
        <w:t xml:space="preserve"> </w:t>
      </w:r>
      <w:r w:rsidRPr="00251DEF">
        <w:rPr>
          <w:rStyle w:val="BodyCopyText"/>
        </w:rPr>
        <w:t xml:space="preserve">it </w:t>
      </w:r>
      <w:r w:rsidR="000F486E" w:rsidRPr="00251DEF">
        <w:rPr>
          <w:rStyle w:val="BodyCopyText"/>
        </w:rPr>
        <w:t xml:space="preserve">in a </w:t>
      </w:r>
      <w:r w:rsidR="00522181" w:rsidRPr="00251DEF">
        <w:rPr>
          <w:rStyle w:val="BodyCopyText"/>
        </w:rPr>
        <w:t>sequence</w:t>
      </w:r>
      <w:r w:rsidR="000F486E" w:rsidRPr="00251DEF">
        <w:rPr>
          <w:rStyle w:val="BodyCopyText"/>
        </w:rPr>
        <w:t xml:space="preserve"> of words</w:t>
      </w:r>
      <w:r w:rsidR="00522181" w:rsidRPr="00251DEF">
        <w:rPr>
          <w:rStyle w:val="BodyCopyText"/>
        </w:rPr>
        <w:t xml:space="preserve"> </w:t>
      </w:r>
      <w:r w:rsidR="009E413A" w:rsidRPr="00251DEF">
        <w:rPr>
          <w:rStyle w:val="BodyCopyText"/>
        </w:rPr>
        <w:t xml:space="preserve">-- </w:t>
      </w:r>
      <w:r w:rsidR="00522181" w:rsidRPr="00251DEF">
        <w:rPr>
          <w:rStyle w:val="BodyCopyText"/>
        </w:rPr>
        <w:t>small, medium, large, very large, GARGANTUAN</w:t>
      </w:r>
      <w:r w:rsidR="00A10C7F">
        <w:rPr>
          <w:rStyle w:val="BodyCopyText"/>
        </w:rPr>
        <w:t>.</w:t>
      </w:r>
    </w:p>
    <w:p w14:paraId="0D185DA0" w14:textId="77777777" w:rsidR="00522181" w:rsidRPr="00251DEF" w:rsidRDefault="00E2173A" w:rsidP="00E34CB4">
      <w:pPr>
        <w:pStyle w:val="ListParagraph"/>
        <w:numPr>
          <w:ilvl w:val="1"/>
          <w:numId w:val="169"/>
        </w:numPr>
        <w:rPr>
          <w:rStyle w:val="BodyCopyText"/>
        </w:rPr>
      </w:pPr>
      <w:r w:rsidRPr="00251DEF">
        <w:rPr>
          <w:rStyle w:val="BodyCopyText"/>
        </w:rPr>
        <w:t xml:space="preserve">Make a list of </w:t>
      </w:r>
      <w:r w:rsidR="00522181" w:rsidRPr="00251DEF">
        <w:rPr>
          <w:rStyle w:val="BodyCopyText"/>
        </w:rPr>
        <w:t xml:space="preserve">things </w:t>
      </w:r>
      <w:r w:rsidR="009E413A" w:rsidRPr="00251DEF">
        <w:rPr>
          <w:rStyle w:val="BodyCopyText"/>
        </w:rPr>
        <w:t>that are GARGANTUAN -- a</w:t>
      </w:r>
      <w:r w:rsidR="00522181" w:rsidRPr="00251DEF">
        <w:rPr>
          <w:rStyle w:val="BodyCopyText"/>
        </w:rPr>
        <w:t xml:space="preserve"> blu</w:t>
      </w:r>
      <w:r w:rsidR="009E413A" w:rsidRPr="00251DEF">
        <w:rPr>
          <w:rStyle w:val="BodyCopyText"/>
        </w:rPr>
        <w:t>e whale, a mammoth, Godzilla</w:t>
      </w:r>
      <w:r w:rsidR="00A10C7F">
        <w:rPr>
          <w:rStyle w:val="BodyCopyText"/>
        </w:rPr>
        <w:t>.</w:t>
      </w:r>
    </w:p>
    <w:p w14:paraId="7ACC7F97" w14:textId="77777777" w:rsidR="00522181" w:rsidRPr="00251DEF" w:rsidRDefault="009E413A" w:rsidP="00E34CB4">
      <w:pPr>
        <w:pStyle w:val="ListParagraph"/>
        <w:numPr>
          <w:ilvl w:val="1"/>
          <w:numId w:val="169"/>
        </w:numPr>
        <w:rPr>
          <w:rStyle w:val="BodyCopyText"/>
        </w:rPr>
      </w:pPr>
      <w:r w:rsidRPr="00251DEF">
        <w:rPr>
          <w:rStyle w:val="BodyCopyText"/>
        </w:rPr>
        <w:t>V</w:t>
      </w:r>
      <w:r w:rsidR="00E2173A" w:rsidRPr="00251DEF">
        <w:rPr>
          <w:rStyle w:val="BodyCopyText"/>
        </w:rPr>
        <w:t>isualize it in a scary way</w:t>
      </w:r>
      <w:r w:rsidRPr="00251DEF">
        <w:rPr>
          <w:rStyle w:val="BodyCopyText"/>
        </w:rPr>
        <w:t xml:space="preserve"> </w:t>
      </w:r>
      <w:r w:rsidR="00731E8D">
        <w:rPr>
          <w:rStyle w:val="BodyCopyText"/>
        </w:rPr>
        <w:t>–</w:t>
      </w:r>
      <w:r w:rsidRPr="00251DEF">
        <w:rPr>
          <w:rStyle w:val="BodyCopyText"/>
        </w:rPr>
        <w:t xml:space="preserve"> </w:t>
      </w:r>
      <w:r w:rsidR="00522181" w:rsidRPr="00251DEF">
        <w:rPr>
          <w:rStyle w:val="BodyCopyText"/>
        </w:rPr>
        <w:t>“the GARGANTUAN creature is going to rip me apart and then eat me!"</w:t>
      </w:r>
    </w:p>
    <w:p w14:paraId="1247B41A" w14:textId="77777777" w:rsidR="003F2039" w:rsidRPr="00A71021" w:rsidRDefault="003F2039" w:rsidP="00E34CB4">
      <w:pPr>
        <w:pStyle w:val="ListParagraph"/>
        <w:numPr>
          <w:ilvl w:val="0"/>
          <w:numId w:val="170"/>
        </w:numPr>
        <w:rPr>
          <w:rFonts w:cs="Times"/>
        </w:rPr>
      </w:pPr>
      <w:r w:rsidRPr="00251DEF">
        <w:rPr>
          <w:rStyle w:val="BodyCopyText"/>
        </w:rPr>
        <w:t>Have everyone in the class take turns sharing their word and the associations they made for it; or repeat the process as many times as you wish (usually a popular game) or until you have exhausted the list of words</w:t>
      </w:r>
      <w:r w:rsidR="00A10C7F">
        <w:rPr>
          <w:rStyle w:val="BodyCopyText"/>
        </w:rPr>
        <w:t>.</w:t>
      </w:r>
    </w:p>
    <w:p w14:paraId="63D500D1" w14:textId="77777777" w:rsidR="00C80CE9" w:rsidRDefault="00671AF5" w:rsidP="000B4149">
      <w:pPr>
        <w:pStyle w:val="SubHeading2"/>
      </w:pPr>
      <w:bookmarkStart w:id="449" w:name="_Toc48915518"/>
      <w:r>
        <w:t xml:space="preserve">5.6. </w:t>
      </w:r>
      <w:r w:rsidR="00C80CE9" w:rsidRPr="00A71021">
        <w:t>Communication</w:t>
      </w:r>
      <w:bookmarkEnd w:id="449"/>
    </w:p>
    <w:p w14:paraId="7D8D34AE" w14:textId="77777777" w:rsidR="0054207A" w:rsidRDefault="0054207A" w:rsidP="000B4149">
      <w:pPr>
        <w:pStyle w:val="SubHeading3"/>
      </w:pPr>
      <w:r>
        <w:t>5.6.1. Types of Communication</w:t>
      </w:r>
    </w:p>
    <w:p w14:paraId="2D2AE07D" w14:textId="77777777" w:rsidR="00754CD1" w:rsidRPr="00251DEF" w:rsidRDefault="00754CD1" w:rsidP="00754CD1">
      <w:pPr>
        <w:rPr>
          <w:rStyle w:val="BodyCopyText"/>
        </w:rPr>
      </w:pPr>
      <w:r w:rsidRPr="00251DEF">
        <w:rPr>
          <w:rStyle w:val="BodyCopyText"/>
        </w:rPr>
        <w:t>This section outlines the critical importance of clear communications (both sending and receiving) for those working in the natural gas industry.  Touches on the three main types of communications.</w:t>
      </w:r>
    </w:p>
    <w:p w14:paraId="60F2D6D4" w14:textId="77777777" w:rsidR="0054207A" w:rsidRDefault="0054207A" w:rsidP="00F5470E">
      <w:pPr>
        <w:pStyle w:val="SubHeading4"/>
      </w:pPr>
      <w:r>
        <w:t>5.6.1.1. Verbal Communication</w:t>
      </w:r>
    </w:p>
    <w:p w14:paraId="5F285E6D" w14:textId="77777777" w:rsidR="003F2039" w:rsidRPr="00251DEF" w:rsidRDefault="003F2039" w:rsidP="001A4DD0">
      <w:pPr>
        <w:pStyle w:val="ListwithBullets"/>
        <w:rPr>
          <w:rStyle w:val="BodyCopyText"/>
        </w:rPr>
      </w:pPr>
      <w:r w:rsidRPr="00251DEF">
        <w:rPr>
          <w:rStyle w:val="BodyCopyText"/>
        </w:rPr>
        <w:t xml:space="preserve">Video 1: </w:t>
      </w:r>
      <w:bookmarkStart w:id="450" w:name="_Hlk36389366"/>
      <w:r w:rsidRPr="00965FAE">
        <w:rPr>
          <w:rStyle w:val="BodyCopyText"/>
          <w:color w:val="0000FF"/>
          <w:u w:val="single"/>
        </w:rPr>
        <w:fldChar w:fldCharType="begin"/>
      </w:r>
      <w:r w:rsidRPr="00965FAE">
        <w:rPr>
          <w:rStyle w:val="BodyCopyText"/>
          <w:color w:val="0000FF"/>
          <w:u w:val="single"/>
        </w:rPr>
        <w:instrText>HYPERLINK "https://www.youtube.com/watch?v=gi_6SaqVQSw"</w:instrText>
      </w:r>
      <w:r w:rsidRPr="00965FAE">
        <w:rPr>
          <w:rStyle w:val="BodyCopyText"/>
          <w:color w:val="0000FF"/>
          <w:u w:val="single"/>
        </w:rPr>
        <w:fldChar w:fldCharType="separate"/>
      </w:r>
      <w:bookmarkEnd w:id="450"/>
      <w:r w:rsidRPr="00965FAE">
        <w:rPr>
          <w:rStyle w:val="BodyCopyText"/>
          <w:color w:val="0000FF"/>
          <w:u w:val="single"/>
        </w:rPr>
        <w:t>The Two Ronnies – Four Candles</w:t>
      </w:r>
      <w:r w:rsidRPr="00965FAE">
        <w:rPr>
          <w:rStyle w:val="BodyCopyText"/>
          <w:color w:val="0000FF"/>
          <w:u w:val="single"/>
        </w:rPr>
        <w:fldChar w:fldCharType="end"/>
      </w:r>
      <w:r w:rsidR="00251DEF">
        <w:rPr>
          <w:rStyle w:val="BodyCopyText"/>
        </w:rPr>
        <w:t xml:space="preserve"> </w:t>
      </w:r>
      <w:r w:rsidRPr="00251DEF">
        <w:rPr>
          <w:rStyle w:val="BodyCopyText"/>
        </w:rPr>
        <w:t>(06 minutes, 45 seconds)</w:t>
      </w:r>
      <w:r w:rsidR="00355B1C">
        <w:rPr>
          <w:rStyle w:val="BodyCopyText"/>
        </w:rPr>
        <w:t>.</w:t>
      </w:r>
    </w:p>
    <w:p w14:paraId="2ABB6C84" w14:textId="77777777" w:rsidR="003F2039" w:rsidRDefault="0054207A" w:rsidP="00F5470E">
      <w:pPr>
        <w:pStyle w:val="SubHeading4"/>
      </w:pPr>
      <w:r>
        <w:t xml:space="preserve">5.6.1.2. </w:t>
      </w:r>
      <w:r w:rsidR="003F2039" w:rsidRPr="00AF70C3">
        <w:t>Written Communication</w:t>
      </w:r>
    </w:p>
    <w:p w14:paraId="733ED386" w14:textId="77777777" w:rsidR="003F2039" w:rsidRPr="00251DEF" w:rsidRDefault="003F2039" w:rsidP="003F2039">
      <w:pPr>
        <w:rPr>
          <w:rStyle w:val="BodyCopyText"/>
        </w:rPr>
      </w:pPr>
      <w:r w:rsidRPr="00251DEF">
        <w:rPr>
          <w:rStyle w:val="BodyCopyText"/>
        </w:rPr>
        <w:t xml:space="preserve">This section speaks to the importance of written communication in the natural gas industry.; including such items as policies and procedures, minutes of meetings, safety reports, instructions, etc. </w:t>
      </w:r>
      <w:r w:rsidR="004B4C58" w:rsidRPr="00251DEF">
        <w:rPr>
          <w:rStyle w:val="BodyCopyText"/>
        </w:rPr>
        <w:t xml:space="preserve"> Highlights the requirement for all communications be professional and use non-discriminatory language.</w:t>
      </w:r>
    </w:p>
    <w:p w14:paraId="4C45B823" w14:textId="77777777" w:rsidR="004B4C58" w:rsidRPr="00EC6722" w:rsidRDefault="0054207A" w:rsidP="00F5470E">
      <w:pPr>
        <w:pStyle w:val="SubHeading4"/>
      </w:pPr>
      <w:r>
        <w:lastRenderedPageBreak/>
        <w:t xml:space="preserve">5.6.1.2. </w:t>
      </w:r>
      <w:r w:rsidR="004B4C58" w:rsidRPr="00EC6722">
        <w:t>Non-Verbal and Body Language</w:t>
      </w:r>
    </w:p>
    <w:p w14:paraId="29B5E551" w14:textId="77777777" w:rsidR="003F2039" w:rsidRPr="00251DEF" w:rsidRDefault="004B4C58" w:rsidP="003F2039">
      <w:pPr>
        <w:rPr>
          <w:rStyle w:val="BodyCopyText"/>
        </w:rPr>
      </w:pPr>
      <w:r w:rsidRPr="00251DEF">
        <w:rPr>
          <w:rStyle w:val="BodyCopyText"/>
        </w:rPr>
        <w:t>This section highlights how these two types of communications can carry significant meaning, but also create misunderstanding</w:t>
      </w:r>
      <w:r w:rsidR="00716CB3" w:rsidRPr="00251DEF">
        <w:rPr>
          <w:rStyle w:val="BodyCopyText"/>
        </w:rPr>
        <w:t>s and possible conflict.</w:t>
      </w:r>
    </w:p>
    <w:p w14:paraId="422B1CA8" w14:textId="77777777" w:rsidR="00716CB3" w:rsidRPr="00251DEF" w:rsidRDefault="00716CB3" w:rsidP="001A4DD0">
      <w:pPr>
        <w:pStyle w:val="ListwithBullets"/>
        <w:rPr>
          <w:rStyle w:val="BodyCopyText"/>
        </w:rPr>
      </w:pPr>
      <w:r w:rsidRPr="00251DEF">
        <w:rPr>
          <w:rStyle w:val="BodyCopyText"/>
        </w:rPr>
        <w:t xml:space="preserve">Video 2:  </w:t>
      </w:r>
      <w:bookmarkStart w:id="451" w:name="_Hlk36389390"/>
      <w:r w:rsidRPr="00965FAE">
        <w:rPr>
          <w:rStyle w:val="BodyCopyText"/>
          <w:color w:val="0000FF"/>
          <w:u w:val="single"/>
        </w:rPr>
        <w:fldChar w:fldCharType="begin"/>
      </w:r>
      <w:r w:rsidRPr="00965FAE">
        <w:rPr>
          <w:rStyle w:val="BodyCopyText"/>
          <w:color w:val="0000FF"/>
          <w:u w:val="single"/>
        </w:rPr>
        <w:instrText>HYPERLINK "https://www.youtube.com/watch?v=8Ox5LhIJSBE"</w:instrText>
      </w:r>
      <w:r w:rsidRPr="00965FAE">
        <w:rPr>
          <w:rStyle w:val="BodyCopyText"/>
          <w:color w:val="0000FF"/>
          <w:u w:val="single"/>
        </w:rPr>
        <w:fldChar w:fldCharType="separate"/>
      </w:r>
      <w:bookmarkEnd w:id="451"/>
      <w:r w:rsidRPr="00965FAE">
        <w:rPr>
          <w:rStyle w:val="BodyCopyText"/>
          <w:color w:val="0000FF"/>
          <w:u w:val="single"/>
        </w:rPr>
        <w:t>A Failure to Communicate</w:t>
      </w:r>
      <w:r w:rsidRPr="00965FAE">
        <w:rPr>
          <w:rStyle w:val="BodyCopyText"/>
          <w:color w:val="0000FF"/>
          <w:u w:val="single"/>
        </w:rPr>
        <w:fldChar w:fldCharType="end"/>
      </w:r>
      <w:r w:rsidRPr="00251DEF">
        <w:rPr>
          <w:rStyle w:val="BodyCopyText"/>
        </w:rPr>
        <w:t xml:space="preserve"> (02 minutes, 28 seconds)</w:t>
      </w:r>
      <w:r w:rsidR="00355B1C">
        <w:rPr>
          <w:rStyle w:val="BodyCopyText"/>
        </w:rPr>
        <w:t>.</w:t>
      </w:r>
    </w:p>
    <w:p w14:paraId="0AF736C5" w14:textId="77777777" w:rsidR="00716CB3" w:rsidRPr="00251DEF" w:rsidRDefault="00716CB3" w:rsidP="001A4DD0">
      <w:pPr>
        <w:pStyle w:val="ListwithBullets"/>
        <w:rPr>
          <w:rStyle w:val="BodyCopyText"/>
        </w:rPr>
      </w:pPr>
      <w:r w:rsidRPr="00251DEF">
        <w:rPr>
          <w:rStyle w:val="BodyCopyText"/>
        </w:rPr>
        <w:t xml:space="preserve">Video 3:  </w:t>
      </w:r>
      <w:bookmarkStart w:id="452" w:name="_Hlk36389401"/>
      <w:r w:rsidRPr="00965FAE">
        <w:rPr>
          <w:rStyle w:val="BodyCopyText"/>
          <w:color w:val="0000FF"/>
          <w:u w:val="single"/>
        </w:rPr>
        <w:fldChar w:fldCharType="begin"/>
      </w:r>
      <w:r w:rsidRPr="00965FAE">
        <w:rPr>
          <w:rStyle w:val="BodyCopyText"/>
          <w:color w:val="0000FF"/>
          <w:u w:val="single"/>
        </w:rPr>
        <w:instrText>HYPERLINK "https://www.youtube.com/watch?v=u6WFccH2fZM"</w:instrText>
      </w:r>
      <w:r w:rsidRPr="00965FAE">
        <w:rPr>
          <w:rStyle w:val="BodyCopyText"/>
          <w:color w:val="0000FF"/>
          <w:u w:val="single"/>
        </w:rPr>
        <w:fldChar w:fldCharType="separate"/>
      </w:r>
      <w:bookmarkEnd w:id="452"/>
      <w:r w:rsidRPr="00965FAE">
        <w:rPr>
          <w:rStyle w:val="BodyCopyText"/>
          <w:color w:val="0000FF"/>
          <w:u w:val="single"/>
        </w:rPr>
        <w:t>Funny Dancing Traffic Cop</w:t>
      </w:r>
      <w:r w:rsidRPr="00965FAE">
        <w:rPr>
          <w:rStyle w:val="BodyCopyText"/>
          <w:color w:val="0000FF"/>
          <w:u w:val="single"/>
        </w:rPr>
        <w:fldChar w:fldCharType="end"/>
      </w:r>
      <w:r w:rsidRPr="00251DEF">
        <w:rPr>
          <w:rStyle w:val="BodyCopyText"/>
        </w:rPr>
        <w:t xml:space="preserve">  (01 minute, 52 seconds)</w:t>
      </w:r>
      <w:r w:rsidR="00355B1C">
        <w:rPr>
          <w:rStyle w:val="BodyCopyText"/>
        </w:rPr>
        <w:t>.</w:t>
      </w:r>
    </w:p>
    <w:p w14:paraId="48FCDFF5" w14:textId="77777777" w:rsidR="00716CB3" w:rsidRPr="00CA40AE" w:rsidRDefault="0054207A" w:rsidP="000B4149">
      <w:pPr>
        <w:pStyle w:val="SubHeading3"/>
      </w:pPr>
      <w:r w:rsidRPr="00CA40AE">
        <w:t>5.6.</w:t>
      </w:r>
      <w:r w:rsidR="00A10C7F">
        <w:t>2</w:t>
      </w:r>
      <w:r w:rsidRPr="00CA40AE">
        <w:t xml:space="preserve">. </w:t>
      </w:r>
      <w:r w:rsidR="00716CB3" w:rsidRPr="00CA40AE">
        <w:t>Learning Activity 4 Communicating Clearly</w:t>
      </w:r>
    </w:p>
    <w:p w14:paraId="2828A348" w14:textId="77777777" w:rsidR="002D36FF" w:rsidRPr="00251DEF" w:rsidRDefault="002D36FF" w:rsidP="00E557D3">
      <w:pPr>
        <w:rPr>
          <w:rStyle w:val="BodyCopyText"/>
        </w:rPr>
      </w:pPr>
      <w:r w:rsidRPr="00251DEF">
        <w:rPr>
          <w:rStyle w:val="BodyCopyText"/>
        </w:rPr>
        <w:t>This activity will help students realize the importance of clear communication</w:t>
      </w:r>
      <w:r w:rsidR="008711D6" w:rsidRPr="00251DEF">
        <w:rPr>
          <w:rStyle w:val="BodyCopyText"/>
        </w:rPr>
        <w:t xml:space="preserve"> </w:t>
      </w:r>
      <w:r w:rsidRPr="00251DEF">
        <w:rPr>
          <w:rStyle w:val="BodyCopyText"/>
        </w:rPr>
        <w:t xml:space="preserve">and </w:t>
      </w:r>
      <w:r w:rsidR="008711D6" w:rsidRPr="00251DEF">
        <w:rPr>
          <w:rStyle w:val="BodyCopyText"/>
        </w:rPr>
        <w:t>the problems that can result from ineffective communication, whether verbal, written, or non-verbal/body language.</w:t>
      </w:r>
    </w:p>
    <w:p w14:paraId="3A0CBC80" w14:textId="77777777" w:rsidR="00047937" w:rsidRPr="00FE13B7" w:rsidRDefault="00047937" w:rsidP="00294831">
      <w:pPr>
        <w:pStyle w:val="BodyCopyITALICS"/>
      </w:pPr>
      <w:r w:rsidRPr="00A71021">
        <w:t>Instructions</w:t>
      </w:r>
    </w:p>
    <w:p w14:paraId="15A84EF2" w14:textId="77777777" w:rsidR="00047937" w:rsidRPr="00251DEF" w:rsidRDefault="00E557D3" w:rsidP="00E34CB4">
      <w:pPr>
        <w:pStyle w:val="ListParagraph"/>
        <w:numPr>
          <w:ilvl w:val="0"/>
          <w:numId w:val="171"/>
        </w:numPr>
        <w:rPr>
          <w:rStyle w:val="BodyCopyText"/>
        </w:rPr>
      </w:pPr>
      <w:r w:rsidRPr="00251DEF">
        <w:rPr>
          <w:rStyle w:val="BodyCopyText"/>
        </w:rPr>
        <w:t xml:space="preserve">Divide the class into </w:t>
      </w:r>
      <w:r w:rsidR="005F3E8A" w:rsidRPr="00251DEF">
        <w:rPr>
          <w:rStyle w:val="BodyCopyText"/>
        </w:rPr>
        <w:t>four</w:t>
      </w:r>
      <w:r w:rsidRPr="00251DEF">
        <w:rPr>
          <w:rStyle w:val="BodyCopyText"/>
        </w:rPr>
        <w:t xml:space="preserve"> groups</w:t>
      </w:r>
      <w:r w:rsidR="00047937" w:rsidRPr="00251DEF">
        <w:rPr>
          <w:rStyle w:val="BodyCopyText"/>
        </w:rPr>
        <w:t xml:space="preserve"> </w:t>
      </w:r>
      <w:r w:rsidR="005F3E8A" w:rsidRPr="00251DEF">
        <w:rPr>
          <w:rStyle w:val="BodyCopyText"/>
        </w:rPr>
        <w:t>and ask them to select a spokesperson for each group</w:t>
      </w:r>
      <w:r w:rsidR="00A10C7F">
        <w:rPr>
          <w:rStyle w:val="BodyCopyText"/>
        </w:rPr>
        <w:t>.</w:t>
      </w:r>
    </w:p>
    <w:p w14:paraId="74E96896" w14:textId="77777777" w:rsidR="00047937" w:rsidRPr="00251DEF" w:rsidRDefault="00047937" w:rsidP="00E34CB4">
      <w:pPr>
        <w:pStyle w:val="ListParagraph"/>
        <w:numPr>
          <w:ilvl w:val="0"/>
          <w:numId w:val="171"/>
        </w:numPr>
        <w:rPr>
          <w:rStyle w:val="BodyCopyText"/>
        </w:rPr>
      </w:pPr>
      <w:r w:rsidRPr="00251DEF">
        <w:rPr>
          <w:rStyle w:val="BodyCopyText"/>
        </w:rPr>
        <w:t xml:space="preserve">Have </w:t>
      </w:r>
      <w:r w:rsidR="005F3E8A" w:rsidRPr="00251DEF">
        <w:rPr>
          <w:rStyle w:val="BodyCopyText"/>
        </w:rPr>
        <w:t>G</w:t>
      </w:r>
      <w:r w:rsidR="00E557D3" w:rsidRPr="00251DEF">
        <w:rPr>
          <w:rStyle w:val="BodyCopyText"/>
        </w:rPr>
        <w:t xml:space="preserve">roup </w:t>
      </w:r>
      <w:r w:rsidR="005F3E8A" w:rsidRPr="00251DEF">
        <w:rPr>
          <w:rStyle w:val="BodyCopyText"/>
        </w:rPr>
        <w:t xml:space="preserve">One </w:t>
      </w:r>
      <w:r w:rsidR="00E557D3" w:rsidRPr="00251DEF">
        <w:rPr>
          <w:rStyle w:val="BodyCopyText"/>
        </w:rPr>
        <w:t xml:space="preserve">make a list of </w:t>
      </w:r>
      <w:r w:rsidR="005F3E8A" w:rsidRPr="00251DEF">
        <w:rPr>
          <w:rStyle w:val="BodyCopyText"/>
        </w:rPr>
        <w:t>the</w:t>
      </w:r>
      <w:r w:rsidR="00150786" w:rsidRPr="00251DEF">
        <w:rPr>
          <w:rStyle w:val="BodyCopyText"/>
        </w:rPr>
        <w:t xml:space="preserve"> problems resulting from ineffective </w:t>
      </w:r>
      <w:r w:rsidRPr="00251DEF">
        <w:rPr>
          <w:rStyle w:val="BodyCopyText"/>
        </w:rPr>
        <w:t>communication</w:t>
      </w:r>
      <w:r w:rsidR="005F3E8A" w:rsidRPr="00251DEF">
        <w:rPr>
          <w:rStyle w:val="BodyCopyText"/>
        </w:rPr>
        <w:t xml:space="preserve"> in videos </w:t>
      </w:r>
      <w:r w:rsidR="008711D6" w:rsidRPr="00251DEF">
        <w:rPr>
          <w:rStyle w:val="BodyCopyText"/>
        </w:rPr>
        <w:t xml:space="preserve">1, 2 and 3 </w:t>
      </w:r>
      <w:r w:rsidR="00D07E38" w:rsidRPr="00251DEF">
        <w:rPr>
          <w:rStyle w:val="BodyCopyText"/>
        </w:rPr>
        <w:t xml:space="preserve">above, </w:t>
      </w:r>
      <w:r w:rsidR="002C331F" w:rsidRPr="00251DEF">
        <w:rPr>
          <w:rStyle w:val="BodyCopyText"/>
        </w:rPr>
        <w:t>i.e.</w:t>
      </w:r>
      <w:r w:rsidR="005F3E8A" w:rsidRPr="00251DEF">
        <w:rPr>
          <w:rStyle w:val="BodyCopyText"/>
        </w:rPr>
        <w:t xml:space="preserve"> </w:t>
      </w:r>
      <w:r w:rsidR="008711D6" w:rsidRPr="00251DEF">
        <w:rPr>
          <w:rStyle w:val="BodyCopyText"/>
        </w:rPr>
        <w:t xml:space="preserve">create </w:t>
      </w:r>
      <w:r w:rsidR="005F3E8A" w:rsidRPr="00251DEF">
        <w:rPr>
          <w:rStyle w:val="BodyCopyText"/>
        </w:rPr>
        <w:t xml:space="preserve">a list for each </w:t>
      </w:r>
      <w:r w:rsidR="008711D6" w:rsidRPr="00251DEF">
        <w:rPr>
          <w:rStyle w:val="BodyCopyText"/>
        </w:rPr>
        <w:t xml:space="preserve">of these </w:t>
      </w:r>
      <w:r w:rsidR="005F3E8A" w:rsidRPr="00251DEF">
        <w:rPr>
          <w:rStyle w:val="BodyCopyText"/>
        </w:rPr>
        <w:t>video</w:t>
      </w:r>
      <w:r w:rsidR="008711D6" w:rsidRPr="00251DEF">
        <w:rPr>
          <w:rStyle w:val="BodyCopyText"/>
        </w:rPr>
        <w:t>s</w:t>
      </w:r>
      <w:r w:rsidR="00A10C7F">
        <w:rPr>
          <w:rStyle w:val="BodyCopyText"/>
        </w:rPr>
        <w:t>.</w:t>
      </w:r>
    </w:p>
    <w:p w14:paraId="395E380E" w14:textId="77777777" w:rsidR="005F3E8A" w:rsidRPr="00251DEF" w:rsidRDefault="00047937" w:rsidP="00E34CB4">
      <w:pPr>
        <w:pStyle w:val="ListParagraph"/>
        <w:numPr>
          <w:ilvl w:val="0"/>
          <w:numId w:val="171"/>
        </w:numPr>
        <w:rPr>
          <w:rStyle w:val="BodyCopyText"/>
        </w:rPr>
      </w:pPr>
      <w:r w:rsidRPr="00251DEF">
        <w:rPr>
          <w:rStyle w:val="BodyCopyText"/>
        </w:rPr>
        <w:t xml:space="preserve">Have the </w:t>
      </w:r>
      <w:r w:rsidR="00D07E38" w:rsidRPr="00251DEF">
        <w:rPr>
          <w:rStyle w:val="BodyCopyText"/>
        </w:rPr>
        <w:t>G</w:t>
      </w:r>
      <w:r w:rsidR="00E557D3" w:rsidRPr="00251DEF">
        <w:rPr>
          <w:rStyle w:val="BodyCopyText"/>
        </w:rPr>
        <w:t>roup</w:t>
      </w:r>
      <w:r w:rsidR="005F3E8A" w:rsidRPr="00251DEF">
        <w:rPr>
          <w:rStyle w:val="BodyCopyText"/>
        </w:rPr>
        <w:t>s</w:t>
      </w:r>
      <w:r w:rsidR="00D07E38" w:rsidRPr="00251DEF">
        <w:rPr>
          <w:rStyle w:val="BodyCopyText"/>
        </w:rPr>
        <w:t xml:space="preserve"> Two, Three, and Four each</w:t>
      </w:r>
      <w:r w:rsidR="00E557D3" w:rsidRPr="00251DEF">
        <w:rPr>
          <w:rStyle w:val="BodyCopyText"/>
        </w:rPr>
        <w:t xml:space="preserve"> </w:t>
      </w:r>
      <w:r w:rsidR="005F3E8A" w:rsidRPr="00251DEF">
        <w:rPr>
          <w:rStyle w:val="BodyCopyText"/>
        </w:rPr>
        <w:t xml:space="preserve">choose </w:t>
      </w:r>
      <w:r w:rsidR="002C331F" w:rsidRPr="00251DEF">
        <w:rPr>
          <w:rStyle w:val="BodyCopyText"/>
        </w:rPr>
        <w:t>one of the</w:t>
      </w:r>
      <w:r w:rsidR="005F3E8A" w:rsidRPr="00251DEF">
        <w:rPr>
          <w:rStyle w:val="BodyCopyText"/>
        </w:rPr>
        <w:t xml:space="preserve"> </w:t>
      </w:r>
      <w:r w:rsidR="00D07E38" w:rsidRPr="00251DEF">
        <w:rPr>
          <w:rStyle w:val="BodyCopyText"/>
        </w:rPr>
        <w:t xml:space="preserve">three (3) </w:t>
      </w:r>
      <w:r w:rsidR="005F3E8A" w:rsidRPr="00251DEF">
        <w:rPr>
          <w:rStyle w:val="BodyCopyText"/>
        </w:rPr>
        <w:t>video</w:t>
      </w:r>
      <w:r w:rsidR="002C331F" w:rsidRPr="00251DEF">
        <w:rPr>
          <w:rStyle w:val="BodyCopyText"/>
        </w:rPr>
        <w:t>s</w:t>
      </w:r>
      <w:r w:rsidR="005F3E8A" w:rsidRPr="00251DEF">
        <w:rPr>
          <w:rStyle w:val="BodyCopyText"/>
        </w:rPr>
        <w:t xml:space="preserve"> (a different one per group) and </w:t>
      </w:r>
      <w:r w:rsidR="008711D6" w:rsidRPr="00251DEF">
        <w:rPr>
          <w:rStyle w:val="BodyCopyText"/>
        </w:rPr>
        <w:t xml:space="preserve">have </w:t>
      </w:r>
      <w:r w:rsidR="005F3E8A" w:rsidRPr="00251DEF">
        <w:rPr>
          <w:rStyle w:val="BodyCopyText"/>
        </w:rPr>
        <w:t xml:space="preserve">each group determine how the communication in their </w:t>
      </w:r>
      <w:r w:rsidR="008711D6" w:rsidRPr="00251DEF">
        <w:rPr>
          <w:rStyle w:val="BodyCopyText"/>
        </w:rPr>
        <w:t xml:space="preserve">assigned </w:t>
      </w:r>
      <w:r w:rsidR="005F3E8A" w:rsidRPr="00251DEF">
        <w:rPr>
          <w:rStyle w:val="BodyCopyText"/>
        </w:rPr>
        <w:t>video could have been improved</w:t>
      </w:r>
      <w:r w:rsidR="00A10C7F">
        <w:rPr>
          <w:rStyle w:val="BodyCopyText"/>
        </w:rPr>
        <w:t>.</w:t>
      </w:r>
    </w:p>
    <w:p w14:paraId="6E994AC6" w14:textId="77777777" w:rsidR="00047937" w:rsidRPr="00251DEF" w:rsidRDefault="005F3E8A" w:rsidP="00E34CB4">
      <w:pPr>
        <w:pStyle w:val="ListParagraph"/>
        <w:numPr>
          <w:ilvl w:val="1"/>
          <w:numId w:val="172"/>
        </w:numPr>
        <w:rPr>
          <w:rStyle w:val="BodyCopyText"/>
        </w:rPr>
      </w:pPr>
      <w:r w:rsidRPr="00251DEF">
        <w:rPr>
          <w:rStyle w:val="BodyCopyText"/>
        </w:rPr>
        <w:t>The spokesperson from each group should be prepared to report out the group’s solution to improve the communication</w:t>
      </w:r>
      <w:r w:rsidR="00A10C7F">
        <w:rPr>
          <w:rStyle w:val="BodyCopyText"/>
        </w:rPr>
        <w:t>.</w:t>
      </w:r>
    </w:p>
    <w:p w14:paraId="09D67808" w14:textId="77777777" w:rsidR="005F3E8A" w:rsidRPr="00251DEF" w:rsidRDefault="005F3E8A" w:rsidP="00E34CB4">
      <w:pPr>
        <w:pStyle w:val="ListParagraph"/>
        <w:numPr>
          <w:ilvl w:val="1"/>
          <w:numId w:val="172"/>
        </w:numPr>
        <w:rPr>
          <w:rStyle w:val="BodyCopyText"/>
        </w:rPr>
      </w:pPr>
      <w:r w:rsidRPr="00251DEF">
        <w:rPr>
          <w:rStyle w:val="BodyCopyText"/>
        </w:rPr>
        <w:t xml:space="preserve">Encourage the groups to re-enact </w:t>
      </w:r>
      <w:r w:rsidR="00E63F10" w:rsidRPr="00251DEF">
        <w:rPr>
          <w:rStyle w:val="BodyCopyText"/>
        </w:rPr>
        <w:t xml:space="preserve">some or all of </w:t>
      </w:r>
      <w:r w:rsidRPr="00251DEF">
        <w:rPr>
          <w:rStyle w:val="BodyCopyText"/>
        </w:rPr>
        <w:t>the communication if they feel comfortable</w:t>
      </w:r>
      <w:r w:rsidR="00A10C7F">
        <w:rPr>
          <w:rStyle w:val="BodyCopyText"/>
        </w:rPr>
        <w:t>.</w:t>
      </w:r>
    </w:p>
    <w:p w14:paraId="03C7862E" w14:textId="77777777" w:rsidR="00276A0B" w:rsidRPr="00251DEF" w:rsidRDefault="005F3E8A" w:rsidP="000A5CA6">
      <w:pPr>
        <w:pStyle w:val="ListParagraph"/>
        <w:rPr>
          <w:rStyle w:val="BodyCopyText"/>
        </w:rPr>
      </w:pPr>
      <w:r w:rsidRPr="00251DEF">
        <w:rPr>
          <w:rStyle w:val="BodyCopyText"/>
        </w:rPr>
        <w:lastRenderedPageBreak/>
        <w:t>As a class, discuss the problems identified by Group 1 and the solutions identified by Groups 2, 3, and 4 for the appropriate videos.</w:t>
      </w:r>
    </w:p>
    <w:p w14:paraId="187339D4" w14:textId="77777777" w:rsidR="00716CB3" w:rsidRPr="00F9085D" w:rsidRDefault="00251DEF" w:rsidP="000B4149">
      <w:pPr>
        <w:pStyle w:val="SubHeading3"/>
      </w:pPr>
      <w:r w:rsidRPr="00CA40AE">
        <w:t>5.6.</w:t>
      </w:r>
      <w:r w:rsidR="00A10C7F">
        <w:t>3</w:t>
      </w:r>
      <w:r w:rsidRPr="00CA40AE">
        <w:t xml:space="preserve">. </w:t>
      </w:r>
      <w:r w:rsidR="00716CB3" w:rsidRPr="00F9085D">
        <w:t>Learning Activity 5 Conducting a Toolbox Meeting</w:t>
      </w:r>
    </w:p>
    <w:p w14:paraId="177E2673" w14:textId="77777777" w:rsidR="00587692" w:rsidRPr="00251DEF" w:rsidRDefault="00276A0B" w:rsidP="00276A0B">
      <w:pPr>
        <w:rPr>
          <w:rStyle w:val="BodyCopyText"/>
        </w:rPr>
      </w:pPr>
      <w:r w:rsidRPr="00251DEF">
        <w:rPr>
          <w:rStyle w:val="BodyCopyText"/>
        </w:rPr>
        <w:t xml:space="preserve">The purpose of this learning activity is to have students practice </w:t>
      </w:r>
      <w:r w:rsidR="0000757B" w:rsidRPr="00251DEF">
        <w:rPr>
          <w:rStyle w:val="BodyCopyText"/>
        </w:rPr>
        <w:t xml:space="preserve">some of the effective verbal, written, and non-verbal/body language communication skills they have been learning in the module.  </w:t>
      </w:r>
      <w:r w:rsidR="00DA7BCF" w:rsidRPr="00251DEF">
        <w:rPr>
          <w:rStyle w:val="BodyCopyText"/>
        </w:rPr>
        <w:t xml:space="preserve">The activity involves dividing students into groups and having them </w:t>
      </w:r>
      <w:r w:rsidR="00587692" w:rsidRPr="00251DEF">
        <w:rPr>
          <w:rStyle w:val="BodyCopyText"/>
        </w:rPr>
        <w:t xml:space="preserve">take turns conducting a </w:t>
      </w:r>
      <w:r w:rsidR="00DA7BCF" w:rsidRPr="00251DEF">
        <w:rPr>
          <w:rStyle w:val="BodyCopyText"/>
        </w:rPr>
        <w:t>tool</w:t>
      </w:r>
      <w:r w:rsidR="002C331F" w:rsidRPr="00251DEF">
        <w:rPr>
          <w:rStyle w:val="BodyCopyText"/>
        </w:rPr>
        <w:t>box/</w:t>
      </w:r>
      <w:r w:rsidR="00587692" w:rsidRPr="00251DEF">
        <w:rPr>
          <w:rStyle w:val="BodyCopyText"/>
        </w:rPr>
        <w:t xml:space="preserve"> </w:t>
      </w:r>
      <w:r w:rsidR="00DA7BCF" w:rsidRPr="00251DEF">
        <w:rPr>
          <w:rStyle w:val="BodyCopyText"/>
        </w:rPr>
        <w:t xml:space="preserve">tailgate meeting to demonstrate and </w:t>
      </w:r>
      <w:r w:rsidR="00587692" w:rsidRPr="00251DEF">
        <w:rPr>
          <w:rStyle w:val="BodyCopyText"/>
        </w:rPr>
        <w:t>observe</w:t>
      </w:r>
      <w:r w:rsidR="00DA7BCF" w:rsidRPr="00251DEF">
        <w:rPr>
          <w:rStyle w:val="BodyCopyText"/>
        </w:rPr>
        <w:t xml:space="preserve"> the effectiveness of different types of communi</w:t>
      </w:r>
      <w:r w:rsidR="00587692" w:rsidRPr="00251DEF">
        <w:rPr>
          <w:rStyle w:val="BodyCopyText"/>
        </w:rPr>
        <w:t>cation.</w:t>
      </w:r>
    </w:p>
    <w:p w14:paraId="5D95D89A" w14:textId="77777777" w:rsidR="00251DEF" w:rsidRDefault="00587692" w:rsidP="00355B1C">
      <w:r w:rsidRPr="00251DEF">
        <w:rPr>
          <w:rStyle w:val="BodyCopyText"/>
        </w:rPr>
        <w:t xml:space="preserve">Students can use the sample toolbox meeting record forms </w:t>
      </w:r>
      <w:r w:rsidR="00A001C1" w:rsidRPr="00251DEF">
        <w:rPr>
          <w:rStyle w:val="BodyCopyText"/>
        </w:rPr>
        <w:t xml:space="preserve">(Form 3 in </w:t>
      </w:r>
      <w:r w:rsidRPr="00251DEF">
        <w:rPr>
          <w:rStyle w:val="BodyCopyText"/>
        </w:rPr>
        <w:t>the Student module</w:t>
      </w:r>
      <w:r w:rsidR="00A001C1" w:rsidRPr="00251DEF">
        <w:rPr>
          <w:rStyle w:val="BodyCopyText"/>
        </w:rPr>
        <w:t>)</w:t>
      </w:r>
      <w:r w:rsidRPr="00251DEF">
        <w:rPr>
          <w:rStyle w:val="BodyCopyText"/>
        </w:rPr>
        <w:t xml:space="preserve"> to do the activity.</w:t>
      </w:r>
      <w:r w:rsidR="00E01FDA" w:rsidRPr="00251DEF">
        <w:rPr>
          <w:rStyle w:val="BodyCopyText"/>
        </w:rPr>
        <w:t xml:space="preserve">  </w:t>
      </w:r>
      <w:r w:rsidR="00CA40AE" w:rsidRPr="00251DEF">
        <w:rPr>
          <w:rStyle w:val="BodyCopyText"/>
        </w:rPr>
        <w:t xml:space="preserve">Copies are included </w:t>
      </w:r>
      <w:r w:rsidR="00B81BA0" w:rsidRPr="00B81BA0">
        <w:rPr>
          <w:lang w:val="en-US"/>
        </w:rPr>
        <w:t>in Appendix F</w:t>
      </w:r>
      <w:r w:rsidR="00CA40AE" w:rsidRPr="00251DEF">
        <w:rPr>
          <w:rStyle w:val="BodyCopyText"/>
        </w:rPr>
        <w:t xml:space="preserve"> </w:t>
      </w:r>
      <w:r w:rsidR="00B81BA0">
        <w:rPr>
          <w:rStyle w:val="BodyCopyText"/>
        </w:rPr>
        <w:br/>
      </w:r>
      <w:r w:rsidR="00CA40AE" w:rsidRPr="00251DEF">
        <w:rPr>
          <w:rStyle w:val="BodyCopyText"/>
        </w:rPr>
        <w:t>for reference.</w:t>
      </w:r>
    </w:p>
    <w:p w14:paraId="58A36914" w14:textId="77777777" w:rsidR="00F938F4" w:rsidRPr="00A71021" w:rsidRDefault="00047937" w:rsidP="00294831">
      <w:pPr>
        <w:pStyle w:val="BodyCopyITALICS"/>
      </w:pPr>
      <w:r w:rsidRPr="00A71021">
        <w:t>Instructions</w:t>
      </w:r>
    </w:p>
    <w:p w14:paraId="10031C01" w14:textId="77777777" w:rsidR="0035741F" w:rsidRPr="00251DEF" w:rsidRDefault="00DA7BCF" w:rsidP="00E34CB4">
      <w:pPr>
        <w:pStyle w:val="ListParagraph"/>
        <w:numPr>
          <w:ilvl w:val="0"/>
          <w:numId w:val="15"/>
        </w:numPr>
        <w:rPr>
          <w:rStyle w:val="BodyCopyText"/>
        </w:rPr>
      </w:pPr>
      <w:r w:rsidRPr="00251DEF">
        <w:rPr>
          <w:rStyle w:val="BodyCopyText"/>
        </w:rPr>
        <w:t>Explain the purpose of the activity</w:t>
      </w:r>
      <w:r w:rsidR="002876E2" w:rsidRPr="00251DEF">
        <w:rPr>
          <w:rStyle w:val="BodyCopyText"/>
        </w:rPr>
        <w:t>; r</w:t>
      </w:r>
      <w:r w:rsidR="00A01341" w:rsidRPr="00251DEF">
        <w:rPr>
          <w:rStyle w:val="BodyCopyText"/>
        </w:rPr>
        <w:t>eview</w:t>
      </w:r>
      <w:r w:rsidR="002876E2" w:rsidRPr="00251DEF">
        <w:rPr>
          <w:rStyle w:val="BodyCopyText"/>
        </w:rPr>
        <w:t>ing</w:t>
      </w:r>
      <w:r w:rsidR="00A01341" w:rsidRPr="00251DEF">
        <w:rPr>
          <w:rStyle w:val="BodyCopyText"/>
        </w:rPr>
        <w:t xml:space="preserve"> the purpose and importance of </w:t>
      </w:r>
      <w:r w:rsidRPr="00251DEF">
        <w:rPr>
          <w:rStyle w:val="BodyCopyText"/>
        </w:rPr>
        <w:t>toolbox/</w:t>
      </w:r>
      <w:r w:rsidR="00A01341" w:rsidRPr="00251DEF">
        <w:rPr>
          <w:rStyle w:val="BodyCopyText"/>
        </w:rPr>
        <w:t>tailgate meetings</w:t>
      </w:r>
      <w:r w:rsidR="008B77A8" w:rsidRPr="00251DEF">
        <w:rPr>
          <w:rStyle w:val="BodyCopyText"/>
        </w:rPr>
        <w:t xml:space="preserve"> with students</w:t>
      </w:r>
      <w:r w:rsidRPr="00251DEF">
        <w:rPr>
          <w:rStyle w:val="BodyCopyText"/>
        </w:rPr>
        <w:t>, e.g., daily meeting to keep safety top of mind</w:t>
      </w:r>
      <w:r w:rsidR="00A10C7F">
        <w:rPr>
          <w:rStyle w:val="BodyCopyText"/>
        </w:rPr>
        <w:t>.</w:t>
      </w:r>
    </w:p>
    <w:p w14:paraId="62560FE1" w14:textId="77777777" w:rsidR="00C67077" w:rsidRPr="00251DEF" w:rsidRDefault="00F84704" w:rsidP="00E34CB4">
      <w:pPr>
        <w:pStyle w:val="ListParagraph"/>
        <w:numPr>
          <w:ilvl w:val="0"/>
          <w:numId w:val="15"/>
        </w:numPr>
        <w:rPr>
          <w:rStyle w:val="BodyCopyText"/>
        </w:rPr>
      </w:pPr>
      <w:r w:rsidRPr="00251DEF">
        <w:rPr>
          <w:rStyle w:val="BodyCopyText"/>
        </w:rPr>
        <w:t xml:space="preserve">Divide the class into </w:t>
      </w:r>
      <w:r w:rsidR="00A21897" w:rsidRPr="00251DEF">
        <w:rPr>
          <w:rStyle w:val="BodyCopyText"/>
        </w:rPr>
        <w:t xml:space="preserve">4 groups and </w:t>
      </w:r>
      <w:r w:rsidR="004E44C6" w:rsidRPr="00251DEF">
        <w:rPr>
          <w:rStyle w:val="BodyCopyText"/>
        </w:rPr>
        <w:t>pair each group with another, e.g., Groups 1 and 2 work together, Groups 3 and 4 work together</w:t>
      </w:r>
      <w:r w:rsidR="00A10C7F">
        <w:rPr>
          <w:rStyle w:val="BodyCopyText"/>
        </w:rPr>
        <w:t>.</w:t>
      </w:r>
    </w:p>
    <w:p w14:paraId="1AAC0973" w14:textId="77777777" w:rsidR="0035741F" w:rsidRPr="00251DEF" w:rsidRDefault="004E44C6" w:rsidP="00E34CB4">
      <w:pPr>
        <w:pStyle w:val="ListParagraph"/>
        <w:numPr>
          <w:ilvl w:val="0"/>
          <w:numId w:val="15"/>
        </w:numPr>
        <w:rPr>
          <w:rStyle w:val="BodyCopyText"/>
        </w:rPr>
      </w:pPr>
      <w:r w:rsidRPr="00251DEF">
        <w:rPr>
          <w:rStyle w:val="BodyCopyText"/>
        </w:rPr>
        <w:t>Ask</w:t>
      </w:r>
      <w:r w:rsidR="00E425D5" w:rsidRPr="00251DEF">
        <w:rPr>
          <w:rStyle w:val="BodyCopyText"/>
        </w:rPr>
        <w:t xml:space="preserve"> </w:t>
      </w:r>
      <w:r w:rsidR="00B86C2E" w:rsidRPr="00251DEF">
        <w:rPr>
          <w:rStyle w:val="BodyCopyText"/>
        </w:rPr>
        <w:t xml:space="preserve">each group </w:t>
      </w:r>
      <w:r w:rsidRPr="00251DEF">
        <w:rPr>
          <w:rStyle w:val="BodyCopyText"/>
        </w:rPr>
        <w:t xml:space="preserve">to </w:t>
      </w:r>
      <w:r w:rsidR="00B86C2E" w:rsidRPr="00251DEF">
        <w:rPr>
          <w:rStyle w:val="BodyCopyText"/>
        </w:rPr>
        <w:t xml:space="preserve">create a </w:t>
      </w:r>
      <w:r w:rsidR="0035741F" w:rsidRPr="00251DEF">
        <w:rPr>
          <w:rStyle w:val="BodyCopyText"/>
        </w:rPr>
        <w:t xml:space="preserve">meeting record using the </w:t>
      </w:r>
      <w:r w:rsidR="00587692" w:rsidRPr="00251DEF">
        <w:rPr>
          <w:rStyle w:val="BodyCopyText"/>
        </w:rPr>
        <w:t>t</w:t>
      </w:r>
      <w:r w:rsidR="0035741F" w:rsidRPr="00251DEF">
        <w:rPr>
          <w:rStyle w:val="BodyCopyText"/>
        </w:rPr>
        <w:t xml:space="preserve">oolbox </w:t>
      </w:r>
      <w:r w:rsidR="00587692" w:rsidRPr="00251DEF">
        <w:rPr>
          <w:rStyle w:val="BodyCopyText"/>
        </w:rPr>
        <w:t>m</w:t>
      </w:r>
      <w:r w:rsidR="0035741F" w:rsidRPr="00251DEF">
        <w:rPr>
          <w:rStyle w:val="BodyCopyText"/>
        </w:rPr>
        <w:t xml:space="preserve">eeting </w:t>
      </w:r>
      <w:r w:rsidR="00587692" w:rsidRPr="00251DEF">
        <w:rPr>
          <w:rStyle w:val="BodyCopyText"/>
        </w:rPr>
        <w:t>r</w:t>
      </w:r>
      <w:r w:rsidR="0035741F" w:rsidRPr="00251DEF">
        <w:rPr>
          <w:rStyle w:val="BodyCopyText"/>
        </w:rPr>
        <w:t xml:space="preserve">ecord form </w:t>
      </w:r>
      <w:r w:rsidR="002236AE" w:rsidRPr="00251DEF">
        <w:rPr>
          <w:rStyle w:val="BodyCopyText"/>
        </w:rPr>
        <w:t>(</w:t>
      </w:r>
      <w:r w:rsidRPr="00251DEF">
        <w:rPr>
          <w:rStyle w:val="BodyCopyText"/>
        </w:rPr>
        <w:t>groups work separately on this task</w:t>
      </w:r>
      <w:r w:rsidR="002236AE" w:rsidRPr="00251DEF">
        <w:rPr>
          <w:rStyle w:val="BodyCopyText"/>
        </w:rPr>
        <w:t>)</w:t>
      </w:r>
      <w:r w:rsidR="00A10C7F">
        <w:rPr>
          <w:rStyle w:val="BodyCopyText"/>
        </w:rPr>
        <w:t>.</w:t>
      </w:r>
    </w:p>
    <w:p w14:paraId="54F34B08" w14:textId="77777777" w:rsidR="0035741F" w:rsidRPr="00251DEF" w:rsidRDefault="00587692" w:rsidP="00E34CB4">
      <w:pPr>
        <w:pStyle w:val="ListParagraph"/>
        <w:numPr>
          <w:ilvl w:val="1"/>
          <w:numId w:val="15"/>
        </w:numPr>
        <w:rPr>
          <w:rStyle w:val="BodyCopyText"/>
        </w:rPr>
      </w:pPr>
      <w:r w:rsidRPr="00251DEF">
        <w:rPr>
          <w:rStyle w:val="BodyCopyText"/>
        </w:rPr>
        <w:t xml:space="preserve">For reference, </w:t>
      </w:r>
      <w:r w:rsidR="002876E2" w:rsidRPr="00251DEF">
        <w:rPr>
          <w:rStyle w:val="BodyCopyText"/>
        </w:rPr>
        <w:t xml:space="preserve">both a </w:t>
      </w:r>
      <w:r w:rsidRPr="00251DEF">
        <w:rPr>
          <w:rStyle w:val="BodyCopyText"/>
        </w:rPr>
        <w:t xml:space="preserve">completed version of the form </w:t>
      </w:r>
      <w:r w:rsidR="002876E2" w:rsidRPr="00251DEF">
        <w:rPr>
          <w:rStyle w:val="BodyCopyText"/>
        </w:rPr>
        <w:t>and a blank version are provided in the student module</w:t>
      </w:r>
      <w:r w:rsidR="00A10C7F">
        <w:rPr>
          <w:rStyle w:val="BodyCopyText"/>
        </w:rPr>
        <w:t>.</w:t>
      </w:r>
    </w:p>
    <w:p w14:paraId="14924BF9" w14:textId="77777777" w:rsidR="0035741F" w:rsidRPr="00251DEF" w:rsidRDefault="0035741F" w:rsidP="00E34CB4">
      <w:pPr>
        <w:pStyle w:val="ListParagraph"/>
        <w:numPr>
          <w:ilvl w:val="1"/>
          <w:numId w:val="15"/>
        </w:numPr>
        <w:rPr>
          <w:rStyle w:val="BodyCopyText"/>
        </w:rPr>
      </w:pPr>
      <w:r w:rsidRPr="00251DEF">
        <w:rPr>
          <w:rStyle w:val="BodyCopyText"/>
        </w:rPr>
        <w:lastRenderedPageBreak/>
        <w:t>Students should use their imaginations and what they have learned to date</w:t>
      </w:r>
      <w:r w:rsidR="00587692" w:rsidRPr="00251DEF">
        <w:rPr>
          <w:rStyle w:val="BodyCopyText"/>
        </w:rPr>
        <w:t>,</w:t>
      </w:r>
      <w:r w:rsidRPr="00251DEF">
        <w:rPr>
          <w:rStyle w:val="BodyCopyText"/>
        </w:rPr>
        <w:t xml:space="preserve"> to complete the form</w:t>
      </w:r>
      <w:r w:rsidR="00A10C7F">
        <w:rPr>
          <w:rStyle w:val="BodyCopyText"/>
        </w:rPr>
        <w:t>.</w:t>
      </w:r>
      <w:r w:rsidRPr="00251DEF">
        <w:rPr>
          <w:rStyle w:val="BodyCopyText"/>
        </w:rPr>
        <w:t xml:space="preserve"> </w:t>
      </w:r>
    </w:p>
    <w:p w14:paraId="4B794FAC" w14:textId="77777777" w:rsidR="00043C47" w:rsidRPr="00251DEF" w:rsidRDefault="004E44C6" w:rsidP="00E34CB4">
      <w:pPr>
        <w:pStyle w:val="ListParagraph"/>
        <w:numPr>
          <w:ilvl w:val="0"/>
          <w:numId w:val="15"/>
        </w:numPr>
        <w:rPr>
          <w:rStyle w:val="BodyCopyText"/>
        </w:rPr>
      </w:pPr>
      <w:r w:rsidRPr="00251DEF">
        <w:rPr>
          <w:rStyle w:val="BodyCopyText"/>
        </w:rPr>
        <w:t xml:space="preserve">Working in pairs, have the groups take turns conducting </w:t>
      </w:r>
      <w:r w:rsidR="00043C47" w:rsidRPr="00251DEF">
        <w:rPr>
          <w:rStyle w:val="BodyCopyText"/>
        </w:rPr>
        <w:t xml:space="preserve">and observing </w:t>
      </w:r>
      <w:r w:rsidRPr="00251DEF">
        <w:rPr>
          <w:rStyle w:val="BodyCopyText"/>
        </w:rPr>
        <w:t>the tailgate meeting</w:t>
      </w:r>
      <w:r w:rsidR="009E5B95" w:rsidRPr="00251DEF">
        <w:rPr>
          <w:rStyle w:val="BodyCopyText"/>
        </w:rPr>
        <w:t xml:space="preserve"> </w:t>
      </w:r>
      <w:r w:rsidR="00043C47" w:rsidRPr="00251DEF">
        <w:rPr>
          <w:rStyle w:val="BodyCopyText"/>
        </w:rPr>
        <w:t>e.g., Group 1 conducts the meeting while Group 2 observes, and then Group 2 conducts the meeting while Group 1 observes; Groups 3 and 4 do the same</w:t>
      </w:r>
      <w:r w:rsidR="00A10C7F">
        <w:rPr>
          <w:rStyle w:val="BodyCopyText"/>
        </w:rPr>
        <w:t>.</w:t>
      </w:r>
    </w:p>
    <w:p w14:paraId="07F24684" w14:textId="77777777" w:rsidR="00180511" w:rsidRPr="00251DEF" w:rsidRDefault="009E5B95" w:rsidP="00E34CB4">
      <w:pPr>
        <w:pStyle w:val="ListParagraph"/>
        <w:numPr>
          <w:ilvl w:val="1"/>
          <w:numId w:val="15"/>
        </w:numPr>
        <w:rPr>
          <w:rStyle w:val="BodyCopyText"/>
        </w:rPr>
      </w:pPr>
      <w:r w:rsidRPr="00251DEF">
        <w:rPr>
          <w:rStyle w:val="BodyCopyText"/>
        </w:rPr>
        <w:t xml:space="preserve">The group conducting the meeting </w:t>
      </w:r>
      <w:r w:rsidR="00043C47" w:rsidRPr="00251DEF">
        <w:rPr>
          <w:rStyle w:val="BodyCopyText"/>
        </w:rPr>
        <w:t xml:space="preserve">selects a foreperson to lead the meeting and </w:t>
      </w:r>
      <w:r w:rsidRPr="00251DEF">
        <w:rPr>
          <w:rStyle w:val="BodyCopyText"/>
        </w:rPr>
        <w:t>uses</w:t>
      </w:r>
      <w:r w:rsidR="004E44C6" w:rsidRPr="00251DEF">
        <w:rPr>
          <w:rStyle w:val="BodyCopyText"/>
        </w:rPr>
        <w:t xml:space="preserve"> the tailgate meeting record prepared by the other group</w:t>
      </w:r>
      <w:r w:rsidRPr="00251DEF">
        <w:rPr>
          <w:rStyle w:val="BodyCopyText"/>
        </w:rPr>
        <w:t xml:space="preserve"> </w:t>
      </w:r>
      <w:r w:rsidR="00043C47" w:rsidRPr="00251DEF">
        <w:rPr>
          <w:rStyle w:val="BodyCopyText"/>
        </w:rPr>
        <w:t xml:space="preserve">as an agenda; </w:t>
      </w:r>
      <w:r w:rsidR="00587692" w:rsidRPr="00251DEF">
        <w:rPr>
          <w:rStyle w:val="BodyCopyText"/>
        </w:rPr>
        <w:t xml:space="preserve">the group then completes </w:t>
      </w:r>
      <w:r w:rsidR="00043C47" w:rsidRPr="00251DEF">
        <w:rPr>
          <w:rStyle w:val="BodyCopyText"/>
        </w:rPr>
        <w:t>a</w:t>
      </w:r>
      <w:r w:rsidRPr="00251DEF">
        <w:rPr>
          <w:rStyle w:val="BodyCopyText"/>
        </w:rPr>
        <w:t xml:space="preserve"> new meeting record </w:t>
      </w:r>
      <w:r w:rsidR="00043C47" w:rsidRPr="00251DEF">
        <w:rPr>
          <w:rStyle w:val="BodyCopyText"/>
        </w:rPr>
        <w:t>(</w:t>
      </w:r>
      <w:r w:rsidRPr="00251DEF">
        <w:rPr>
          <w:rStyle w:val="BodyCopyText"/>
        </w:rPr>
        <w:t>using a blank sample form</w:t>
      </w:r>
      <w:r w:rsidR="00043C47" w:rsidRPr="00251DEF">
        <w:rPr>
          <w:rStyle w:val="BodyCopyText"/>
        </w:rPr>
        <w:t>) as part of the meeting</w:t>
      </w:r>
      <w:r w:rsidR="00A10C7F">
        <w:rPr>
          <w:rStyle w:val="BodyCopyText"/>
        </w:rPr>
        <w:t>.</w:t>
      </w:r>
    </w:p>
    <w:p w14:paraId="7487DEF0" w14:textId="77777777" w:rsidR="0050496C" w:rsidRPr="00251DEF" w:rsidRDefault="0050496C" w:rsidP="00E34CB4">
      <w:pPr>
        <w:pStyle w:val="ListParagraph"/>
        <w:numPr>
          <w:ilvl w:val="1"/>
          <w:numId w:val="15"/>
        </w:numPr>
        <w:rPr>
          <w:rStyle w:val="BodyCopyText"/>
        </w:rPr>
      </w:pPr>
      <w:r w:rsidRPr="00251DEF">
        <w:rPr>
          <w:rStyle w:val="BodyCopyText"/>
        </w:rPr>
        <w:t xml:space="preserve">Observers should take notes about </w:t>
      </w:r>
      <w:r w:rsidR="009E5B95" w:rsidRPr="00251DEF">
        <w:rPr>
          <w:rStyle w:val="BodyCopyText"/>
        </w:rPr>
        <w:t xml:space="preserve">what they see in terms of </w:t>
      </w:r>
      <w:r w:rsidRPr="00251DEF">
        <w:rPr>
          <w:rStyle w:val="BodyCopyText"/>
        </w:rPr>
        <w:t>the communication taking place during the meeting, e.g.,</w:t>
      </w:r>
    </w:p>
    <w:p w14:paraId="1B8084BE" w14:textId="77777777" w:rsidR="0067731E" w:rsidRPr="00251DEF" w:rsidRDefault="0067731E" w:rsidP="00E34CB4">
      <w:pPr>
        <w:pStyle w:val="ListParagraph"/>
        <w:numPr>
          <w:ilvl w:val="2"/>
          <w:numId w:val="15"/>
        </w:numPr>
        <w:rPr>
          <w:rStyle w:val="BodyCopyText"/>
        </w:rPr>
      </w:pPr>
      <w:r w:rsidRPr="00251DEF">
        <w:rPr>
          <w:rStyle w:val="BodyCopyText"/>
        </w:rPr>
        <w:t xml:space="preserve">Is information being communicated effectively? </w:t>
      </w:r>
    </w:p>
    <w:p w14:paraId="2C7121B3" w14:textId="77777777" w:rsidR="0067731E" w:rsidRPr="00251DEF" w:rsidRDefault="0067731E" w:rsidP="00E34CB4">
      <w:pPr>
        <w:pStyle w:val="ListParagraph"/>
        <w:numPr>
          <w:ilvl w:val="2"/>
          <w:numId w:val="15"/>
        </w:numPr>
        <w:rPr>
          <w:rStyle w:val="BodyCopyText"/>
        </w:rPr>
      </w:pPr>
      <w:r w:rsidRPr="00251DEF">
        <w:rPr>
          <w:rStyle w:val="BodyCopyText"/>
        </w:rPr>
        <w:t>Is the speaker speaking loud enough? Clearly? Too fast or too slow? Are they using language or words you don’t understand?</w:t>
      </w:r>
    </w:p>
    <w:p w14:paraId="0B269E1B" w14:textId="77777777" w:rsidR="0067731E" w:rsidRPr="00251DEF" w:rsidRDefault="0067731E" w:rsidP="00E34CB4">
      <w:pPr>
        <w:pStyle w:val="ListParagraph"/>
        <w:numPr>
          <w:ilvl w:val="2"/>
          <w:numId w:val="15"/>
        </w:numPr>
        <w:rPr>
          <w:rStyle w:val="BodyCopyText"/>
        </w:rPr>
      </w:pPr>
      <w:r w:rsidRPr="00251DEF">
        <w:rPr>
          <w:rStyle w:val="BodyCopyText"/>
        </w:rPr>
        <w:t>Are people listening attentively? How do you know? How are they communicating that they are listening?</w:t>
      </w:r>
    </w:p>
    <w:p w14:paraId="638C2F9F" w14:textId="77777777" w:rsidR="0067731E" w:rsidRPr="00251DEF" w:rsidRDefault="0067731E" w:rsidP="00E34CB4">
      <w:pPr>
        <w:pStyle w:val="ListParagraph"/>
        <w:numPr>
          <w:ilvl w:val="2"/>
          <w:numId w:val="15"/>
        </w:numPr>
        <w:rPr>
          <w:rStyle w:val="BodyCopyText"/>
        </w:rPr>
      </w:pPr>
      <w:r w:rsidRPr="00251DEF">
        <w:rPr>
          <w:rStyle w:val="BodyCopyText"/>
        </w:rPr>
        <w:t>What messages are being sent through body language by the speaker? Are they using their hands or facial expressions to add to make what they are saying clearer?</w:t>
      </w:r>
    </w:p>
    <w:p w14:paraId="140BE159" w14:textId="77777777" w:rsidR="00486B70" w:rsidRDefault="00486B70">
      <w:pPr>
        <w:rPr>
          <w:rStyle w:val="BodyCopyText"/>
          <w:rFonts w:eastAsiaTheme="majorEastAsia" w:cstheme="majorBidi"/>
          <w:bCs/>
          <w:color w:val="000000" w:themeColor="text1"/>
          <w:szCs w:val="28"/>
        </w:rPr>
      </w:pPr>
      <w:r>
        <w:rPr>
          <w:rStyle w:val="BodyCopyText"/>
        </w:rPr>
        <w:br w:type="page"/>
      </w:r>
    </w:p>
    <w:p w14:paraId="26D0CD1B" w14:textId="77777777" w:rsidR="00E425D5" w:rsidRPr="00251DEF" w:rsidRDefault="00180511" w:rsidP="00E34CB4">
      <w:pPr>
        <w:pStyle w:val="ListParagraph"/>
        <w:numPr>
          <w:ilvl w:val="0"/>
          <w:numId w:val="15"/>
        </w:numPr>
        <w:rPr>
          <w:rStyle w:val="BodyCopyText"/>
        </w:rPr>
      </w:pPr>
      <w:r w:rsidRPr="00251DEF">
        <w:rPr>
          <w:rStyle w:val="BodyCopyText"/>
        </w:rPr>
        <w:lastRenderedPageBreak/>
        <w:t>After each tailgate meeting is conducted, h</w:t>
      </w:r>
      <w:r w:rsidR="00E425D5" w:rsidRPr="00251DEF">
        <w:rPr>
          <w:rStyle w:val="BodyCopyText"/>
        </w:rPr>
        <w:t xml:space="preserve">ave </w:t>
      </w:r>
      <w:r w:rsidRPr="00251DEF">
        <w:rPr>
          <w:rStyle w:val="BodyCopyText"/>
        </w:rPr>
        <w:t xml:space="preserve">the </w:t>
      </w:r>
      <w:r w:rsidR="009E5B95" w:rsidRPr="00251DEF">
        <w:rPr>
          <w:rStyle w:val="BodyCopyText"/>
        </w:rPr>
        <w:t>observers provide their feedback</w:t>
      </w:r>
      <w:r w:rsidR="002236AE" w:rsidRPr="00251DEF">
        <w:rPr>
          <w:rStyle w:val="BodyCopyText"/>
        </w:rPr>
        <w:t>,</w:t>
      </w:r>
      <w:r w:rsidR="009E5B95" w:rsidRPr="00251DEF">
        <w:rPr>
          <w:rStyle w:val="BodyCopyText"/>
        </w:rPr>
        <w:t xml:space="preserve"> and then the two groups together</w:t>
      </w:r>
      <w:r w:rsidR="002236AE" w:rsidRPr="00251DEF">
        <w:rPr>
          <w:rStyle w:val="BodyCopyText"/>
        </w:rPr>
        <w:t>,</w:t>
      </w:r>
      <w:r w:rsidR="009E5B95" w:rsidRPr="00251DEF">
        <w:rPr>
          <w:rStyle w:val="BodyCopyText"/>
        </w:rPr>
        <w:t xml:space="preserve"> </w:t>
      </w:r>
      <w:r w:rsidR="00E425D5" w:rsidRPr="00251DEF">
        <w:rPr>
          <w:rStyle w:val="BodyCopyText"/>
        </w:rPr>
        <w:t>discuss how</w:t>
      </w:r>
      <w:r w:rsidR="009E5B95" w:rsidRPr="00251DEF">
        <w:rPr>
          <w:rStyle w:val="BodyCopyText"/>
        </w:rPr>
        <w:t xml:space="preserve"> well</w:t>
      </w:r>
      <w:r w:rsidR="00E425D5" w:rsidRPr="00251DEF">
        <w:rPr>
          <w:rStyle w:val="BodyCopyText"/>
        </w:rPr>
        <w:t xml:space="preserve"> the p</w:t>
      </w:r>
      <w:r w:rsidRPr="00251DEF">
        <w:rPr>
          <w:rStyle w:val="BodyCopyText"/>
        </w:rPr>
        <w:t>rocess worked</w:t>
      </w:r>
      <w:r w:rsidR="00A10C7F">
        <w:rPr>
          <w:rStyle w:val="BodyCopyText"/>
        </w:rPr>
        <w:t>.</w:t>
      </w:r>
    </w:p>
    <w:p w14:paraId="33593A02" w14:textId="77777777" w:rsidR="009E5B95" w:rsidRPr="00251DEF" w:rsidRDefault="009E5B95" w:rsidP="00E34CB4">
      <w:pPr>
        <w:pStyle w:val="ListParagraph"/>
        <w:numPr>
          <w:ilvl w:val="1"/>
          <w:numId w:val="15"/>
        </w:numPr>
        <w:rPr>
          <w:rStyle w:val="BodyCopyText"/>
        </w:rPr>
      </w:pPr>
      <w:r w:rsidRPr="00251DEF">
        <w:rPr>
          <w:rStyle w:val="BodyCopyText"/>
        </w:rPr>
        <w:t>Did everyone in the meeting understand all of the messages being conveyed?  How do you know?</w:t>
      </w:r>
    </w:p>
    <w:p w14:paraId="01133739" w14:textId="77777777" w:rsidR="00E425D5" w:rsidRPr="00251DEF" w:rsidRDefault="00E425D5" w:rsidP="00E34CB4">
      <w:pPr>
        <w:pStyle w:val="ListParagraph"/>
        <w:numPr>
          <w:ilvl w:val="1"/>
          <w:numId w:val="15"/>
        </w:numPr>
        <w:rPr>
          <w:rStyle w:val="BodyCopyText"/>
        </w:rPr>
      </w:pPr>
      <w:r w:rsidRPr="00251DEF">
        <w:rPr>
          <w:rStyle w:val="BodyCopyText"/>
        </w:rPr>
        <w:t>Was the handwriting</w:t>
      </w:r>
      <w:r w:rsidR="009E5B95" w:rsidRPr="00251DEF">
        <w:rPr>
          <w:rStyle w:val="BodyCopyText"/>
        </w:rPr>
        <w:t xml:space="preserve"> on the form</w:t>
      </w:r>
      <w:r w:rsidRPr="00251DEF">
        <w:rPr>
          <w:rStyle w:val="BodyCopyText"/>
        </w:rPr>
        <w:t xml:space="preserve"> easy to read?</w:t>
      </w:r>
      <w:r w:rsidR="009E5B95" w:rsidRPr="00251DEF">
        <w:rPr>
          <w:rStyle w:val="BodyCopyText"/>
        </w:rPr>
        <w:t xml:space="preserve">  How could it be improved?</w:t>
      </w:r>
    </w:p>
    <w:p w14:paraId="593A26AD" w14:textId="77777777" w:rsidR="00E425D5" w:rsidRPr="00251DEF" w:rsidRDefault="00E425D5" w:rsidP="00E34CB4">
      <w:pPr>
        <w:pStyle w:val="ListParagraph"/>
        <w:numPr>
          <w:ilvl w:val="1"/>
          <w:numId w:val="15"/>
        </w:numPr>
        <w:rPr>
          <w:rStyle w:val="BodyCopyText"/>
        </w:rPr>
      </w:pPr>
      <w:r w:rsidRPr="00251DEF">
        <w:rPr>
          <w:rStyle w:val="BodyCopyText"/>
        </w:rPr>
        <w:t>Was there enough information given</w:t>
      </w:r>
      <w:r w:rsidR="009E5B95" w:rsidRPr="00251DEF">
        <w:rPr>
          <w:rStyle w:val="BodyCopyText"/>
        </w:rPr>
        <w:t xml:space="preserve"> to understand the point or know what to do with it</w:t>
      </w:r>
      <w:r w:rsidRPr="00251DEF">
        <w:rPr>
          <w:rStyle w:val="BodyCopyText"/>
        </w:rPr>
        <w:t>?</w:t>
      </w:r>
      <w:r w:rsidR="0067731E" w:rsidRPr="00251DEF">
        <w:rPr>
          <w:rStyle w:val="BodyCopyText"/>
        </w:rPr>
        <w:t xml:space="preserve"> What kinds of information, if any are missing?</w:t>
      </w:r>
    </w:p>
    <w:p w14:paraId="26EA91B1" w14:textId="77777777" w:rsidR="009E5B95" w:rsidRPr="00251DEF" w:rsidRDefault="009E5B95" w:rsidP="00E34CB4">
      <w:pPr>
        <w:pStyle w:val="ListParagraph"/>
        <w:numPr>
          <w:ilvl w:val="1"/>
          <w:numId w:val="15"/>
        </w:numPr>
        <w:rPr>
          <w:rStyle w:val="BodyCopyText"/>
        </w:rPr>
      </w:pPr>
      <w:r w:rsidRPr="00251DEF">
        <w:rPr>
          <w:rStyle w:val="BodyCopyText"/>
        </w:rPr>
        <w:t>Was all of the information on the form communicated and/or collected and recorded appropriately?</w:t>
      </w:r>
    </w:p>
    <w:p w14:paraId="0FE40640" w14:textId="77777777" w:rsidR="00FF0B07" w:rsidRPr="00251DEF" w:rsidRDefault="00E425D5" w:rsidP="00E34CB4">
      <w:pPr>
        <w:pStyle w:val="ListParagraph"/>
        <w:numPr>
          <w:ilvl w:val="0"/>
          <w:numId w:val="15"/>
        </w:numPr>
        <w:rPr>
          <w:rStyle w:val="BodyCopyText"/>
        </w:rPr>
      </w:pPr>
      <w:r w:rsidRPr="00251DEF">
        <w:rPr>
          <w:rStyle w:val="BodyCopyText"/>
        </w:rPr>
        <w:t>Discuss</w:t>
      </w:r>
      <w:r w:rsidR="009E5B95" w:rsidRPr="00251DEF">
        <w:rPr>
          <w:rStyle w:val="BodyCopyText"/>
        </w:rPr>
        <w:t xml:space="preserve"> the </w:t>
      </w:r>
      <w:r w:rsidR="00180511" w:rsidRPr="00251DEF">
        <w:rPr>
          <w:rStyle w:val="BodyCopyText"/>
        </w:rPr>
        <w:t xml:space="preserve">activity </w:t>
      </w:r>
      <w:r w:rsidRPr="00251DEF">
        <w:rPr>
          <w:rStyle w:val="BodyCopyText"/>
        </w:rPr>
        <w:t>as a class.</w:t>
      </w:r>
    </w:p>
    <w:p w14:paraId="39D07BA6" w14:textId="77777777" w:rsidR="00BB56E8" w:rsidRPr="00A71021" w:rsidRDefault="00BB56E8"/>
    <w:p w14:paraId="0E246434" w14:textId="77777777" w:rsidR="006F34FE" w:rsidRDefault="006F34FE">
      <w:pPr>
        <w:rPr>
          <w:rFonts w:eastAsiaTheme="majorEastAsia" w:cstheme="majorBidi"/>
          <w:b/>
          <w:iCs/>
          <w:sz w:val="32"/>
          <w:szCs w:val="32"/>
          <w:lang w:val="en-US" w:eastAsia="en-CA"/>
        </w:rPr>
      </w:pPr>
      <w:bookmarkStart w:id="453" w:name="_Toc48915519"/>
      <w:r>
        <w:br w:type="page"/>
      </w:r>
    </w:p>
    <w:p w14:paraId="2524CAA7" w14:textId="77777777" w:rsidR="004768C9" w:rsidRPr="00A71021" w:rsidRDefault="00A86761" w:rsidP="000A5CA6">
      <w:pPr>
        <w:pStyle w:val="SubHeading1"/>
      </w:pPr>
      <w:r>
        <w:lastRenderedPageBreak/>
        <w:t xml:space="preserve">6. </w:t>
      </w:r>
      <w:r w:rsidR="004768C9" w:rsidRPr="00A71021">
        <w:t>Suggested Reading</w:t>
      </w:r>
      <w:bookmarkEnd w:id="453"/>
    </w:p>
    <w:p w14:paraId="0F7F1F25" w14:textId="77777777" w:rsidR="004768C9" w:rsidRPr="00251DEF" w:rsidRDefault="004768C9" w:rsidP="001A4DD0">
      <w:pPr>
        <w:pStyle w:val="ListwithBullets"/>
        <w:rPr>
          <w:rStyle w:val="BodyCopyText"/>
        </w:rPr>
      </w:pPr>
      <w:r w:rsidRPr="00251DEF">
        <w:rPr>
          <w:rStyle w:val="BodyCopyText"/>
        </w:rPr>
        <w:t>There is no suggested reading for this module</w:t>
      </w:r>
      <w:r w:rsidR="00A10C7F">
        <w:rPr>
          <w:rStyle w:val="BodyCopyText"/>
        </w:rPr>
        <w:t>.</w:t>
      </w:r>
    </w:p>
    <w:p w14:paraId="1ADA83F1" w14:textId="77777777" w:rsidR="005F5407" w:rsidRPr="00A71021" w:rsidRDefault="005F5407"/>
    <w:p w14:paraId="4C04828D" w14:textId="77777777" w:rsidR="00202EF1" w:rsidRDefault="00202EF1">
      <w:pPr>
        <w:rPr>
          <w:rFonts w:eastAsiaTheme="majorEastAsia" w:cstheme="majorBidi"/>
          <w:b/>
          <w:bCs/>
          <w:sz w:val="32"/>
          <w:szCs w:val="26"/>
        </w:rPr>
      </w:pPr>
      <w:r>
        <w:br w:type="page"/>
      </w:r>
    </w:p>
    <w:p w14:paraId="6411386E" w14:textId="77777777" w:rsidR="005F5407" w:rsidRPr="00544573" w:rsidRDefault="00A86761" w:rsidP="000A5CA6">
      <w:pPr>
        <w:pStyle w:val="SubHeading1"/>
      </w:pPr>
      <w:bookmarkStart w:id="454" w:name="_Toc48915520"/>
      <w:r>
        <w:lastRenderedPageBreak/>
        <w:t xml:space="preserve">7. </w:t>
      </w:r>
      <w:r w:rsidR="005F5407" w:rsidRPr="00544573">
        <w:t>Notes</w:t>
      </w:r>
      <w:bookmarkEnd w:id="454"/>
    </w:p>
    <w:p w14:paraId="03AED2AB" w14:textId="77777777" w:rsidR="00202EF1" w:rsidRPr="00202EF1" w:rsidRDefault="00202EF1" w:rsidP="00A86761">
      <w:pPr>
        <w:rPr>
          <w:rFonts w:eastAsiaTheme="majorEastAsia"/>
        </w:rPr>
      </w:pPr>
    </w:p>
    <w:p w14:paraId="64D4A384" w14:textId="77777777" w:rsidR="00A86761" w:rsidRDefault="00A86761">
      <w:pPr>
        <w:rPr>
          <w:rFonts w:eastAsiaTheme="majorEastAsia"/>
        </w:rPr>
      </w:pPr>
      <w:r>
        <w:rPr>
          <w:rFonts w:eastAsiaTheme="majorEastAsia"/>
        </w:rPr>
        <w:br w:type="page"/>
      </w:r>
    </w:p>
    <w:p w14:paraId="4C91DE09" w14:textId="77777777" w:rsidR="00202EF1" w:rsidRPr="00A71021" w:rsidRDefault="00202EF1" w:rsidP="00186282">
      <w:pPr>
        <w:pStyle w:val="MainSectionHeading"/>
      </w:pPr>
      <w:bookmarkStart w:id="455" w:name="_Toc48915521"/>
      <w:bookmarkStart w:id="456" w:name="Module_29"/>
      <w:bookmarkStart w:id="457" w:name="_Toc49170786"/>
      <w:bookmarkStart w:id="458" w:name="_Toc49171345"/>
      <w:bookmarkStart w:id="459" w:name="_Toc49172237"/>
      <w:bookmarkStart w:id="460" w:name="_Toc49177369"/>
      <w:bookmarkStart w:id="461" w:name="_Toc49178953"/>
      <w:r w:rsidRPr="003F3413">
        <w:lastRenderedPageBreak/>
        <w:t>Lesson Plan: Module 2.9</w:t>
      </w:r>
      <w:r w:rsidR="005A79CB" w:rsidRPr="003F3413">
        <w:t xml:space="preserve"> – Jo</w:t>
      </w:r>
      <w:r w:rsidRPr="003F3413">
        <w:t>bs and Careers</w:t>
      </w:r>
      <w:bookmarkEnd w:id="455"/>
      <w:bookmarkEnd w:id="456"/>
      <w:bookmarkEnd w:id="457"/>
      <w:bookmarkEnd w:id="458"/>
      <w:bookmarkEnd w:id="459"/>
      <w:bookmarkEnd w:id="460"/>
      <w:bookmarkEnd w:id="461"/>
      <w:r w:rsidRPr="00A71021">
        <w:t xml:space="preserve"> </w:t>
      </w:r>
    </w:p>
    <w:p w14:paraId="12FFEC5E" w14:textId="77777777" w:rsidR="00202EF1" w:rsidRPr="00A71021" w:rsidRDefault="00251DEF" w:rsidP="000A5CA6">
      <w:pPr>
        <w:pStyle w:val="SubHeading1"/>
      </w:pPr>
      <w:bookmarkStart w:id="462" w:name="_Toc48915522"/>
      <w:r>
        <w:t xml:space="preserve">1. </w:t>
      </w:r>
      <w:r w:rsidR="00202EF1" w:rsidRPr="00A71021">
        <w:rPr>
          <w:rFonts w:eastAsia="Tahoma"/>
        </w:rPr>
        <w:t>Overview</w:t>
      </w:r>
      <w:bookmarkEnd w:id="462"/>
    </w:p>
    <w:p w14:paraId="7F1B979A" w14:textId="77777777" w:rsidR="00202EF1" w:rsidRPr="00251DEF" w:rsidRDefault="00202EF1" w:rsidP="00202EF1">
      <w:pPr>
        <w:rPr>
          <w:rStyle w:val="BodyCopyText"/>
        </w:rPr>
      </w:pPr>
      <w:r w:rsidRPr="00251DEF">
        <w:rPr>
          <w:rStyle w:val="BodyCopyText"/>
        </w:rPr>
        <w:t>This module provides an introduction to career options and the general culture of the natural gas industry.</w:t>
      </w:r>
    </w:p>
    <w:p w14:paraId="6093FDC2" w14:textId="77777777" w:rsidR="00202EF1" w:rsidRPr="00A71021" w:rsidRDefault="00251DEF" w:rsidP="000A5CA6">
      <w:pPr>
        <w:pStyle w:val="SubHeading1"/>
      </w:pPr>
      <w:bookmarkStart w:id="463" w:name="_Toc48915523"/>
      <w:r>
        <w:t xml:space="preserve">2. </w:t>
      </w:r>
      <w:r w:rsidR="00202EF1" w:rsidRPr="00A71021">
        <w:rPr>
          <w:rFonts w:eastAsia="Tahoma"/>
        </w:rPr>
        <w:t>Learning Outcomes</w:t>
      </w:r>
      <w:bookmarkEnd w:id="463"/>
    </w:p>
    <w:p w14:paraId="287ADD69" w14:textId="77777777" w:rsidR="000C51B7" w:rsidRPr="00251DEF" w:rsidRDefault="000C51B7" w:rsidP="00294831">
      <w:pPr>
        <w:pStyle w:val="BodyCopyITALICS"/>
        <w:rPr>
          <w:rStyle w:val="Emphasis"/>
          <w:i/>
          <w:iCs/>
        </w:rPr>
      </w:pPr>
      <w:bookmarkStart w:id="464" w:name="_Hlk46749834"/>
      <w:r w:rsidRPr="00251DEF">
        <w:rPr>
          <w:rStyle w:val="Emphasis"/>
          <w:i/>
          <w:iCs/>
        </w:rPr>
        <w:t>When you complete this module, you will be able to:</w:t>
      </w:r>
    </w:p>
    <w:p w14:paraId="0C8CC822" w14:textId="77777777" w:rsidR="000C51B7" w:rsidRPr="00251DEF" w:rsidRDefault="000C51B7" w:rsidP="00E34CB4">
      <w:pPr>
        <w:pStyle w:val="ListParagraph"/>
        <w:numPr>
          <w:ilvl w:val="0"/>
          <w:numId w:val="16"/>
        </w:numPr>
        <w:rPr>
          <w:rStyle w:val="BodyCopyText"/>
        </w:rPr>
      </w:pPr>
      <w:r w:rsidRPr="00251DEF">
        <w:rPr>
          <w:rStyle w:val="BodyCopyText"/>
        </w:rPr>
        <w:t>Describe in detail, the structure and outlook of employment opportunities in the natural gas industry over the next few years</w:t>
      </w:r>
      <w:r w:rsidR="00A10C7F">
        <w:rPr>
          <w:rStyle w:val="BodyCopyText"/>
        </w:rPr>
        <w:t>.</w:t>
      </w:r>
    </w:p>
    <w:p w14:paraId="0FE682AB" w14:textId="77777777" w:rsidR="000C51B7" w:rsidRPr="00251DEF" w:rsidRDefault="000C51B7" w:rsidP="00E34CB4">
      <w:pPr>
        <w:pStyle w:val="ListParagraph"/>
        <w:numPr>
          <w:ilvl w:val="0"/>
          <w:numId w:val="16"/>
        </w:numPr>
        <w:rPr>
          <w:rStyle w:val="BodyCopyText"/>
        </w:rPr>
      </w:pPr>
      <w:r w:rsidRPr="00251DEF">
        <w:rPr>
          <w:rStyle w:val="BodyCopyText"/>
        </w:rPr>
        <w:t>Describe the range of jobs and occupations including their basic characteristics</w:t>
      </w:r>
      <w:r w:rsidR="00A10C7F">
        <w:rPr>
          <w:rStyle w:val="BodyCopyText"/>
        </w:rPr>
        <w:t>.</w:t>
      </w:r>
    </w:p>
    <w:p w14:paraId="192F8415" w14:textId="77777777" w:rsidR="000C51B7" w:rsidRPr="00251DEF" w:rsidRDefault="000C51B7" w:rsidP="00E34CB4">
      <w:pPr>
        <w:pStyle w:val="ListParagraph"/>
        <w:numPr>
          <w:ilvl w:val="0"/>
          <w:numId w:val="16"/>
        </w:numPr>
        <w:rPr>
          <w:rStyle w:val="BodyCopyText"/>
        </w:rPr>
      </w:pPr>
      <w:r w:rsidRPr="00251DEF">
        <w:rPr>
          <w:rStyle w:val="BodyCopyText"/>
        </w:rPr>
        <w:t>Identify the jobs and occupations in the natural gas industry that are expected to be in high demand</w:t>
      </w:r>
      <w:r w:rsidR="00A10C7F">
        <w:rPr>
          <w:rStyle w:val="BodyCopyText"/>
        </w:rPr>
        <w:t>.</w:t>
      </w:r>
    </w:p>
    <w:p w14:paraId="4EEAE8AD" w14:textId="77777777" w:rsidR="000C51B7" w:rsidRPr="00251DEF" w:rsidRDefault="000C51B7" w:rsidP="00E34CB4">
      <w:pPr>
        <w:pStyle w:val="ListParagraph"/>
        <w:numPr>
          <w:ilvl w:val="0"/>
          <w:numId w:val="16"/>
        </w:numPr>
        <w:rPr>
          <w:rStyle w:val="BodyCopyText"/>
        </w:rPr>
      </w:pPr>
      <w:r w:rsidRPr="00251DEF">
        <w:rPr>
          <w:rStyle w:val="BodyCopyText"/>
        </w:rPr>
        <w:t>Find information online about education and training for jobs and occupations in the natural gas industry.</w:t>
      </w:r>
    </w:p>
    <w:p w14:paraId="24ED26E4" w14:textId="77777777" w:rsidR="00202EF1" w:rsidRPr="00A71021" w:rsidRDefault="00251DEF" w:rsidP="000A5CA6">
      <w:pPr>
        <w:pStyle w:val="SubHeading1"/>
      </w:pPr>
      <w:bookmarkStart w:id="465" w:name="_Toc48915524"/>
      <w:bookmarkEnd w:id="464"/>
      <w:r>
        <w:t xml:space="preserve">3. </w:t>
      </w:r>
      <w:r w:rsidR="00202EF1" w:rsidRPr="00A71021">
        <w:rPr>
          <w:rFonts w:eastAsia="Verdana"/>
        </w:rPr>
        <w:t>Required Materials and Resources</w:t>
      </w:r>
      <w:bookmarkEnd w:id="465"/>
    </w:p>
    <w:p w14:paraId="38F9BDD6" w14:textId="77777777" w:rsidR="000C51B7" w:rsidRPr="00251DEF" w:rsidRDefault="000C51B7" w:rsidP="00E34CB4">
      <w:pPr>
        <w:pStyle w:val="ListParagraph"/>
        <w:numPr>
          <w:ilvl w:val="0"/>
          <w:numId w:val="17"/>
        </w:numPr>
        <w:rPr>
          <w:rStyle w:val="BodyCopyText"/>
        </w:rPr>
      </w:pPr>
      <w:r w:rsidRPr="00251DEF">
        <w:rPr>
          <w:rStyle w:val="BodyCopyText"/>
        </w:rPr>
        <w:t>Projector with audio</w:t>
      </w:r>
      <w:r w:rsidR="00A10C7F">
        <w:rPr>
          <w:rStyle w:val="BodyCopyText"/>
        </w:rPr>
        <w:t>.</w:t>
      </w:r>
    </w:p>
    <w:p w14:paraId="5FF49FBE" w14:textId="77777777" w:rsidR="000C51B7" w:rsidRPr="00251DEF" w:rsidRDefault="000C51B7" w:rsidP="00E34CB4">
      <w:pPr>
        <w:pStyle w:val="ListParagraph"/>
        <w:numPr>
          <w:ilvl w:val="0"/>
          <w:numId w:val="17"/>
        </w:numPr>
        <w:rPr>
          <w:rStyle w:val="BodyCopyText"/>
        </w:rPr>
      </w:pPr>
      <w:r w:rsidRPr="00251DEF">
        <w:rPr>
          <w:rStyle w:val="BodyCopyText"/>
        </w:rPr>
        <w:t xml:space="preserve">Computers with internet connection; preferably one computer </w:t>
      </w:r>
      <w:r w:rsidR="00A10C7F">
        <w:rPr>
          <w:rStyle w:val="BodyCopyText"/>
        </w:rPr>
        <w:br/>
      </w:r>
      <w:r w:rsidRPr="00251DEF">
        <w:rPr>
          <w:rStyle w:val="BodyCopyText"/>
        </w:rPr>
        <w:t>per student</w:t>
      </w:r>
      <w:r w:rsidR="00A10C7F">
        <w:rPr>
          <w:rStyle w:val="BodyCopyText"/>
        </w:rPr>
        <w:t>.</w:t>
      </w:r>
    </w:p>
    <w:p w14:paraId="46A13688" w14:textId="77777777" w:rsidR="00202EF1" w:rsidRPr="00251DEF" w:rsidRDefault="000C51B7" w:rsidP="00E34CB4">
      <w:pPr>
        <w:pStyle w:val="ListParagraph"/>
        <w:numPr>
          <w:ilvl w:val="0"/>
          <w:numId w:val="17"/>
        </w:numPr>
        <w:rPr>
          <w:rStyle w:val="BodyCopyText"/>
        </w:rPr>
      </w:pPr>
      <w:r w:rsidRPr="00251DEF">
        <w:rPr>
          <w:rStyle w:val="BodyCopyText"/>
        </w:rPr>
        <w:t>Lesson Plan for WING Student Module 2.9</w:t>
      </w:r>
      <w:r w:rsidR="00A10C7F">
        <w:rPr>
          <w:rStyle w:val="BodyCopyText"/>
        </w:rPr>
        <w:t>.</w:t>
      </w:r>
    </w:p>
    <w:p w14:paraId="31B5D892" w14:textId="77777777" w:rsidR="00021036" w:rsidRDefault="00021036">
      <w:pPr>
        <w:rPr>
          <w:rFonts w:eastAsia="Times New Roman" w:cstheme="majorBidi"/>
          <w:b/>
          <w:bCs/>
          <w:sz w:val="32"/>
          <w:szCs w:val="26"/>
          <w:lang w:eastAsia="en-CA"/>
        </w:rPr>
      </w:pPr>
      <w:r>
        <w:br w:type="page"/>
      </w:r>
    </w:p>
    <w:p w14:paraId="284238B9" w14:textId="77777777" w:rsidR="00202EF1" w:rsidRDefault="00251DEF" w:rsidP="000A5CA6">
      <w:pPr>
        <w:pStyle w:val="SubHeading1"/>
      </w:pPr>
      <w:bookmarkStart w:id="466" w:name="_Toc48915525"/>
      <w:r>
        <w:lastRenderedPageBreak/>
        <w:t xml:space="preserve">4. </w:t>
      </w:r>
      <w:r w:rsidR="00202EF1" w:rsidRPr="00A71021">
        <w:t>Icebreaker</w:t>
      </w:r>
      <w:bookmarkEnd w:id="466"/>
    </w:p>
    <w:p w14:paraId="0F86E953" w14:textId="77777777" w:rsidR="003412C1" w:rsidRPr="00251DEF" w:rsidRDefault="003412C1" w:rsidP="003412C1">
      <w:pPr>
        <w:rPr>
          <w:rStyle w:val="BodyCopyText"/>
        </w:rPr>
      </w:pPr>
      <w:r w:rsidRPr="00251DEF">
        <w:rPr>
          <w:rStyle w:val="BodyCopyText"/>
        </w:rPr>
        <w:t>Read / Show the quote to the students and ask them to write down what thoughts come to mind when they see/hear it.</w:t>
      </w:r>
    </w:p>
    <w:p w14:paraId="45B1E001" w14:textId="77777777" w:rsidR="00202EF1" w:rsidRPr="0027323F" w:rsidRDefault="00FE13B7" w:rsidP="00570C3B">
      <w:pPr>
        <w:pStyle w:val="IceBreakerQuote"/>
      </w:pPr>
      <w:r>
        <w:rPr>
          <w:lang w:val="en-US"/>
        </w:rPr>
        <w:t>“</w:t>
      </w:r>
      <w:r w:rsidRPr="00FE13B7">
        <w:rPr>
          <w:lang w:val="en-US"/>
        </w:rPr>
        <w:t>However difficult life may seem, there is always something you can do and succeed at.</w:t>
      </w:r>
      <w:r>
        <w:rPr>
          <w:lang w:val="en-US"/>
        </w:rPr>
        <w:t>”</w:t>
      </w:r>
    </w:p>
    <w:p w14:paraId="53EB71CF" w14:textId="77777777" w:rsidR="00FE13B7" w:rsidRPr="00FE13B7" w:rsidRDefault="00FE13B7" w:rsidP="00E849DD">
      <w:pPr>
        <w:pStyle w:val="IcebreakerName"/>
      </w:pPr>
      <w:r>
        <w:rPr>
          <w:lang w:val="en-US"/>
        </w:rPr>
        <w:t xml:space="preserve">Stephen Hawking, </w:t>
      </w:r>
      <w:r>
        <w:t>British theoretical physicist</w:t>
      </w:r>
    </w:p>
    <w:p w14:paraId="0A79FE2D" w14:textId="77777777" w:rsidR="001B78D5" w:rsidRDefault="00251DEF" w:rsidP="000A5CA6">
      <w:pPr>
        <w:pStyle w:val="SubHeading1"/>
      </w:pPr>
      <w:bookmarkStart w:id="467" w:name="_Toc48915526"/>
      <w:r>
        <w:t xml:space="preserve">5. </w:t>
      </w:r>
      <w:r w:rsidR="00A10C7F" w:rsidRPr="00A10C7F">
        <w:t>Summary of Sections and Learning Activities in the Module</w:t>
      </w:r>
      <w:bookmarkEnd w:id="467"/>
    </w:p>
    <w:p w14:paraId="0518AE03" w14:textId="77777777" w:rsidR="00A10C7F" w:rsidRDefault="00A10C7F" w:rsidP="000B4149">
      <w:pPr>
        <w:pStyle w:val="SubHeading2"/>
        <w:rPr>
          <w:rStyle w:val="BodyCopyText"/>
        </w:rPr>
      </w:pPr>
      <w:bookmarkStart w:id="468" w:name="_Toc48915527"/>
      <w:r>
        <w:rPr>
          <w:rStyle w:val="BodyCopyText"/>
        </w:rPr>
        <w:t>5.1. Industry Outlook</w:t>
      </w:r>
      <w:bookmarkEnd w:id="468"/>
    </w:p>
    <w:p w14:paraId="1ED85C45" w14:textId="77777777" w:rsidR="001B78D5" w:rsidRPr="00251DEF" w:rsidRDefault="001B78D5" w:rsidP="001B78D5">
      <w:pPr>
        <w:rPr>
          <w:rStyle w:val="BodyCopyText"/>
        </w:rPr>
      </w:pPr>
      <w:r w:rsidRPr="00251DEF">
        <w:rPr>
          <w:rStyle w:val="BodyCopyText"/>
        </w:rPr>
        <w:t>This section provides an overview of economics and cyclical nature of the natural gas industry, as well as its importance to the economy of British Columbia.</w:t>
      </w:r>
    </w:p>
    <w:p w14:paraId="6D5878DD" w14:textId="77777777" w:rsidR="001B78D5" w:rsidRDefault="00A10C7F" w:rsidP="000B4149">
      <w:pPr>
        <w:pStyle w:val="SubHeading2"/>
        <w:rPr>
          <w:sz w:val="36"/>
        </w:rPr>
      </w:pPr>
      <w:bookmarkStart w:id="469" w:name="_Toc48915528"/>
      <w:r>
        <w:rPr>
          <w:rStyle w:val="BodyCopyText"/>
        </w:rPr>
        <w:t xml:space="preserve">5.2. </w:t>
      </w:r>
      <w:r w:rsidR="001B78D5">
        <w:t>Technology Advancements Changing Workforce and Skills</w:t>
      </w:r>
      <w:bookmarkEnd w:id="469"/>
      <w:r w:rsidR="001B78D5">
        <w:t xml:space="preserve"> </w:t>
      </w:r>
    </w:p>
    <w:p w14:paraId="7621A028" w14:textId="77777777" w:rsidR="001B78D5" w:rsidRPr="00251DEF" w:rsidRDefault="00D35A34" w:rsidP="001B78D5">
      <w:pPr>
        <w:rPr>
          <w:rStyle w:val="BodyCopyText"/>
        </w:rPr>
      </w:pPr>
      <w:r w:rsidRPr="00251DEF">
        <w:rPr>
          <w:rStyle w:val="BodyCopyText"/>
        </w:rPr>
        <w:t>This section examines some of the impacts that technology is having on the workforce and the changing skillsets required to operate and use these new technologies, as well as the new job and career opportunities these technologies are creating.</w:t>
      </w:r>
    </w:p>
    <w:p w14:paraId="030A11B3" w14:textId="77777777" w:rsidR="00BC73D7" w:rsidRDefault="00A10C7F" w:rsidP="000B4149">
      <w:pPr>
        <w:pStyle w:val="SubHeading2"/>
      </w:pPr>
      <w:bookmarkStart w:id="470" w:name="_Toc48915529"/>
      <w:r>
        <w:rPr>
          <w:rStyle w:val="BodyCopyText"/>
        </w:rPr>
        <w:t xml:space="preserve">5.3. </w:t>
      </w:r>
      <w:r w:rsidR="00BC73D7" w:rsidRPr="00BC73D7">
        <w:t>Employment in the Natural Gas Industry</w:t>
      </w:r>
      <w:bookmarkEnd w:id="470"/>
    </w:p>
    <w:p w14:paraId="3455BA8C" w14:textId="77777777" w:rsidR="00BC73D7" w:rsidRDefault="00A10C7F" w:rsidP="000B4149">
      <w:pPr>
        <w:pStyle w:val="SubHeading3"/>
        <w:rPr>
          <w:sz w:val="32"/>
        </w:rPr>
      </w:pPr>
      <w:r>
        <w:rPr>
          <w:rStyle w:val="BodyCopyText"/>
        </w:rPr>
        <w:t xml:space="preserve">5.3.1. </w:t>
      </w:r>
      <w:r w:rsidR="00BC73D7">
        <w:t>Structure of Employment</w:t>
      </w:r>
    </w:p>
    <w:p w14:paraId="57E26161" w14:textId="77777777" w:rsidR="00BC73D7" w:rsidRPr="00080E0A" w:rsidRDefault="00BC73D7" w:rsidP="001B78D5">
      <w:pPr>
        <w:rPr>
          <w:rStyle w:val="BodyCopyText"/>
        </w:rPr>
      </w:pPr>
      <w:r w:rsidRPr="00080E0A">
        <w:rPr>
          <w:rStyle w:val="BodyCopyText"/>
        </w:rPr>
        <w:t xml:space="preserve">Describes the economic benefits natural gas brings to British Columbia through the creation of direct and indirect jobs, as well as the projected demand for </w:t>
      </w:r>
      <w:r w:rsidR="00171377" w:rsidRPr="00080E0A">
        <w:rPr>
          <w:rStyle w:val="BodyCopyText"/>
        </w:rPr>
        <w:t>employees in the coming years.</w:t>
      </w:r>
    </w:p>
    <w:p w14:paraId="22BEB2E3" w14:textId="77777777" w:rsidR="00FE13B7" w:rsidRDefault="00FE13B7">
      <w:pPr>
        <w:rPr>
          <w:rStyle w:val="BodyCopyText"/>
          <w:rFonts w:eastAsiaTheme="majorEastAsia" w:cstheme="majorBidi"/>
          <w:b/>
          <w:i/>
          <w:noProof/>
          <w:szCs w:val="28"/>
        </w:rPr>
      </w:pPr>
      <w:r>
        <w:rPr>
          <w:rStyle w:val="BodyCopyText"/>
        </w:rPr>
        <w:br w:type="page"/>
      </w:r>
    </w:p>
    <w:p w14:paraId="08E1707B" w14:textId="77777777" w:rsidR="00171377" w:rsidRDefault="00A10C7F" w:rsidP="000B4149">
      <w:pPr>
        <w:pStyle w:val="SubHeading3"/>
        <w:rPr>
          <w:color w:val="C00000"/>
          <w:sz w:val="32"/>
        </w:rPr>
      </w:pPr>
      <w:r>
        <w:rPr>
          <w:rStyle w:val="BodyCopyText"/>
        </w:rPr>
        <w:lastRenderedPageBreak/>
        <w:t xml:space="preserve">5.3.2. </w:t>
      </w:r>
      <w:r w:rsidR="00171377">
        <w:t>Types of Employment</w:t>
      </w:r>
    </w:p>
    <w:p w14:paraId="4BA4D322" w14:textId="77777777" w:rsidR="00BC73D7" w:rsidRPr="00080E0A" w:rsidRDefault="00171377" w:rsidP="001B78D5">
      <w:pPr>
        <w:rPr>
          <w:rStyle w:val="BodyCopyText"/>
        </w:rPr>
      </w:pPr>
      <w:r w:rsidRPr="00080E0A">
        <w:rPr>
          <w:rStyle w:val="BodyCopyText"/>
        </w:rPr>
        <w:t>Highlights the fact that the natural gas industry</w:t>
      </w:r>
      <w:r w:rsidR="004517F0" w:rsidRPr="00080E0A">
        <w:rPr>
          <w:rStyle w:val="BodyCopyText"/>
        </w:rPr>
        <w:t xml:space="preserve"> commonly uses contractors for jobs and services that are not considered core.  </w:t>
      </w:r>
      <w:r w:rsidR="00CC6154" w:rsidRPr="00080E0A">
        <w:rPr>
          <w:rStyle w:val="BodyCopyText"/>
        </w:rPr>
        <w:t>Therefore,</w:t>
      </w:r>
      <w:r w:rsidRPr="00080E0A">
        <w:rPr>
          <w:rStyle w:val="BodyCopyText"/>
        </w:rPr>
        <w:t xml:space="preserve"> a very large portion of the workforce are contractors or self employed</w:t>
      </w:r>
      <w:r w:rsidR="004517F0" w:rsidRPr="00080E0A">
        <w:rPr>
          <w:rStyle w:val="BodyCopyText"/>
        </w:rPr>
        <w:t xml:space="preserve">.  </w:t>
      </w:r>
    </w:p>
    <w:p w14:paraId="0D449EE3" w14:textId="77777777" w:rsidR="00BC73D7" w:rsidRDefault="00A10C7F" w:rsidP="000B4149">
      <w:pPr>
        <w:pStyle w:val="SubHeading3"/>
      </w:pPr>
      <w:r>
        <w:rPr>
          <w:rStyle w:val="BodyCopyText"/>
        </w:rPr>
        <w:t xml:space="preserve">5.3.3. </w:t>
      </w:r>
      <w:r w:rsidR="004517F0">
        <w:t>Range of Jobs</w:t>
      </w:r>
    </w:p>
    <w:p w14:paraId="1C9034A5" w14:textId="77777777" w:rsidR="004517F0" w:rsidRPr="00080E0A" w:rsidRDefault="00CC6154" w:rsidP="001B78D5">
      <w:pPr>
        <w:rPr>
          <w:rStyle w:val="BodyCopyText"/>
        </w:rPr>
      </w:pPr>
      <w:r w:rsidRPr="00080E0A">
        <w:rPr>
          <w:rStyle w:val="BodyCopyText"/>
        </w:rPr>
        <w:t>Highlights the array of careers and jobs available within the industry in the upstream, midstream and downstream sectors, as well as business and operations support jobs.</w:t>
      </w:r>
    </w:p>
    <w:p w14:paraId="63407109" w14:textId="77777777" w:rsidR="00785E9D" w:rsidRDefault="00A10C7F" w:rsidP="000B4149">
      <w:pPr>
        <w:pStyle w:val="SubHeading3"/>
      </w:pPr>
      <w:r>
        <w:rPr>
          <w:rStyle w:val="BodyCopyText"/>
        </w:rPr>
        <w:t xml:space="preserve">5.3.4. </w:t>
      </w:r>
      <w:r w:rsidR="00785E9D">
        <w:t>High Demand Jobs and Occupations</w:t>
      </w:r>
    </w:p>
    <w:p w14:paraId="3A3D50F8" w14:textId="77777777" w:rsidR="00785E9D" w:rsidRDefault="00A10C7F" w:rsidP="00F5470E">
      <w:pPr>
        <w:pStyle w:val="SubHeading4"/>
      </w:pPr>
      <w:r>
        <w:rPr>
          <w:rStyle w:val="BodyCopyText"/>
        </w:rPr>
        <w:t xml:space="preserve">5.3.4.1. </w:t>
      </w:r>
      <w:r w:rsidR="00785E9D">
        <w:t>What Are They?</w:t>
      </w:r>
    </w:p>
    <w:p w14:paraId="5D5806BE" w14:textId="77777777" w:rsidR="00771220" w:rsidRPr="00080E0A" w:rsidRDefault="00785E9D" w:rsidP="001B78D5">
      <w:pPr>
        <w:rPr>
          <w:rStyle w:val="BodyCopyText"/>
        </w:rPr>
      </w:pPr>
      <w:r w:rsidRPr="00080E0A">
        <w:rPr>
          <w:rStyle w:val="BodyCopyText"/>
        </w:rPr>
        <w:t>This section looks at some of the jobs that are considered ‘high demand’ because labour market projections indicate that there are not enough qualified people to fill them.</w:t>
      </w:r>
      <w:r w:rsidR="000A5255" w:rsidRPr="00080E0A">
        <w:rPr>
          <w:rStyle w:val="BodyCopyText"/>
        </w:rPr>
        <w:t xml:space="preserve">  Students will find a listing of some websites and videos that will help them get more detailed information about high demand jobs.</w:t>
      </w:r>
    </w:p>
    <w:p w14:paraId="1507A043" w14:textId="77777777" w:rsidR="00BF1713" w:rsidRPr="00080E0A" w:rsidRDefault="00BF1713" w:rsidP="001A4DD0">
      <w:pPr>
        <w:pStyle w:val="ListwithBullets"/>
        <w:rPr>
          <w:rStyle w:val="BodyCopyText"/>
        </w:rPr>
      </w:pPr>
      <w:bookmarkStart w:id="471" w:name="_Hlk46753428"/>
      <w:r w:rsidRPr="00080E0A">
        <w:rPr>
          <w:rStyle w:val="BodyCopyText"/>
        </w:rPr>
        <w:t xml:space="preserve">Website 1: </w:t>
      </w:r>
      <w:r w:rsidRPr="00080E0A">
        <w:rPr>
          <w:rStyle w:val="BodyCopyText"/>
          <w:color w:val="0000FF"/>
          <w:u w:val="single"/>
        </w:rPr>
        <w:t xml:space="preserve">WorkBC </w:t>
      </w:r>
      <w:hyperlink r:id="rId138" w:anchor="!/vizhome/HighOpportunityOccupations_15738582431550/FinalDashboard" w:history="1">
        <w:r w:rsidRPr="00080E0A">
          <w:rPr>
            <w:rStyle w:val="BodyCopyText"/>
            <w:color w:val="0000FF"/>
            <w:u w:val="single"/>
          </w:rPr>
          <w:t>Find High Opportunity Occupations in BC</w:t>
        </w:r>
      </w:hyperlink>
      <w:r w:rsidR="00021036" w:rsidRPr="00021036">
        <w:rPr>
          <w:rStyle w:val="BodyCopyText"/>
          <w:color w:val="0000FF"/>
        </w:rPr>
        <w:t>.</w:t>
      </w:r>
    </w:p>
    <w:bookmarkEnd w:id="471"/>
    <w:p w14:paraId="609BD9C5" w14:textId="77777777" w:rsidR="00BF1713" w:rsidRPr="00080E0A" w:rsidRDefault="00BF1713" w:rsidP="001A4DD0">
      <w:pPr>
        <w:pStyle w:val="ListwithBullets"/>
        <w:rPr>
          <w:rStyle w:val="BodyCopyText"/>
        </w:rPr>
      </w:pPr>
      <w:r w:rsidRPr="00080E0A">
        <w:rPr>
          <w:rStyle w:val="BodyCopyText"/>
        </w:rPr>
        <w:t xml:space="preserve">Video 1:  </w:t>
      </w:r>
      <w:hyperlink r:id="rId139" w:history="1">
        <w:r w:rsidRPr="00080E0A">
          <w:rPr>
            <w:rStyle w:val="BodyCopyText"/>
            <w:color w:val="0000FF"/>
            <w:u w:val="single"/>
          </w:rPr>
          <w:t>Careers in Oil &amp; Gas - Youth Series</w:t>
        </w:r>
      </w:hyperlink>
      <w:r w:rsidRPr="00080E0A">
        <w:rPr>
          <w:rStyle w:val="BodyCopyText"/>
        </w:rPr>
        <w:t xml:space="preserve">  </w:t>
      </w:r>
      <w:bookmarkStart w:id="472" w:name="_Hlk46753179"/>
      <w:r w:rsidRPr="00080E0A">
        <w:rPr>
          <w:rStyle w:val="BodyCopyText"/>
        </w:rPr>
        <w:t>(8 minutes 18 seconds)</w:t>
      </w:r>
      <w:bookmarkEnd w:id="472"/>
      <w:r w:rsidR="00021036">
        <w:rPr>
          <w:rStyle w:val="BodyCopyText"/>
        </w:rPr>
        <w:t>.</w:t>
      </w:r>
    </w:p>
    <w:p w14:paraId="55FE3395" w14:textId="77777777" w:rsidR="00BF1713" w:rsidRPr="00080E0A" w:rsidRDefault="00BF1713" w:rsidP="001A4DD0">
      <w:pPr>
        <w:pStyle w:val="ListwithBullets"/>
        <w:rPr>
          <w:rStyle w:val="BodyCopyText"/>
        </w:rPr>
      </w:pPr>
      <w:r w:rsidRPr="00080E0A">
        <w:rPr>
          <w:rStyle w:val="BodyCopyText"/>
        </w:rPr>
        <w:t xml:space="preserve">Video 2:  </w:t>
      </w:r>
      <w:hyperlink r:id="rId140" w:history="1">
        <w:r w:rsidRPr="00080E0A">
          <w:rPr>
            <w:rStyle w:val="BodyCopyText"/>
            <w:color w:val="0000FF"/>
            <w:u w:val="single"/>
          </w:rPr>
          <w:t>Construction and Maintenance Trades - 4 videos</w:t>
        </w:r>
      </w:hyperlink>
      <w:r w:rsidRPr="00080E0A">
        <w:rPr>
          <w:rStyle w:val="BodyCopyText"/>
        </w:rPr>
        <w:t xml:space="preserve"> </w:t>
      </w:r>
      <w:r w:rsidR="00DA6DAF">
        <w:rPr>
          <w:rStyle w:val="BodyCopyText"/>
        </w:rPr>
        <w:br/>
      </w:r>
      <w:r w:rsidRPr="00080E0A">
        <w:rPr>
          <w:rStyle w:val="BodyCopyText"/>
        </w:rPr>
        <w:t>(07 minutes, 05 seconds)</w:t>
      </w:r>
      <w:r w:rsidR="00021036">
        <w:rPr>
          <w:rStyle w:val="BodyCopyText"/>
        </w:rPr>
        <w:t>.</w:t>
      </w:r>
    </w:p>
    <w:p w14:paraId="140DACE1" w14:textId="77777777" w:rsidR="00BF1713" w:rsidRPr="00080E0A" w:rsidRDefault="00BF1713" w:rsidP="001A4DD0">
      <w:pPr>
        <w:pStyle w:val="ListwithBullets"/>
        <w:rPr>
          <w:rStyle w:val="BodyCopyText"/>
        </w:rPr>
      </w:pPr>
      <w:bookmarkStart w:id="473" w:name="_Hlk46754063"/>
      <w:r w:rsidRPr="00080E0A">
        <w:rPr>
          <w:rStyle w:val="BodyCopyText"/>
        </w:rPr>
        <w:t xml:space="preserve">Video 3:  </w:t>
      </w:r>
      <w:hyperlink r:id="rId141" w:history="1">
        <w:r w:rsidRPr="00080E0A">
          <w:rPr>
            <w:rStyle w:val="BodyCopyText"/>
            <w:color w:val="0000FF"/>
            <w:u w:val="single"/>
          </w:rPr>
          <w:t>Working with Tervita</w:t>
        </w:r>
        <w:r w:rsidRPr="00080E0A">
          <w:rPr>
            <w:rStyle w:val="BodyCopyText"/>
          </w:rPr>
          <w:t xml:space="preserve"> </w:t>
        </w:r>
      </w:hyperlink>
      <w:r w:rsidRPr="00080E0A">
        <w:rPr>
          <w:rStyle w:val="BodyCopyText"/>
        </w:rPr>
        <w:t xml:space="preserve"> (02 minutes 04 seconds)</w:t>
      </w:r>
      <w:r w:rsidR="00021036">
        <w:rPr>
          <w:rStyle w:val="BodyCopyText"/>
        </w:rPr>
        <w:t>.</w:t>
      </w:r>
    </w:p>
    <w:bookmarkEnd w:id="473"/>
    <w:p w14:paraId="6BADEDBB" w14:textId="77777777" w:rsidR="00F97D92" w:rsidRPr="00080E0A" w:rsidRDefault="00F97D92" w:rsidP="001A4DD0">
      <w:pPr>
        <w:pStyle w:val="ListwithBullets"/>
        <w:rPr>
          <w:rStyle w:val="BodyCopyText"/>
        </w:rPr>
      </w:pPr>
      <w:r w:rsidRPr="00080E0A">
        <w:rPr>
          <w:rStyle w:val="BodyCopyText"/>
        </w:rPr>
        <w:t xml:space="preserve">Video 4:  </w:t>
      </w:r>
      <w:hyperlink r:id="rId142" w:history="1">
        <w:r w:rsidRPr="00080E0A">
          <w:rPr>
            <w:rStyle w:val="BodyCopyText"/>
            <w:color w:val="0000FF"/>
            <w:u w:val="single"/>
          </w:rPr>
          <w:t>Shell Lets You Take Your Career to New Heights</w:t>
        </w:r>
      </w:hyperlink>
      <w:r w:rsidRPr="00080E0A">
        <w:rPr>
          <w:rStyle w:val="BodyCopyText"/>
        </w:rPr>
        <w:t xml:space="preserve"> </w:t>
      </w:r>
      <w:r w:rsidR="00DA6DAF">
        <w:rPr>
          <w:rStyle w:val="BodyCopyText"/>
        </w:rPr>
        <w:br/>
      </w:r>
      <w:r w:rsidRPr="00080E0A">
        <w:rPr>
          <w:rStyle w:val="BodyCopyText"/>
        </w:rPr>
        <w:t>(04 minute, 13 seconds)</w:t>
      </w:r>
      <w:r w:rsidR="00021036">
        <w:rPr>
          <w:rStyle w:val="BodyCopyText"/>
        </w:rPr>
        <w:t>.</w:t>
      </w:r>
    </w:p>
    <w:p w14:paraId="0A860F68" w14:textId="77777777" w:rsidR="00BF1713" w:rsidRPr="00080E0A" w:rsidRDefault="00BF1713" w:rsidP="001A4DD0">
      <w:pPr>
        <w:pStyle w:val="ListwithBullets"/>
        <w:rPr>
          <w:rStyle w:val="BodyCopyText"/>
        </w:rPr>
      </w:pPr>
      <w:r w:rsidRPr="00080E0A">
        <w:rPr>
          <w:rStyle w:val="BodyCopyText"/>
        </w:rPr>
        <w:t xml:space="preserve">Website 2:  </w:t>
      </w:r>
      <w:hyperlink r:id="rId143" w:history="1">
        <w:r w:rsidRPr="00080E0A">
          <w:rPr>
            <w:rStyle w:val="BodyCopyText"/>
            <w:color w:val="0000FF"/>
            <w:u w:val="single"/>
          </w:rPr>
          <w:t>Clean Energy Compression</w:t>
        </w:r>
      </w:hyperlink>
      <w:r w:rsidR="00021036" w:rsidRPr="00021036">
        <w:rPr>
          <w:rStyle w:val="BodyCopyText"/>
          <w:color w:val="0000FF"/>
        </w:rPr>
        <w:t>.</w:t>
      </w:r>
      <w:r w:rsidRPr="00080E0A">
        <w:rPr>
          <w:rStyle w:val="BodyCopyText"/>
        </w:rPr>
        <w:t xml:space="preserve"> </w:t>
      </w:r>
    </w:p>
    <w:p w14:paraId="5409AE9F" w14:textId="77777777" w:rsidR="00BF1713" w:rsidRPr="00080E0A" w:rsidRDefault="00BF1713" w:rsidP="001A4DD0">
      <w:pPr>
        <w:pStyle w:val="ListwithBullets"/>
        <w:rPr>
          <w:rStyle w:val="BodyCopyText"/>
        </w:rPr>
      </w:pPr>
      <w:r w:rsidRPr="00080E0A">
        <w:rPr>
          <w:rStyle w:val="BodyCopyText"/>
        </w:rPr>
        <w:lastRenderedPageBreak/>
        <w:t xml:space="preserve">Website 3:  </w:t>
      </w:r>
      <w:hyperlink r:id="rId144" w:history="1">
        <w:r w:rsidRPr="00080E0A">
          <w:rPr>
            <w:rStyle w:val="BodyCopyText"/>
            <w:color w:val="0000FF"/>
            <w:u w:val="single"/>
          </w:rPr>
          <w:t>Westport</w:t>
        </w:r>
      </w:hyperlink>
      <w:r w:rsidR="00021036" w:rsidRPr="00021036">
        <w:rPr>
          <w:rStyle w:val="BodyCopyText"/>
          <w:color w:val="0000FF"/>
        </w:rPr>
        <w:t>.</w:t>
      </w:r>
    </w:p>
    <w:p w14:paraId="127CD930" w14:textId="77777777" w:rsidR="00BF1713" w:rsidRPr="00080E0A" w:rsidRDefault="00BF1713" w:rsidP="001A4DD0">
      <w:pPr>
        <w:pStyle w:val="ListwithBullets"/>
        <w:rPr>
          <w:rStyle w:val="BodyCopyText"/>
        </w:rPr>
      </w:pPr>
      <w:r w:rsidRPr="00080E0A">
        <w:rPr>
          <w:rStyle w:val="BodyCopyText"/>
        </w:rPr>
        <w:t xml:space="preserve">Website 4:  </w:t>
      </w:r>
      <w:hyperlink r:id="rId145" w:history="1">
        <w:r w:rsidRPr="00080E0A">
          <w:rPr>
            <w:rStyle w:val="BodyCopyText"/>
            <w:color w:val="0000FF"/>
            <w:u w:val="single"/>
          </w:rPr>
          <w:t>Mott Electric GP</w:t>
        </w:r>
      </w:hyperlink>
      <w:r w:rsidR="00021036" w:rsidRPr="00021036">
        <w:rPr>
          <w:rStyle w:val="BodyCopyText"/>
          <w:color w:val="0000FF"/>
        </w:rPr>
        <w:t>.</w:t>
      </w:r>
    </w:p>
    <w:p w14:paraId="5AA4CE98" w14:textId="77777777" w:rsidR="00F97D92" w:rsidRPr="00080E0A" w:rsidRDefault="00A10C7F" w:rsidP="00F5470E">
      <w:pPr>
        <w:pStyle w:val="SubHeading4"/>
        <w:rPr>
          <w:rStyle w:val="BodyCopyText"/>
        </w:rPr>
      </w:pPr>
      <w:r>
        <w:rPr>
          <w:rStyle w:val="BodyCopyText"/>
        </w:rPr>
        <w:t>5.3.</w:t>
      </w:r>
      <w:r w:rsidR="00823E45">
        <w:rPr>
          <w:rStyle w:val="BodyCopyText"/>
        </w:rPr>
        <w:t>4.2</w:t>
      </w:r>
      <w:r>
        <w:rPr>
          <w:rStyle w:val="BodyCopyText"/>
        </w:rPr>
        <w:t xml:space="preserve">. </w:t>
      </w:r>
      <w:r w:rsidR="00F97D92" w:rsidRPr="00080E0A">
        <w:rPr>
          <w:rStyle w:val="BodyCopyText"/>
        </w:rPr>
        <w:t xml:space="preserve">Learning Activity 1 </w:t>
      </w:r>
      <w:bookmarkStart w:id="474" w:name="_Hlk46754156"/>
      <w:r w:rsidR="00F97D92" w:rsidRPr="00080E0A">
        <w:rPr>
          <w:rStyle w:val="BodyCopyText"/>
        </w:rPr>
        <w:t>What are my career goals and how can this program help me achieve them?</w:t>
      </w:r>
    </w:p>
    <w:bookmarkEnd w:id="474"/>
    <w:p w14:paraId="7F9673FB" w14:textId="77777777" w:rsidR="003C1039" w:rsidRPr="00080E0A" w:rsidRDefault="00B2361F" w:rsidP="003C1039">
      <w:pPr>
        <w:rPr>
          <w:rStyle w:val="BodyCopyText"/>
        </w:rPr>
      </w:pPr>
      <w:r w:rsidRPr="00080E0A">
        <w:rPr>
          <w:rStyle w:val="BodyCopyText"/>
        </w:rPr>
        <w:t>Learning A</w:t>
      </w:r>
      <w:r w:rsidR="003C1039" w:rsidRPr="00080E0A">
        <w:rPr>
          <w:rStyle w:val="BodyCopyText"/>
        </w:rPr>
        <w:t xml:space="preserve">ctivity </w:t>
      </w:r>
      <w:r w:rsidRPr="00080E0A">
        <w:rPr>
          <w:rStyle w:val="BodyCopyText"/>
        </w:rPr>
        <w:t xml:space="preserve">1 </w:t>
      </w:r>
      <w:r w:rsidR="003C1039" w:rsidRPr="00080E0A">
        <w:rPr>
          <w:rStyle w:val="BodyCopyText"/>
        </w:rPr>
        <w:t xml:space="preserve">is based on the information in videos 1, 2, 3, </w:t>
      </w:r>
      <w:r w:rsidRPr="00080E0A">
        <w:rPr>
          <w:rStyle w:val="BodyCopyText"/>
        </w:rPr>
        <w:t xml:space="preserve">and </w:t>
      </w:r>
      <w:r w:rsidR="003C1039" w:rsidRPr="00080E0A">
        <w:rPr>
          <w:rStyle w:val="BodyCopyText"/>
        </w:rPr>
        <w:t>4</w:t>
      </w:r>
      <w:r w:rsidR="004B1532" w:rsidRPr="00080E0A">
        <w:rPr>
          <w:rStyle w:val="BodyCopyText"/>
        </w:rPr>
        <w:t xml:space="preserve">, plus </w:t>
      </w:r>
      <w:r w:rsidR="003C1039" w:rsidRPr="00080E0A">
        <w:rPr>
          <w:rStyle w:val="BodyCopyText"/>
        </w:rPr>
        <w:t>websites 1, 2, 3,</w:t>
      </w:r>
      <w:r w:rsidR="004B1532" w:rsidRPr="00080E0A">
        <w:rPr>
          <w:rStyle w:val="BodyCopyText"/>
        </w:rPr>
        <w:t xml:space="preserve"> and 4</w:t>
      </w:r>
      <w:r w:rsidR="003C1039" w:rsidRPr="00080E0A">
        <w:rPr>
          <w:rStyle w:val="BodyCopyText"/>
        </w:rPr>
        <w:t xml:space="preserve">, and the </w:t>
      </w:r>
      <w:r w:rsidR="004B1532" w:rsidRPr="00080E0A">
        <w:rPr>
          <w:rStyle w:val="BodyCopyText"/>
        </w:rPr>
        <w:t xml:space="preserve">preceding </w:t>
      </w:r>
      <w:r w:rsidR="003C1039" w:rsidRPr="00080E0A">
        <w:rPr>
          <w:rStyle w:val="BodyCopyText"/>
        </w:rPr>
        <w:t xml:space="preserve">materials. </w:t>
      </w:r>
    </w:p>
    <w:p w14:paraId="49EC716C" w14:textId="77777777" w:rsidR="00202EF1" w:rsidRPr="00A71021" w:rsidRDefault="00202EF1" w:rsidP="00294831">
      <w:pPr>
        <w:pStyle w:val="BodyCopyITALICS"/>
      </w:pPr>
      <w:r w:rsidRPr="00A71021">
        <w:t>Instructions</w:t>
      </w:r>
    </w:p>
    <w:p w14:paraId="0EC82536" w14:textId="77777777" w:rsidR="00A74F68" w:rsidRPr="00080E0A" w:rsidRDefault="00A74F68" w:rsidP="00E34CB4">
      <w:pPr>
        <w:pStyle w:val="ListParagraph"/>
        <w:numPr>
          <w:ilvl w:val="0"/>
          <w:numId w:val="124"/>
        </w:numPr>
        <w:rPr>
          <w:rStyle w:val="BodyCopyText"/>
        </w:rPr>
      </w:pPr>
      <w:r w:rsidRPr="00080E0A">
        <w:rPr>
          <w:rStyle w:val="BodyCopyText"/>
        </w:rPr>
        <w:t xml:space="preserve">Have the students watch videos 1, 2, 3, and 4 and review websites 1, 2, 3, </w:t>
      </w:r>
      <w:r w:rsidR="004B1532" w:rsidRPr="00080E0A">
        <w:rPr>
          <w:rStyle w:val="BodyCopyText"/>
        </w:rPr>
        <w:t xml:space="preserve">and </w:t>
      </w:r>
      <w:r w:rsidRPr="00080E0A">
        <w:rPr>
          <w:rStyle w:val="BodyCopyText"/>
        </w:rPr>
        <w:t>4</w:t>
      </w:r>
      <w:r w:rsidR="00823E45">
        <w:rPr>
          <w:rStyle w:val="BodyCopyText"/>
        </w:rPr>
        <w:t>.</w:t>
      </w:r>
    </w:p>
    <w:p w14:paraId="2F484E74" w14:textId="77777777" w:rsidR="005B6CA3" w:rsidRPr="00080E0A" w:rsidRDefault="00202EF1" w:rsidP="00E34CB4">
      <w:pPr>
        <w:pStyle w:val="ListParagraph"/>
        <w:numPr>
          <w:ilvl w:val="0"/>
          <w:numId w:val="124"/>
        </w:numPr>
        <w:rPr>
          <w:rStyle w:val="BodyCopyText"/>
        </w:rPr>
      </w:pPr>
      <w:r w:rsidRPr="00080E0A">
        <w:rPr>
          <w:rStyle w:val="BodyCopyText"/>
        </w:rPr>
        <w:t xml:space="preserve">Ask students to </w:t>
      </w:r>
      <w:r w:rsidR="005B6CA3" w:rsidRPr="00080E0A">
        <w:rPr>
          <w:rStyle w:val="BodyCopyText"/>
        </w:rPr>
        <w:t xml:space="preserve">complete the following exercise: </w:t>
      </w:r>
    </w:p>
    <w:p w14:paraId="03F676B6" w14:textId="77777777" w:rsidR="00A74F68" w:rsidRPr="00080E0A" w:rsidRDefault="005B6CA3" w:rsidP="00E34CB4">
      <w:pPr>
        <w:pStyle w:val="ListParagraph"/>
        <w:numPr>
          <w:ilvl w:val="0"/>
          <w:numId w:val="130"/>
        </w:numPr>
        <w:rPr>
          <w:rStyle w:val="BodyCopyText"/>
        </w:rPr>
      </w:pPr>
      <w:r w:rsidRPr="00080E0A">
        <w:rPr>
          <w:rStyle w:val="BodyCopyText"/>
        </w:rPr>
        <w:t>I</w:t>
      </w:r>
      <w:r w:rsidR="00A74F68" w:rsidRPr="00080E0A">
        <w:rPr>
          <w:rStyle w:val="BodyCopyText"/>
        </w:rPr>
        <w:t>dentify their goals</w:t>
      </w:r>
      <w:r w:rsidR="00823E45">
        <w:rPr>
          <w:rStyle w:val="BodyCopyText"/>
        </w:rPr>
        <w:t>.</w:t>
      </w:r>
    </w:p>
    <w:p w14:paraId="2134CAEF" w14:textId="77777777" w:rsidR="004B1532" w:rsidRPr="00080E0A" w:rsidRDefault="004B1532" w:rsidP="00E34CB4">
      <w:pPr>
        <w:pStyle w:val="ListParagraph"/>
        <w:numPr>
          <w:ilvl w:val="0"/>
          <w:numId w:val="130"/>
        </w:numPr>
        <w:rPr>
          <w:rStyle w:val="BodyCopyText"/>
        </w:rPr>
      </w:pPr>
      <w:r w:rsidRPr="00080E0A">
        <w:rPr>
          <w:rStyle w:val="BodyCopyText"/>
        </w:rPr>
        <w:t>Why they ar</w:t>
      </w:r>
      <w:r w:rsidR="00A67DE1" w:rsidRPr="00080E0A">
        <w:rPr>
          <w:rStyle w:val="BodyCopyText"/>
        </w:rPr>
        <w:t>e</w:t>
      </w:r>
      <w:r w:rsidRPr="00080E0A">
        <w:rPr>
          <w:rStyle w:val="BodyCopyText"/>
        </w:rPr>
        <w:t xml:space="preserve"> taking the class</w:t>
      </w:r>
      <w:r w:rsidR="00A67DE1" w:rsidRPr="00080E0A">
        <w:rPr>
          <w:rStyle w:val="BodyCopyText"/>
        </w:rPr>
        <w:t>?</w:t>
      </w:r>
    </w:p>
    <w:p w14:paraId="0159E9C0" w14:textId="77777777" w:rsidR="00A74F68" w:rsidRPr="00080E0A" w:rsidRDefault="00A74F68" w:rsidP="00E34CB4">
      <w:pPr>
        <w:pStyle w:val="ListParagraph"/>
        <w:numPr>
          <w:ilvl w:val="0"/>
          <w:numId w:val="130"/>
        </w:numPr>
        <w:rPr>
          <w:rStyle w:val="BodyCopyText"/>
        </w:rPr>
      </w:pPr>
      <w:bookmarkStart w:id="475" w:name="_Hlk47969665"/>
      <w:r w:rsidRPr="00080E0A">
        <w:rPr>
          <w:rStyle w:val="BodyCopyText"/>
        </w:rPr>
        <w:t xml:space="preserve">What information are </w:t>
      </w:r>
      <w:r w:rsidR="008620B8" w:rsidRPr="00080E0A">
        <w:rPr>
          <w:rStyle w:val="BodyCopyText"/>
        </w:rPr>
        <w:t xml:space="preserve">they </w:t>
      </w:r>
      <w:r w:rsidRPr="00080E0A">
        <w:rPr>
          <w:rStyle w:val="BodyCopyText"/>
        </w:rPr>
        <w:t xml:space="preserve">hoping to get out of </w:t>
      </w:r>
      <w:r w:rsidR="008620B8" w:rsidRPr="00080E0A">
        <w:rPr>
          <w:rStyle w:val="BodyCopyText"/>
        </w:rPr>
        <w:t xml:space="preserve">this course </w:t>
      </w:r>
      <w:r w:rsidRPr="00080E0A">
        <w:rPr>
          <w:rStyle w:val="BodyCopyText"/>
        </w:rPr>
        <w:t xml:space="preserve">that could put </w:t>
      </w:r>
      <w:r w:rsidR="008620B8" w:rsidRPr="00080E0A">
        <w:rPr>
          <w:rStyle w:val="BodyCopyText"/>
        </w:rPr>
        <w:t xml:space="preserve">them </w:t>
      </w:r>
      <w:r w:rsidRPr="00080E0A">
        <w:rPr>
          <w:rStyle w:val="BodyCopyText"/>
        </w:rPr>
        <w:t xml:space="preserve">on the career path </w:t>
      </w:r>
      <w:r w:rsidR="008620B8" w:rsidRPr="00080E0A">
        <w:rPr>
          <w:rStyle w:val="BodyCopyText"/>
        </w:rPr>
        <w:t xml:space="preserve">they </w:t>
      </w:r>
      <w:r w:rsidRPr="00080E0A">
        <w:rPr>
          <w:rStyle w:val="BodyCopyText"/>
        </w:rPr>
        <w:t xml:space="preserve">are looking for?  </w:t>
      </w:r>
    </w:p>
    <w:bookmarkEnd w:id="475"/>
    <w:p w14:paraId="716923B1" w14:textId="77777777" w:rsidR="00202EF1" w:rsidRPr="00080E0A" w:rsidRDefault="00A74F68" w:rsidP="00E34CB4">
      <w:pPr>
        <w:pStyle w:val="ListParagraph"/>
        <w:numPr>
          <w:ilvl w:val="0"/>
          <w:numId w:val="130"/>
        </w:numPr>
        <w:rPr>
          <w:rStyle w:val="BodyCopyText"/>
        </w:rPr>
      </w:pPr>
      <w:r w:rsidRPr="00080E0A">
        <w:rPr>
          <w:rStyle w:val="BodyCopyText"/>
        </w:rPr>
        <w:t xml:space="preserve">Have </w:t>
      </w:r>
      <w:r w:rsidR="008620B8" w:rsidRPr="00080E0A">
        <w:rPr>
          <w:rStyle w:val="BodyCopyText"/>
        </w:rPr>
        <w:t xml:space="preserve">they </w:t>
      </w:r>
      <w:r w:rsidRPr="00080E0A">
        <w:rPr>
          <w:rStyle w:val="BodyCopyText"/>
        </w:rPr>
        <w:t>found it yet?</w:t>
      </w:r>
    </w:p>
    <w:p w14:paraId="698B3F4D" w14:textId="77777777" w:rsidR="008620B8" w:rsidRPr="00080E0A" w:rsidRDefault="008620B8" w:rsidP="00E34CB4">
      <w:pPr>
        <w:pStyle w:val="ListParagraph"/>
        <w:numPr>
          <w:ilvl w:val="0"/>
          <w:numId w:val="173"/>
        </w:numPr>
        <w:rPr>
          <w:rStyle w:val="BodyCopyText"/>
        </w:rPr>
      </w:pPr>
      <w:r w:rsidRPr="00080E0A">
        <w:rPr>
          <w:rStyle w:val="BodyCopyText"/>
        </w:rPr>
        <w:t xml:space="preserve">Have students review the list of possible </w:t>
      </w:r>
      <w:r w:rsidR="00B525DA" w:rsidRPr="00080E0A">
        <w:rPr>
          <w:rStyle w:val="BodyCopyText"/>
        </w:rPr>
        <w:t xml:space="preserve">jobs and </w:t>
      </w:r>
      <w:r w:rsidRPr="00080E0A">
        <w:rPr>
          <w:rStyle w:val="BodyCopyText"/>
        </w:rPr>
        <w:t>careers in the upstream, midstream and downstream sectors</w:t>
      </w:r>
      <w:r w:rsidR="00823E45">
        <w:rPr>
          <w:rStyle w:val="BodyCopyText"/>
        </w:rPr>
        <w:t>.</w:t>
      </w:r>
    </w:p>
    <w:p w14:paraId="1E08580C" w14:textId="77777777" w:rsidR="008620B8" w:rsidRPr="00080E0A" w:rsidRDefault="008620B8" w:rsidP="00E34CB4">
      <w:pPr>
        <w:pStyle w:val="ListParagraph"/>
        <w:numPr>
          <w:ilvl w:val="0"/>
          <w:numId w:val="173"/>
        </w:numPr>
        <w:rPr>
          <w:rStyle w:val="BodyCopyText"/>
        </w:rPr>
      </w:pPr>
      <w:r w:rsidRPr="00080E0A">
        <w:rPr>
          <w:rStyle w:val="BodyCopyText"/>
        </w:rPr>
        <w:t xml:space="preserve">Create a list of any jobs </w:t>
      </w:r>
      <w:r w:rsidR="00B525DA" w:rsidRPr="00080E0A">
        <w:rPr>
          <w:rStyle w:val="BodyCopyText"/>
        </w:rPr>
        <w:t xml:space="preserve">and careers </w:t>
      </w:r>
      <w:r w:rsidRPr="00080E0A">
        <w:rPr>
          <w:rStyle w:val="BodyCopyText"/>
        </w:rPr>
        <w:t>that they are interested in pursuing</w:t>
      </w:r>
      <w:r w:rsidR="00823E45">
        <w:rPr>
          <w:rStyle w:val="BodyCopyText"/>
        </w:rPr>
        <w:t>.</w:t>
      </w:r>
    </w:p>
    <w:p w14:paraId="41268D7D" w14:textId="77777777" w:rsidR="006F34FE" w:rsidRPr="006F34FE" w:rsidRDefault="006F34FE" w:rsidP="00E34CB4">
      <w:pPr>
        <w:pStyle w:val="ListParagraph"/>
        <w:numPr>
          <w:ilvl w:val="0"/>
          <w:numId w:val="173"/>
        </w:numPr>
        <w:rPr>
          <w:rStyle w:val="BodyCopyText"/>
        </w:rPr>
      </w:pPr>
      <w:r>
        <w:rPr>
          <w:rStyle w:val="BodyCopyText"/>
        </w:rPr>
        <w:br w:type="page"/>
      </w:r>
    </w:p>
    <w:p w14:paraId="7F0ED909" w14:textId="77777777" w:rsidR="008C17C3" w:rsidRPr="006F34FE" w:rsidRDefault="008C17C3" w:rsidP="00E34CB4">
      <w:pPr>
        <w:pStyle w:val="ListParagraph"/>
        <w:numPr>
          <w:ilvl w:val="0"/>
          <w:numId w:val="174"/>
        </w:numPr>
        <w:rPr>
          <w:rStyle w:val="BodyCopyText"/>
        </w:rPr>
      </w:pPr>
      <w:r w:rsidRPr="00080E0A">
        <w:rPr>
          <w:rStyle w:val="BodyCopyText"/>
        </w:rPr>
        <w:lastRenderedPageBreak/>
        <w:t>Remind them that they need to keep this list handy, as they will use it at the end of the module</w:t>
      </w:r>
      <w:r w:rsidR="00823E45">
        <w:rPr>
          <w:rStyle w:val="BodyCopyText"/>
        </w:rPr>
        <w:t>.</w:t>
      </w:r>
      <w:r w:rsidRPr="00080E0A">
        <w:rPr>
          <w:rStyle w:val="BodyCopyText"/>
        </w:rPr>
        <w:t xml:space="preserve"> </w:t>
      </w:r>
    </w:p>
    <w:p w14:paraId="77A92C4C" w14:textId="77777777" w:rsidR="00202EF1" w:rsidRPr="00080E0A" w:rsidRDefault="008C17C3" w:rsidP="00E34CB4">
      <w:pPr>
        <w:pStyle w:val="ListParagraph"/>
        <w:numPr>
          <w:ilvl w:val="1"/>
          <w:numId w:val="175"/>
        </w:numPr>
        <w:rPr>
          <w:rStyle w:val="BodyCopyText"/>
        </w:rPr>
      </w:pPr>
      <w:r w:rsidRPr="00080E0A">
        <w:rPr>
          <w:rStyle w:val="BodyCopyText"/>
        </w:rPr>
        <w:t xml:space="preserve">Encourage students to add to this list if they identify additional </w:t>
      </w:r>
      <w:r w:rsidR="00B525DA" w:rsidRPr="00080E0A">
        <w:rPr>
          <w:rStyle w:val="BodyCopyText"/>
        </w:rPr>
        <w:t xml:space="preserve">jobs and </w:t>
      </w:r>
      <w:r w:rsidR="008620B8" w:rsidRPr="00080E0A">
        <w:rPr>
          <w:rStyle w:val="BodyCopyText"/>
        </w:rPr>
        <w:t>career opportunities</w:t>
      </w:r>
      <w:r w:rsidRPr="00080E0A">
        <w:rPr>
          <w:rStyle w:val="BodyCopyText"/>
        </w:rPr>
        <w:t xml:space="preserve"> as they move through the remainder of this module</w:t>
      </w:r>
      <w:r w:rsidR="00823E45">
        <w:rPr>
          <w:rStyle w:val="BodyCopyText"/>
        </w:rPr>
        <w:t>.</w:t>
      </w:r>
      <w:r w:rsidR="008620B8" w:rsidRPr="00080E0A">
        <w:rPr>
          <w:rStyle w:val="BodyCopyText"/>
        </w:rPr>
        <w:t xml:space="preserve"> </w:t>
      </w:r>
    </w:p>
    <w:p w14:paraId="30154D88" w14:textId="77777777" w:rsidR="008C17C3" w:rsidRPr="00FD710B" w:rsidRDefault="00823E45" w:rsidP="00F5470E">
      <w:pPr>
        <w:pStyle w:val="SubHeading4"/>
      </w:pPr>
      <w:r>
        <w:rPr>
          <w:rStyle w:val="BodyCopyText"/>
        </w:rPr>
        <w:t xml:space="preserve">5.3.4.3. </w:t>
      </w:r>
      <w:r w:rsidR="008C17C3">
        <w:t xml:space="preserve">Where to Find Information About </w:t>
      </w:r>
      <w:r w:rsidR="008C17C3" w:rsidRPr="00FD710B">
        <w:t>Jobs</w:t>
      </w:r>
    </w:p>
    <w:p w14:paraId="3C4C1FDE" w14:textId="77777777" w:rsidR="008C17C3" w:rsidRPr="00080E0A" w:rsidRDefault="002731AB" w:rsidP="00823E45">
      <w:pPr>
        <w:rPr>
          <w:rStyle w:val="BodyCopyText"/>
        </w:rPr>
      </w:pPr>
      <w:r w:rsidRPr="00080E0A">
        <w:rPr>
          <w:rStyle w:val="BodyCopyText"/>
        </w:rPr>
        <w:t>This section provides links to additional videos and websites that students should review as part of their job and career search.</w:t>
      </w:r>
    </w:p>
    <w:p w14:paraId="4F6F49BC" w14:textId="77777777" w:rsidR="00A67DE1" w:rsidRPr="00080E0A" w:rsidRDefault="00A67DE1" w:rsidP="001A4DD0">
      <w:pPr>
        <w:pStyle w:val="ListwithBullets"/>
        <w:rPr>
          <w:rStyle w:val="BodyCopyText"/>
        </w:rPr>
      </w:pPr>
      <w:r w:rsidRPr="00080E0A">
        <w:rPr>
          <w:rStyle w:val="BodyCopyText"/>
        </w:rPr>
        <w:t xml:space="preserve">Video 5:  </w:t>
      </w:r>
      <w:hyperlink r:id="rId146" w:history="1">
        <w:r w:rsidRPr="00080E0A">
          <w:rPr>
            <w:rStyle w:val="BodyCopyText"/>
            <w:color w:val="0000FF"/>
            <w:u w:val="single"/>
          </w:rPr>
          <w:t>BC Jobs Plan: Liquefied Natural Gas - How Can We Seize the Opportunity?</w:t>
        </w:r>
      </w:hyperlink>
      <w:r w:rsidRPr="00080E0A">
        <w:rPr>
          <w:rStyle w:val="BodyCopyText"/>
        </w:rPr>
        <w:t xml:space="preserve"> (01 minute, 30 seconds)</w:t>
      </w:r>
      <w:r w:rsidR="00021036">
        <w:rPr>
          <w:rStyle w:val="BodyCopyText"/>
        </w:rPr>
        <w:t>.</w:t>
      </w:r>
    </w:p>
    <w:p w14:paraId="7B6C9313" w14:textId="77777777" w:rsidR="00A67DE1" w:rsidRPr="00080E0A" w:rsidRDefault="00A67DE1" w:rsidP="001A4DD0">
      <w:pPr>
        <w:pStyle w:val="ListwithBullets"/>
        <w:rPr>
          <w:rStyle w:val="BodyCopyText"/>
        </w:rPr>
      </w:pPr>
      <w:r w:rsidRPr="00080E0A">
        <w:rPr>
          <w:rStyle w:val="BodyCopyText"/>
        </w:rPr>
        <w:t xml:space="preserve">Video 6:  </w:t>
      </w:r>
      <w:hyperlink r:id="rId147" w:history="1">
        <w:r w:rsidRPr="00080E0A">
          <w:rPr>
            <w:rStyle w:val="BodyCopyText"/>
            <w:color w:val="0000FF"/>
            <w:u w:val="single"/>
          </w:rPr>
          <w:t>LNG Workforce</w:t>
        </w:r>
      </w:hyperlink>
      <w:r w:rsidRPr="00080E0A">
        <w:rPr>
          <w:rStyle w:val="BodyCopyText"/>
        </w:rPr>
        <w:t xml:space="preserve"> (02 minutes, 38 seconds)</w:t>
      </w:r>
      <w:r w:rsidR="00021036">
        <w:rPr>
          <w:rStyle w:val="BodyCopyText"/>
        </w:rPr>
        <w:t>.</w:t>
      </w:r>
    </w:p>
    <w:p w14:paraId="0F5341AE" w14:textId="77777777" w:rsidR="00A67DE1" w:rsidRPr="00080E0A" w:rsidRDefault="00A67DE1" w:rsidP="001A4DD0">
      <w:pPr>
        <w:pStyle w:val="ListwithBullets"/>
        <w:rPr>
          <w:rStyle w:val="BodyCopyText"/>
        </w:rPr>
      </w:pPr>
      <w:r w:rsidRPr="00080E0A">
        <w:rPr>
          <w:rStyle w:val="BodyCopyText"/>
        </w:rPr>
        <w:t xml:space="preserve">Website 5:  </w:t>
      </w:r>
      <w:hyperlink r:id="rId148" w:history="1">
        <w:r w:rsidRPr="00080E0A">
          <w:rPr>
            <w:rStyle w:val="BodyCopyText"/>
            <w:color w:val="0000FF"/>
            <w:u w:val="single"/>
          </w:rPr>
          <w:t>Careers in Oil &amp; Gas</w:t>
        </w:r>
      </w:hyperlink>
      <w:r w:rsidR="00021036" w:rsidRPr="00021036">
        <w:rPr>
          <w:rStyle w:val="BodyCopyText"/>
          <w:color w:val="0000FF"/>
        </w:rPr>
        <w:t>.</w:t>
      </w:r>
    </w:p>
    <w:p w14:paraId="080B7AC5" w14:textId="77777777" w:rsidR="00A67DE1" w:rsidRPr="00080E0A" w:rsidRDefault="00A67DE1" w:rsidP="001A4DD0">
      <w:pPr>
        <w:pStyle w:val="ListwithBullets"/>
        <w:rPr>
          <w:rStyle w:val="BodyCopyText"/>
        </w:rPr>
      </w:pPr>
      <w:r w:rsidRPr="00080E0A">
        <w:rPr>
          <w:rStyle w:val="BodyCopyText"/>
        </w:rPr>
        <w:t xml:space="preserve">Website 6:  </w:t>
      </w:r>
      <w:hyperlink r:id="rId149" w:history="1">
        <w:r w:rsidRPr="00080E0A">
          <w:rPr>
            <w:rStyle w:val="BodyCopyText"/>
            <w:color w:val="0000FF"/>
            <w:u w:val="single"/>
          </w:rPr>
          <w:t>Coastal GasLink Pipeline Project</w:t>
        </w:r>
      </w:hyperlink>
      <w:r w:rsidR="00021036" w:rsidRPr="00021036">
        <w:rPr>
          <w:rStyle w:val="BodyCopyText"/>
          <w:color w:val="0000FF"/>
        </w:rPr>
        <w:t>.</w:t>
      </w:r>
    </w:p>
    <w:p w14:paraId="3B7180C7" w14:textId="77777777" w:rsidR="00A67DE1" w:rsidRPr="00080E0A" w:rsidRDefault="00A67DE1" w:rsidP="001A4DD0">
      <w:pPr>
        <w:pStyle w:val="ListwithBullets"/>
        <w:rPr>
          <w:rStyle w:val="BodyCopyText"/>
        </w:rPr>
      </w:pPr>
      <w:r w:rsidRPr="00080E0A">
        <w:rPr>
          <w:rStyle w:val="BodyCopyText"/>
        </w:rPr>
        <w:t xml:space="preserve">Website 7:  </w:t>
      </w:r>
      <w:hyperlink r:id="rId150" w:history="1">
        <w:r w:rsidRPr="00080E0A">
          <w:rPr>
            <w:rStyle w:val="BodyCopyText"/>
            <w:color w:val="0000FF"/>
            <w:u w:val="single"/>
          </w:rPr>
          <w:t>LNG Canada / JGC Fluor BC LNG Joint Venture</w:t>
        </w:r>
      </w:hyperlink>
      <w:r w:rsidR="00021036" w:rsidRPr="00021036">
        <w:rPr>
          <w:rStyle w:val="BodyCopyText"/>
          <w:color w:val="0000FF"/>
        </w:rPr>
        <w:t>.</w:t>
      </w:r>
    </w:p>
    <w:p w14:paraId="0C662864" w14:textId="77777777" w:rsidR="00A67DE1" w:rsidRPr="00080E0A" w:rsidRDefault="00A67DE1" w:rsidP="001A4DD0">
      <w:pPr>
        <w:pStyle w:val="ListwithBullets"/>
        <w:rPr>
          <w:rStyle w:val="BodyCopyText"/>
        </w:rPr>
      </w:pPr>
      <w:r w:rsidRPr="00080E0A">
        <w:rPr>
          <w:rStyle w:val="BodyCopyText"/>
        </w:rPr>
        <w:t xml:space="preserve">Website 8:  </w:t>
      </w:r>
      <w:hyperlink r:id="rId151" w:history="1">
        <w:r w:rsidRPr="00080E0A">
          <w:rPr>
            <w:rStyle w:val="BodyCopyText"/>
            <w:color w:val="0000FF"/>
            <w:u w:val="single"/>
          </w:rPr>
          <w:t>Skilled Trades Employment Program</w:t>
        </w:r>
      </w:hyperlink>
      <w:r w:rsidR="00021036" w:rsidRPr="00021036">
        <w:rPr>
          <w:rStyle w:val="BodyCopyText"/>
          <w:color w:val="0000FF"/>
        </w:rPr>
        <w:t>.</w:t>
      </w:r>
    </w:p>
    <w:p w14:paraId="46282C7D" w14:textId="77777777" w:rsidR="00A67DE1" w:rsidRPr="00080E0A" w:rsidRDefault="00A67DE1" w:rsidP="001A4DD0">
      <w:pPr>
        <w:pStyle w:val="ListwithBullets"/>
        <w:rPr>
          <w:rStyle w:val="BodyCopyText"/>
        </w:rPr>
      </w:pPr>
      <w:r w:rsidRPr="00080E0A">
        <w:rPr>
          <w:rStyle w:val="BodyCopyText"/>
        </w:rPr>
        <w:t xml:space="preserve">Website 9:  </w:t>
      </w:r>
      <w:hyperlink r:id="rId152" w:history="1">
        <w:r w:rsidRPr="00080E0A">
          <w:rPr>
            <w:rStyle w:val="BodyCopyText"/>
            <w:color w:val="0000FF"/>
            <w:u w:val="single"/>
          </w:rPr>
          <w:t>Aboriginal Job Board</w:t>
        </w:r>
      </w:hyperlink>
      <w:r w:rsidR="00021036" w:rsidRPr="00021036">
        <w:rPr>
          <w:rStyle w:val="BodyCopyText"/>
          <w:color w:val="0000FF"/>
        </w:rPr>
        <w:t>.</w:t>
      </w:r>
      <w:r w:rsidRPr="00080E0A">
        <w:rPr>
          <w:rStyle w:val="BodyCopyText"/>
        </w:rPr>
        <w:t xml:space="preserve"> </w:t>
      </w:r>
    </w:p>
    <w:p w14:paraId="0E3F9F0A" w14:textId="77777777" w:rsidR="00A67DE1" w:rsidRPr="00080E0A" w:rsidRDefault="00A67DE1" w:rsidP="001A4DD0">
      <w:pPr>
        <w:pStyle w:val="ListwithBullets"/>
        <w:rPr>
          <w:rStyle w:val="BodyCopyText"/>
        </w:rPr>
      </w:pPr>
      <w:r w:rsidRPr="00080E0A">
        <w:rPr>
          <w:rStyle w:val="BodyCopyText"/>
        </w:rPr>
        <w:t xml:space="preserve">Website 10:  </w:t>
      </w:r>
      <w:hyperlink r:id="rId153" w:history="1">
        <w:r w:rsidRPr="00080E0A">
          <w:rPr>
            <w:rStyle w:val="BodyCopyText"/>
            <w:color w:val="0000FF"/>
            <w:u w:val="single"/>
          </w:rPr>
          <w:t>Indeed.com</w:t>
        </w:r>
      </w:hyperlink>
      <w:r w:rsidR="00021036" w:rsidRPr="00021036">
        <w:rPr>
          <w:rStyle w:val="BodyCopyText"/>
          <w:color w:val="0000FF"/>
        </w:rPr>
        <w:t>.</w:t>
      </w:r>
    </w:p>
    <w:p w14:paraId="39C4FE20" w14:textId="77777777" w:rsidR="004956D5" w:rsidRPr="00080E0A" w:rsidRDefault="00823E45" w:rsidP="00021036">
      <w:pPr>
        <w:pStyle w:val="SubHeading4"/>
        <w:spacing w:after="120"/>
        <w:rPr>
          <w:rStyle w:val="BodyCopyText"/>
        </w:rPr>
      </w:pPr>
      <w:bookmarkStart w:id="476" w:name="_Hlk47967041"/>
      <w:r>
        <w:rPr>
          <w:rStyle w:val="BodyCopyText"/>
        </w:rPr>
        <w:t xml:space="preserve">5.3.4.4. </w:t>
      </w:r>
      <w:r w:rsidR="004956D5" w:rsidRPr="00080E0A">
        <w:rPr>
          <w:rStyle w:val="BodyCopyText"/>
        </w:rPr>
        <w:t>Learning Activity 2 How do I find information about companies that service the gas industry?</w:t>
      </w:r>
    </w:p>
    <w:bookmarkEnd w:id="476"/>
    <w:p w14:paraId="5555F401" w14:textId="77777777" w:rsidR="00202EF1" w:rsidRPr="00080E0A" w:rsidRDefault="00A35894" w:rsidP="00202EF1">
      <w:pPr>
        <w:rPr>
          <w:rStyle w:val="BodyCopyText"/>
        </w:rPr>
      </w:pPr>
      <w:r w:rsidRPr="00080E0A">
        <w:rPr>
          <w:rStyle w:val="BodyCopyText"/>
        </w:rPr>
        <w:t>This activity is based on the information contained in videos 5 and 6, and websites 6</w:t>
      </w:r>
      <w:r w:rsidR="00BB0B8C" w:rsidRPr="00080E0A">
        <w:rPr>
          <w:rStyle w:val="BodyCopyText"/>
        </w:rPr>
        <w:t xml:space="preserve"> through </w:t>
      </w:r>
      <w:r w:rsidRPr="00080E0A">
        <w:rPr>
          <w:rStyle w:val="BodyCopyText"/>
        </w:rPr>
        <w:t>10,</w:t>
      </w:r>
      <w:r w:rsidR="00BB0B8C" w:rsidRPr="00080E0A">
        <w:rPr>
          <w:rStyle w:val="BodyCopyText"/>
        </w:rPr>
        <w:t xml:space="preserve"> a well as </w:t>
      </w:r>
      <w:r w:rsidRPr="00080E0A">
        <w:rPr>
          <w:rStyle w:val="BodyCopyText"/>
        </w:rPr>
        <w:t xml:space="preserve">the industry association websites listed in Module 2.3 that </w:t>
      </w:r>
      <w:r w:rsidR="00BB0B8C" w:rsidRPr="00080E0A">
        <w:rPr>
          <w:rStyle w:val="BodyCopyText"/>
        </w:rPr>
        <w:t xml:space="preserve">students </w:t>
      </w:r>
      <w:r w:rsidRPr="00080E0A">
        <w:rPr>
          <w:rStyle w:val="BodyCopyText"/>
        </w:rPr>
        <w:t xml:space="preserve">have already </w:t>
      </w:r>
      <w:r w:rsidR="00BB0B8C" w:rsidRPr="00080E0A">
        <w:rPr>
          <w:rStyle w:val="BodyCopyText"/>
        </w:rPr>
        <w:t>re</w:t>
      </w:r>
      <w:r w:rsidRPr="00080E0A">
        <w:rPr>
          <w:rStyle w:val="BodyCopyText"/>
        </w:rPr>
        <w:t>viewed</w:t>
      </w:r>
      <w:r w:rsidR="00202EF1" w:rsidRPr="00080E0A">
        <w:rPr>
          <w:rStyle w:val="BodyCopyText"/>
        </w:rPr>
        <w:t>.</w:t>
      </w:r>
    </w:p>
    <w:p w14:paraId="5D7EB728" w14:textId="77777777" w:rsidR="00202EF1" w:rsidRPr="00A71021" w:rsidRDefault="00202EF1" w:rsidP="00294831">
      <w:pPr>
        <w:pStyle w:val="BodyCopyITALICS"/>
      </w:pPr>
      <w:r w:rsidRPr="00A71021">
        <w:lastRenderedPageBreak/>
        <w:t>Instructions</w:t>
      </w:r>
    </w:p>
    <w:p w14:paraId="61456FD7" w14:textId="77777777" w:rsidR="00230DED" w:rsidRPr="00080E0A" w:rsidRDefault="00021036" w:rsidP="00E34CB4">
      <w:pPr>
        <w:pStyle w:val="ListParagraph"/>
        <w:numPr>
          <w:ilvl w:val="0"/>
          <w:numId w:val="20"/>
        </w:numPr>
        <w:rPr>
          <w:rStyle w:val="BodyCopyText"/>
        </w:rPr>
      </w:pPr>
      <w:r>
        <w:rPr>
          <w:rStyle w:val="BodyCopyText"/>
        </w:rPr>
        <w:t xml:space="preserve"> </w:t>
      </w:r>
      <w:r w:rsidR="00230DED" w:rsidRPr="00080E0A">
        <w:rPr>
          <w:rStyle w:val="BodyCopyText"/>
        </w:rPr>
        <w:t>Ask the students to watch videos 6 and 7; review websites 6-1</w:t>
      </w:r>
      <w:r w:rsidR="00BB0B8C" w:rsidRPr="00080E0A">
        <w:rPr>
          <w:rStyle w:val="BodyCopyText"/>
        </w:rPr>
        <w:t>0</w:t>
      </w:r>
      <w:r w:rsidR="00230DED" w:rsidRPr="00080E0A">
        <w:rPr>
          <w:rStyle w:val="BodyCopyText"/>
        </w:rPr>
        <w:t>; review the industry association websites in Module 2.3; and then complete the following</w:t>
      </w:r>
      <w:r w:rsidR="00823E45">
        <w:rPr>
          <w:rStyle w:val="BodyCopyText"/>
        </w:rPr>
        <w:t>.</w:t>
      </w:r>
      <w:r w:rsidR="00230DED" w:rsidRPr="00080E0A">
        <w:rPr>
          <w:rStyle w:val="BodyCopyText"/>
        </w:rPr>
        <w:t xml:space="preserve"> </w:t>
      </w:r>
    </w:p>
    <w:p w14:paraId="3FE0840A" w14:textId="77777777" w:rsidR="00230DED" w:rsidRPr="00080E0A" w:rsidRDefault="00021036" w:rsidP="00E34CB4">
      <w:pPr>
        <w:pStyle w:val="ListParagraph"/>
        <w:numPr>
          <w:ilvl w:val="0"/>
          <w:numId w:val="20"/>
        </w:numPr>
        <w:rPr>
          <w:rStyle w:val="BodyCopyText"/>
        </w:rPr>
      </w:pPr>
      <w:r>
        <w:rPr>
          <w:rStyle w:val="BodyCopyText"/>
        </w:rPr>
        <w:t xml:space="preserve"> </w:t>
      </w:r>
      <w:r w:rsidR="00230DED" w:rsidRPr="00080E0A">
        <w:rPr>
          <w:rStyle w:val="BodyCopyText"/>
        </w:rPr>
        <w:t>Divide the class into groups of two or three</w:t>
      </w:r>
      <w:r w:rsidR="00823E45">
        <w:rPr>
          <w:rStyle w:val="BodyCopyText"/>
        </w:rPr>
        <w:t>.</w:t>
      </w:r>
    </w:p>
    <w:p w14:paraId="233653EB" w14:textId="77777777" w:rsidR="004B46E2" w:rsidRPr="00080E0A" w:rsidRDefault="00E92451" w:rsidP="00E34CB4">
      <w:pPr>
        <w:pStyle w:val="ListParagraph"/>
        <w:numPr>
          <w:ilvl w:val="0"/>
          <w:numId w:val="20"/>
        </w:numPr>
        <w:rPr>
          <w:rStyle w:val="BodyCopyText"/>
        </w:rPr>
      </w:pPr>
      <w:r>
        <w:rPr>
          <w:rStyle w:val="BodyCopyText"/>
        </w:rPr>
        <w:t xml:space="preserve"> </w:t>
      </w:r>
      <w:r w:rsidR="00230DED" w:rsidRPr="00080E0A">
        <w:rPr>
          <w:rStyle w:val="BodyCopyText"/>
        </w:rPr>
        <w:t xml:space="preserve">Ask each group to </w:t>
      </w:r>
      <w:r w:rsidR="004B46E2" w:rsidRPr="00080E0A">
        <w:rPr>
          <w:rStyle w:val="BodyCopyText"/>
        </w:rPr>
        <w:t>s</w:t>
      </w:r>
      <w:r w:rsidR="00230DED" w:rsidRPr="00080E0A">
        <w:rPr>
          <w:rStyle w:val="BodyCopyText"/>
        </w:rPr>
        <w:t xml:space="preserve">earch for companies providing support services to the oil and gas industry </w:t>
      </w:r>
      <w:r w:rsidR="004B46E2" w:rsidRPr="00080E0A">
        <w:rPr>
          <w:rStyle w:val="BodyCopyText"/>
        </w:rPr>
        <w:t>u</w:t>
      </w:r>
      <w:r w:rsidR="00230DED" w:rsidRPr="00080E0A">
        <w:rPr>
          <w:rStyle w:val="BodyCopyText"/>
        </w:rPr>
        <w:t>sing the videos and following the above</w:t>
      </w:r>
      <w:r w:rsidR="00230DED">
        <w:t xml:space="preserve"> </w:t>
      </w:r>
      <w:r w:rsidR="00230DED" w:rsidRPr="00080E0A">
        <w:rPr>
          <w:rStyle w:val="BodyCopyText"/>
        </w:rPr>
        <w:t>website links to the appropriate jobs and or careers sections, or sections of the website that allows them to search for companies providing support services to the oil and gas industry</w:t>
      </w:r>
      <w:r w:rsidR="00823E45">
        <w:rPr>
          <w:rStyle w:val="BodyCopyText"/>
        </w:rPr>
        <w:t>.</w:t>
      </w:r>
    </w:p>
    <w:p w14:paraId="763E2181" w14:textId="77777777" w:rsidR="00230DED" w:rsidRPr="00080E0A" w:rsidRDefault="00E92451" w:rsidP="00E34CB4">
      <w:pPr>
        <w:pStyle w:val="ListParagraph"/>
        <w:numPr>
          <w:ilvl w:val="0"/>
          <w:numId w:val="20"/>
        </w:numPr>
        <w:rPr>
          <w:rStyle w:val="BodyCopyText"/>
        </w:rPr>
      </w:pPr>
      <w:r>
        <w:rPr>
          <w:rStyle w:val="BodyCopyText"/>
        </w:rPr>
        <w:t xml:space="preserve"> </w:t>
      </w:r>
      <w:r w:rsidR="004B46E2" w:rsidRPr="00080E0A">
        <w:rPr>
          <w:rStyle w:val="BodyCopyText"/>
        </w:rPr>
        <w:t xml:space="preserve">Remind students to also </w:t>
      </w:r>
      <w:r w:rsidR="00230DED" w:rsidRPr="00080E0A">
        <w:rPr>
          <w:rStyle w:val="BodyCopyText"/>
        </w:rPr>
        <w:t>search through the industry association website in Module 2.3 for lists of their member companies</w:t>
      </w:r>
      <w:r w:rsidR="00823E45">
        <w:rPr>
          <w:rStyle w:val="BodyCopyText"/>
        </w:rPr>
        <w:t>.</w:t>
      </w:r>
    </w:p>
    <w:p w14:paraId="48984879" w14:textId="77777777" w:rsidR="004B46E2" w:rsidRPr="00080E0A" w:rsidRDefault="00E92451" w:rsidP="00E34CB4">
      <w:pPr>
        <w:pStyle w:val="ListParagraph"/>
        <w:numPr>
          <w:ilvl w:val="0"/>
          <w:numId w:val="20"/>
        </w:numPr>
        <w:rPr>
          <w:rStyle w:val="BodyCopyText"/>
        </w:rPr>
      </w:pPr>
      <w:r>
        <w:rPr>
          <w:rStyle w:val="BodyCopyText"/>
        </w:rPr>
        <w:t xml:space="preserve"> </w:t>
      </w:r>
      <w:r w:rsidR="00230DED" w:rsidRPr="00080E0A">
        <w:rPr>
          <w:rStyle w:val="BodyCopyText"/>
        </w:rPr>
        <w:t>Identify five different service providers and the work that they do.  Find out what they do and the types of jobs and careers they offer</w:t>
      </w:r>
      <w:r w:rsidR="00823E45">
        <w:rPr>
          <w:rStyle w:val="BodyCopyText"/>
        </w:rPr>
        <w:t>.</w:t>
      </w:r>
    </w:p>
    <w:p w14:paraId="1521387B" w14:textId="77777777" w:rsidR="00230DED" w:rsidRPr="00080E0A" w:rsidRDefault="00E92451" w:rsidP="00E34CB4">
      <w:pPr>
        <w:pStyle w:val="ListParagraph"/>
        <w:numPr>
          <w:ilvl w:val="0"/>
          <w:numId w:val="20"/>
        </w:numPr>
        <w:rPr>
          <w:rStyle w:val="BodyCopyText"/>
        </w:rPr>
      </w:pPr>
      <w:r>
        <w:rPr>
          <w:rStyle w:val="BodyCopyText"/>
        </w:rPr>
        <w:t xml:space="preserve"> </w:t>
      </w:r>
      <w:r w:rsidR="00230DED" w:rsidRPr="00080E0A">
        <w:rPr>
          <w:rStyle w:val="BodyCopyText"/>
        </w:rPr>
        <w:t xml:space="preserve">Share </w:t>
      </w:r>
      <w:r w:rsidR="004B46E2" w:rsidRPr="00080E0A">
        <w:rPr>
          <w:rStyle w:val="BodyCopyText"/>
        </w:rPr>
        <w:t xml:space="preserve">each groups’ </w:t>
      </w:r>
      <w:r w:rsidR="00230DED" w:rsidRPr="00080E0A">
        <w:rPr>
          <w:rStyle w:val="BodyCopyText"/>
        </w:rPr>
        <w:t>finding with the rest of the class</w:t>
      </w:r>
      <w:r w:rsidR="00823E45">
        <w:rPr>
          <w:rStyle w:val="BodyCopyText"/>
        </w:rPr>
        <w:t>.</w:t>
      </w:r>
      <w:r w:rsidR="00230DED" w:rsidRPr="00080E0A">
        <w:rPr>
          <w:rStyle w:val="BodyCopyText"/>
        </w:rPr>
        <w:t xml:space="preserve">  </w:t>
      </w:r>
    </w:p>
    <w:p w14:paraId="36807717" w14:textId="77777777" w:rsidR="00202EF1" w:rsidRPr="00080E0A" w:rsidRDefault="00E92451" w:rsidP="00E34CB4">
      <w:pPr>
        <w:pStyle w:val="ListParagraph"/>
        <w:numPr>
          <w:ilvl w:val="0"/>
          <w:numId w:val="20"/>
        </w:numPr>
        <w:rPr>
          <w:rStyle w:val="BodyCopyText"/>
        </w:rPr>
      </w:pPr>
      <w:r>
        <w:rPr>
          <w:rStyle w:val="BodyCopyText"/>
        </w:rPr>
        <w:t xml:space="preserve"> </w:t>
      </w:r>
      <w:r w:rsidR="004B46E2" w:rsidRPr="00080E0A">
        <w:rPr>
          <w:rStyle w:val="BodyCopyText"/>
        </w:rPr>
        <w:t xml:space="preserve">Remind students to </w:t>
      </w:r>
      <w:r w:rsidR="00230DED" w:rsidRPr="00080E0A">
        <w:rPr>
          <w:rStyle w:val="BodyCopyText"/>
        </w:rPr>
        <w:t xml:space="preserve">add any interesting jobs to the list </w:t>
      </w:r>
      <w:r w:rsidR="004B46E2" w:rsidRPr="00080E0A">
        <w:rPr>
          <w:rStyle w:val="BodyCopyText"/>
        </w:rPr>
        <w:t xml:space="preserve">they </w:t>
      </w:r>
      <w:r w:rsidR="00230DED" w:rsidRPr="00080E0A">
        <w:rPr>
          <w:rStyle w:val="BodyCopyText"/>
        </w:rPr>
        <w:t>started in Learning Activity 1</w:t>
      </w:r>
      <w:r w:rsidR="00823E45">
        <w:rPr>
          <w:rStyle w:val="BodyCopyText"/>
        </w:rPr>
        <w:t>.</w:t>
      </w:r>
      <w:r w:rsidR="00230DED" w:rsidRPr="00080E0A">
        <w:rPr>
          <w:rStyle w:val="BodyCopyText"/>
        </w:rPr>
        <w:t xml:space="preserve"> </w:t>
      </w:r>
    </w:p>
    <w:p w14:paraId="79656DDE" w14:textId="77777777" w:rsidR="004B46E2" w:rsidRDefault="00823E45" w:rsidP="00F5470E">
      <w:pPr>
        <w:pStyle w:val="SubHeading4"/>
      </w:pPr>
      <w:r>
        <w:rPr>
          <w:rStyle w:val="BodyCopyText"/>
        </w:rPr>
        <w:t xml:space="preserve">5.3.4.5. </w:t>
      </w:r>
      <w:r w:rsidR="004B46E2">
        <w:t>Well Paying Jobs</w:t>
      </w:r>
    </w:p>
    <w:p w14:paraId="4334C68C" w14:textId="77777777" w:rsidR="004B46E2" w:rsidRPr="00080E0A" w:rsidRDefault="004B46E2" w:rsidP="00823E45">
      <w:pPr>
        <w:rPr>
          <w:rStyle w:val="BodyCopyText"/>
        </w:rPr>
      </w:pPr>
      <w:r w:rsidRPr="00080E0A">
        <w:rPr>
          <w:rStyle w:val="BodyCopyText"/>
        </w:rPr>
        <w:t xml:space="preserve">This section highlights </w:t>
      </w:r>
      <w:r w:rsidR="005A769A" w:rsidRPr="00080E0A">
        <w:rPr>
          <w:rStyle w:val="BodyCopyText"/>
        </w:rPr>
        <w:t>the benefits of students properly and carefully research jobs and companies in order to ensure they chose a job/career they will enjoy, as well as one that pays well.  A number of websites are listed that can help students better identify rewarding opportunities.</w:t>
      </w:r>
    </w:p>
    <w:p w14:paraId="5AB1CE16" w14:textId="77777777" w:rsidR="00B2600F" w:rsidRPr="00080E0A" w:rsidRDefault="00B2600F" w:rsidP="001A4DD0">
      <w:pPr>
        <w:pStyle w:val="ListwithBullets"/>
        <w:rPr>
          <w:rStyle w:val="BodyCopyText"/>
        </w:rPr>
      </w:pPr>
      <w:r w:rsidRPr="00080E0A">
        <w:rPr>
          <w:rStyle w:val="BodyCopyText"/>
        </w:rPr>
        <w:lastRenderedPageBreak/>
        <w:t xml:space="preserve">Website 11:  </w:t>
      </w:r>
      <w:hyperlink r:id="rId154" w:history="1">
        <w:r w:rsidRPr="00080E0A">
          <w:rPr>
            <w:rStyle w:val="BodyCopyText"/>
            <w:color w:val="0000FF"/>
            <w:u w:val="single"/>
          </w:rPr>
          <w:t>Professional Engineers and Geoscientists of BC</w:t>
        </w:r>
      </w:hyperlink>
      <w:r w:rsidRPr="00080E0A">
        <w:rPr>
          <w:rStyle w:val="BodyCopyText"/>
          <w:color w:val="0000FF"/>
          <w:u w:val="single"/>
        </w:rPr>
        <w:t>, 2016 Compensation Survey Results</w:t>
      </w:r>
      <w:r w:rsidR="00021036" w:rsidRPr="00021036">
        <w:rPr>
          <w:rStyle w:val="BodyCopyText"/>
          <w:color w:val="0000FF"/>
        </w:rPr>
        <w:t>.</w:t>
      </w:r>
      <w:r w:rsidRPr="00080E0A">
        <w:rPr>
          <w:rStyle w:val="BodyCopyText"/>
        </w:rPr>
        <w:t xml:space="preserve"> </w:t>
      </w:r>
    </w:p>
    <w:p w14:paraId="723C0B0A" w14:textId="77777777" w:rsidR="00B2600F" w:rsidRPr="00080E0A" w:rsidRDefault="00B2600F" w:rsidP="00E34CB4">
      <w:pPr>
        <w:pStyle w:val="ListwithBullets"/>
        <w:numPr>
          <w:ilvl w:val="0"/>
          <w:numId w:val="125"/>
        </w:numPr>
        <w:rPr>
          <w:rStyle w:val="BodyCopyText"/>
        </w:rPr>
      </w:pPr>
      <w:bookmarkStart w:id="477" w:name="_Hlk33970839"/>
      <w:r w:rsidRPr="00080E0A">
        <w:rPr>
          <w:rStyle w:val="BodyCopyText"/>
        </w:rPr>
        <w:t xml:space="preserve">Website 12:  </w:t>
      </w:r>
      <w:r w:rsidRPr="00DA6DAF">
        <w:rPr>
          <w:rStyle w:val="BodyCopyText"/>
          <w:color w:val="0000FF"/>
          <w:u w:val="single"/>
        </w:rPr>
        <w:t xml:space="preserve">Canadian </w:t>
      </w:r>
      <w:hyperlink r:id="rId155" w:history="1">
        <w:r w:rsidRPr="00DA6DAF">
          <w:rPr>
            <w:rStyle w:val="BodyCopyText"/>
            <w:color w:val="0000FF"/>
            <w:u w:val="single"/>
          </w:rPr>
          <w:t>Association</w:t>
        </w:r>
      </w:hyperlink>
      <w:r w:rsidRPr="00DA6DAF">
        <w:rPr>
          <w:rStyle w:val="BodyCopyText"/>
          <w:color w:val="0000FF"/>
          <w:u w:val="single"/>
        </w:rPr>
        <w:t xml:space="preserve"> of Geophysical Contractors HR Brochures</w:t>
      </w:r>
      <w:r w:rsidR="00021036" w:rsidRPr="00DA6DAF">
        <w:rPr>
          <w:rStyle w:val="BodyCopyText"/>
          <w:color w:val="0000FF"/>
        </w:rPr>
        <w:t>.</w:t>
      </w:r>
      <w:r w:rsidR="00DA6DAF">
        <w:rPr>
          <w:rStyle w:val="BodyCopyText"/>
        </w:rPr>
        <w:t xml:space="preserve"> Note, s</w:t>
      </w:r>
      <w:r w:rsidR="00886C92" w:rsidRPr="00080E0A">
        <w:rPr>
          <w:rStyle w:val="BodyCopyText"/>
        </w:rPr>
        <w:t xml:space="preserve">tudents will need to use </w:t>
      </w:r>
      <w:r w:rsidRPr="00080E0A">
        <w:rPr>
          <w:rStyle w:val="BodyCopyText"/>
        </w:rPr>
        <w:t>the “Search</w:t>
      </w:r>
      <w:r w:rsidR="00886C92" w:rsidRPr="00080E0A">
        <w:rPr>
          <w:rStyle w:val="BodyCopyText"/>
        </w:rPr>
        <w:t>”</w:t>
      </w:r>
      <w:r w:rsidRPr="00080E0A">
        <w:rPr>
          <w:rStyle w:val="BodyCopyText"/>
        </w:rPr>
        <w:t xml:space="preserve"> feature to locate the brochures.</w:t>
      </w:r>
    </w:p>
    <w:bookmarkEnd w:id="477"/>
    <w:p w14:paraId="048071CD" w14:textId="77777777" w:rsidR="00B2600F" w:rsidRPr="00080E0A" w:rsidRDefault="00B2600F" w:rsidP="001A4DD0">
      <w:pPr>
        <w:pStyle w:val="ListwithBullets"/>
        <w:rPr>
          <w:rStyle w:val="BodyCopyText"/>
        </w:rPr>
      </w:pPr>
      <w:r w:rsidRPr="00080E0A">
        <w:rPr>
          <w:rStyle w:val="BodyCopyText"/>
        </w:rPr>
        <w:t xml:space="preserve">Website 13:  </w:t>
      </w:r>
      <w:hyperlink r:id="rId156" w:history="1">
        <w:r w:rsidRPr="00080E0A">
          <w:rPr>
            <w:rStyle w:val="BodyCopyText"/>
            <w:color w:val="0000FF"/>
            <w:u w:val="single"/>
          </w:rPr>
          <w:t>Petroleum Services Association of Canada</w:t>
        </w:r>
      </w:hyperlink>
      <w:r w:rsidRPr="00080E0A">
        <w:rPr>
          <w:rStyle w:val="BodyCopyText"/>
        </w:rPr>
        <w:t xml:space="preserve"> (PSAC)</w:t>
      </w:r>
      <w:r w:rsidR="00021036">
        <w:rPr>
          <w:rStyle w:val="BodyCopyText"/>
        </w:rPr>
        <w:t>.</w:t>
      </w:r>
    </w:p>
    <w:p w14:paraId="4E9A7FFE" w14:textId="77777777" w:rsidR="00B2600F" w:rsidRPr="00080E0A" w:rsidRDefault="00B2600F" w:rsidP="00E34CB4">
      <w:pPr>
        <w:pStyle w:val="ListwithBullets"/>
        <w:numPr>
          <w:ilvl w:val="0"/>
          <w:numId w:val="126"/>
        </w:numPr>
        <w:rPr>
          <w:rStyle w:val="BodyCopyText"/>
        </w:rPr>
      </w:pPr>
      <w:r w:rsidRPr="00080E0A">
        <w:rPr>
          <w:rStyle w:val="BodyCopyText"/>
        </w:rPr>
        <w:t xml:space="preserve">Lists typical jobs in the petroleum service industry and estimated salaries from the PSAC Total Compensation Survey. </w:t>
      </w:r>
    </w:p>
    <w:p w14:paraId="182D07CC" w14:textId="77777777" w:rsidR="00D60A08" w:rsidRPr="00080E0A" w:rsidRDefault="00B2600F" w:rsidP="001A4DD0">
      <w:pPr>
        <w:pStyle w:val="ListwithBullets"/>
        <w:rPr>
          <w:rStyle w:val="BodyCopyText"/>
        </w:rPr>
      </w:pPr>
      <w:r w:rsidRPr="00080E0A">
        <w:rPr>
          <w:rStyle w:val="BodyCopyText"/>
        </w:rPr>
        <w:t xml:space="preserve">Website 14:  </w:t>
      </w:r>
      <w:hyperlink r:id="rId157" w:history="1">
        <w:r w:rsidRPr="00080E0A">
          <w:rPr>
            <w:rStyle w:val="BodyCopyText"/>
            <w:color w:val="0000FF"/>
            <w:u w:val="single"/>
          </w:rPr>
          <w:t>Association of Professional Engineers, Geologists, and Geophysicists of Alberta (APEGGA) Salary Survey</w:t>
        </w:r>
      </w:hyperlink>
      <w:r w:rsidRPr="00080E0A">
        <w:rPr>
          <w:rStyle w:val="BodyCopyText"/>
        </w:rPr>
        <w:t>, 2019 Salary Summary</w:t>
      </w:r>
      <w:r w:rsidR="00823E45">
        <w:rPr>
          <w:rStyle w:val="BodyCopyText"/>
        </w:rPr>
        <w:t>.</w:t>
      </w:r>
    </w:p>
    <w:p w14:paraId="1290CC64" w14:textId="77777777" w:rsidR="004F0E5B" w:rsidRDefault="00823E45" w:rsidP="000B4149">
      <w:pPr>
        <w:pStyle w:val="SubHeading3"/>
        <w:rPr>
          <w:color w:val="C00000"/>
        </w:rPr>
      </w:pPr>
      <w:r>
        <w:rPr>
          <w:rStyle w:val="BodyCopyText"/>
        </w:rPr>
        <w:t xml:space="preserve">5.3.5. </w:t>
      </w:r>
      <w:r w:rsidR="004F0E5B">
        <w:t xml:space="preserve">Specialized or Technical High Demand Jobs </w:t>
      </w:r>
    </w:p>
    <w:p w14:paraId="57FDE368" w14:textId="77777777" w:rsidR="004B46E2" w:rsidRPr="00080E0A" w:rsidRDefault="00306478" w:rsidP="00823E45">
      <w:pPr>
        <w:rPr>
          <w:rStyle w:val="BodyCopyText"/>
        </w:rPr>
      </w:pPr>
      <w:r w:rsidRPr="00080E0A">
        <w:rPr>
          <w:rStyle w:val="BodyCopyText"/>
        </w:rPr>
        <w:t xml:space="preserve">This section highlights how some </w:t>
      </w:r>
      <w:r w:rsidR="004F0E5B" w:rsidRPr="00080E0A">
        <w:rPr>
          <w:rStyle w:val="BodyCopyText"/>
        </w:rPr>
        <w:t xml:space="preserve">of the high demand jobs in the natural gas industry require very specialized training or post-secondary education in order to be qualified for them.  </w:t>
      </w:r>
      <w:r w:rsidRPr="00080E0A">
        <w:rPr>
          <w:rStyle w:val="BodyCopyText"/>
        </w:rPr>
        <w:t xml:space="preserve"> The following website offers an interactive career quiz.</w:t>
      </w:r>
    </w:p>
    <w:p w14:paraId="4209E6C5" w14:textId="77777777" w:rsidR="003577B4" w:rsidRPr="00080E0A" w:rsidRDefault="00D60A08" w:rsidP="00E34CB4">
      <w:pPr>
        <w:pStyle w:val="ListwithBullets"/>
        <w:numPr>
          <w:ilvl w:val="0"/>
          <w:numId w:val="127"/>
        </w:numPr>
        <w:rPr>
          <w:rStyle w:val="BodyCopyText"/>
        </w:rPr>
      </w:pPr>
      <w:bookmarkStart w:id="478" w:name="_Hlk46756475"/>
      <w:r w:rsidRPr="00080E0A">
        <w:rPr>
          <w:rStyle w:val="BodyCopyText"/>
        </w:rPr>
        <w:t xml:space="preserve">Website 15: </w:t>
      </w:r>
      <w:r w:rsidRPr="00DA6DAF">
        <w:rPr>
          <w:rStyle w:val="BodyCopyText"/>
          <w:color w:val="0000FF"/>
          <w:u w:val="single"/>
        </w:rPr>
        <w:t xml:space="preserve"> </w:t>
      </w:r>
      <w:hyperlink r:id="rId158" w:history="1">
        <w:r w:rsidRPr="00DA6DAF">
          <w:rPr>
            <w:rStyle w:val="BodyCopyText"/>
            <w:color w:val="0000FF"/>
            <w:u w:val="single"/>
          </w:rPr>
          <w:t>Careers in Oil &amp; Gas</w:t>
        </w:r>
      </w:hyperlink>
      <w:r w:rsidR="00021036" w:rsidRPr="00DA6DAF">
        <w:rPr>
          <w:rStyle w:val="BodyCopyText"/>
          <w:color w:val="0000FF"/>
        </w:rPr>
        <w:t>.</w:t>
      </w:r>
      <w:bookmarkEnd w:id="478"/>
      <w:r w:rsidR="00DA6DAF">
        <w:rPr>
          <w:rStyle w:val="BodyCopyText"/>
          <w:color w:val="0000FF"/>
        </w:rPr>
        <w:t xml:space="preserve"> </w:t>
      </w:r>
      <w:r w:rsidR="00DA6DAF">
        <w:rPr>
          <w:rStyle w:val="BodyCopyText"/>
        </w:rPr>
        <w:t>Note, t</w:t>
      </w:r>
      <w:r w:rsidR="003577B4" w:rsidRPr="00080E0A">
        <w:rPr>
          <w:rStyle w:val="BodyCopyText"/>
        </w:rPr>
        <w:t xml:space="preserve">here are several other websites that can be found by searching “oil and gas career quiz.”  </w:t>
      </w:r>
    </w:p>
    <w:p w14:paraId="10E6F32E" w14:textId="77777777" w:rsidR="00D60A08" w:rsidRPr="00080E0A" w:rsidRDefault="00D60A08" w:rsidP="001A4DD0">
      <w:pPr>
        <w:pStyle w:val="ListwithBullets"/>
        <w:rPr>
          <w:rStyle w:val="BodyCopyText"/>
        </w:rPr>
      </w:pPr>
      <w:r w:rsidRPr="00080E0A">
        <w:rPr>
          <w:rStyle w:val="BodyCopyText"/>
        </w:rPr>
        <w:t xml:space="preserve">Website 16:  </w:t>
      </w:r>
      <w:hyperlink r:id="rId159" w:history="1">
        <w:r w:rsidRPr="00080E0A">
          <w:rPr>
            <w:rStyle w:val="BodyCopyText"/>
            <w:color w:val="0000FF"/>
            <w:u w:val="single"/>
          </w:rPr>
          <w:t xml:space="preserve">Compare </w:t>
        </w:r>
        <w:r w:rsidR="000A5076" w:rsidRPr="00080E0A">
          <w:rPr>
            <w:rStyle w:val="BodyCopyText"/>
            <w:color w:val="0000FF"/>
            <w:u w:val="single"/>
          </w:rPr>
          <w:t>O</w:t>
        </w:r>
        <w:r w:rsidRPr="00080E0A">
          <w:rPr>
            <w:rStyle w:val="BodyCopyText"/>
            <w:color w:val="0000FF"/>
            <w:u w:val="single"/>
          </w:rPr>
          <w:t xml:space="preserve">il and </w:t>
        </w:r>
        <w:r w:rsidR="000A5076" w:rsidRPr="00080E0A">
          <w:rPr>
            <w:rStyle w:val="BodyCopyText"/>
            <w:color w:val="0000FF"/>
            <w:u w:val="single"/>
          </w:rPr>
          <w:t>G</w:t>
        </w:r>
        <w:r w:rsidRPr="00080E0A">
          <w:rPr>
            <w:rStyle w:val="BodyCopyText"/>
            <w:color w:val="0000FF"/>
            <w:u w:val="single"/>
          </w:rPr>
          <w:t xml:space="preserve">as with </w:t>
        </w:r>
        <w:r w:rsidR="000A5076" w:rsidRPr="00080E0A">
          <w:rPr>
            <w:rStyle w:val="BodyCopyText"/>
            <w:color w:val="0000FF"/>
            <w:u w:val="single"/>
          </w:rPr>
          <w:t>O</w:t>
        </w:r>
        <w:r w:rsidRPr="00080E0A">
          <w:rPr>
            <w:rStyle w:val="BodyCopyText"/>
            <w:color w:val="0000FF"/>
            <w:u w:val="single"/>
          </w:rPr>
          <w:t xml:space="preserve">ther </w:t>
        </w:r>
        <w:r w:rsidR="000A5076" w:rsidRPr="00080E0A">
          <w:rPr>
            <w:rStyle w:val="BodyCopyText"/>
            <w:color w:val="0000FF"/>
            <w:u w:val="single"/>
          </w:rPr>
          <w:t>I</w:t>
        </w:r>
        <w:r w:rsidRPr="00080E0A">
          <w:rPr>
            <w:rStyle w:val="BodyCopyText"/>
            <w:color w:val="0000FF"/>
            <w:u w:val="single"/>
          </w:rPr>
          <w:t>ndustries</w:t>
        </w:r>
      </w:hyperlink>
      <w:r w:rsidR="00021036" w:rsidRPr="00021036">
        <w:rPr>
          <w:rStyle w:val="BodyCopyText"/>
          <w:color w:val="0000FF"/>
        </w:rPr>
        <w:t>.</w:t>
      </w:r>
    </w:p>
    <w:p w14:paraId="070BD680" w14:textId="77777777" w:rsidR="00306478" w:rsidRPr="00080E0A" w:rsidRDefault="00007B1F" w:rsidP="00E34CB4">
      <w:pPr>
        <w:pStyle w:val="ListParagraph"/>
        <w:numPr>
          <w:ilvl w:val="0"/>
          <w:numId w:val="128"/>
        </w:numPr>
        <w:rPr>
          <w:rStyle w:val="BodyCopyText"/>
        </w:rPr>
      </w:pPr>
      <w:r w:rsidRPr="00080E0A">
        <w:rPr>
          <w:rStyle w:val="BodyCopyText"/>
        </w:rPr>
        <w:t>S</w:t>
      </w:r>
      <w:r w:rsidR="00C96AA3" w:rsidRPr="00080E0A">
        <w:rPr>
          <w:rStyle w:val="BodyCopyText"/>
        </w:rPr>
        <w:t xml:space="preserve">tudents can also check the skills and qualifications </w:t>
      </w:r>
      <w:r w:rsidR="003577B4" w:rsidRPr="00080E0A">
        <w:rPr>
          <w:rStyle w:val="BodyCopyText"/>
        </w:rPr>
        <w:t xml:space="preserve">they have </w:t>
      </w:r>
      <w:r w:rsidR="00C96AA3" w:rsidRPr="00080E0A">
        <w:rPr>
          <w:rStyle w:val="BodyCopyText"/>
        </w:rPr>
        <w:t>gained in other industries that</w:t>
      </w:r>
      <w:r w:rsidR="003577B4" w:rsidRPr="00080E0A">
        <w:rPr>
          <w:rStyle w:val="BodyCopyText"/>
        </w:rPr>
        <w:t xml:space="preserve"> </w:t>
      </w:r>
      <w:r w:rsidR="00C96AA3" w:rsidRPr="00080E0A">
        <w:rPr>
          <w:rStyle w:val="BodyCopyText"/>
        </w:rPr>
        <w:t xml:space="preserve">are transferable to </w:t>
      </w:r>
      <w:r w:rsidR="003577B4" w:rsidRPr="00080E0A">
        <w:rPr>
          <w:rStyle w:val="BodyCopyText"/>
        </w:rPr>
        <w:t>the natural gas industry</w:t>
      </w:r>
      <w:r w:rsidR="00526FB9">
        <w:rPr>
          <w:rStyle w:val="BodyCopyText"/>
        </w:rPr>
        <w:t>.</w:t>
      </w:r>
    </w:p>
    <w:p w14:paraId="6C30951C" w14:textId="77777777" w:rsidR="00EE7664" w:rsidRPr="00080E0A" w:rsidRDefault="00823E45" w:rsidP="00F5470E">
      <w:pPr>
        <w:pStyle w:val="SubHeading4"/>
        <w:rPr>
          <w:rStyle w:val="BodyCopyText"/>
        </w:rPr>
      </w:pPr>
      <w:r>
        <w:rPr>
          <w:rStyle w:val="BodyCopyText"/>
        </w:rPr>
        <w:lastRenderedPageBreak/>
        <w:t xml:space="preserve">5.3.5.1. </w:t>
      </w:r>
      <w:r w:rsidR="00EE7664" w:rsidRPr="00080E0A">
        <w:rPr>
          <w:rStyle w:val="BodyCopyText"/>
        </w:rPr>
        <w:t>Learning Activity 3</w:t>
      </w:r>
      <w:bookmarkStart w:id="479" w:name="_Hlk46760609"/>
      <w:r w:rsidR="00731E8D">
        <w:rPr>
          <w:rStyle w:val="BodyCopyText"/>
        </w:rPr>
        <w:t xml:space="preserve"> </w:t>
      </w:r>
      <w:r w:rsidR="00EE7664" w:rsidRPr="00080E0A">
        <w:rPr>
          <w:rStyle w:val="BodyCopyText"/>
        </w:rPr>
        <w:t xml:space="preserve">Finding information about jobs that require </w:t>
      </w:r>
      <w:r w:rsidR="004F58CB">
        <w:rPr>
          <w:rStyle w:val="BodyCopyText"/>
        </w:rPr>
        <w:br/>
      </w:r>
      <w:r w:rsidR="00EE7664" w:rsidRPr="00080E0A">
        <w:rPr>
          <w:rStyle w:val="BodyCopyText"/>
        </w:rPr>
        <w:t>specialized training</w:t>
      </w:r>
    </w:p>
    <w:bookmarkEnd w:id="479"/>
    <w:p w14:paraId="1ED53E3F" w14:textId="77777777" w:rsidR="00471182" w:rsidRPr="00080E0A" w:rsidRDefault="00471182" w:rsidP="00202EF1">
      <w:pPr>
        <w:rPr>
          <w:rStyle w:val="BodyCopyText"/>
        </w:rPr>
      </w:pPr>
      <w:commentRangeStart w:id="480"/>
      <w:r w:rsidRPr="00080E0A">
        <w:rPr>
          <w:rStyle w:val="BodyCopyText"/>
        </w:rPr>
        <w:t>This learning activity involves students finding information about jobs and occupations that require specialized training or post-secondary education</w:t>
      </w:r>
      <w:r w:rsidR="0053391C">
        <w:rPr>
          <w:rStyle w:val="BodyCopyText"/>
        </w:rPr>
        <w:t>.</w:t>
      </w:r>
    </w:p>
    <w:p w14:paraId="75C1C017" w14:textId="77777777" w:rsidR="00471182" w:rsidRPr="00471182" w:rsidRDefault="00471182" w:rsidP="00294831">
      <w:pPr>
        <w:pStyle w:val="BodyCopyITALICS"/>
      </w:pPr>
      <w:r w:rsidRPr="00471182">
        <w:t>Instructions</w:t>
      </w:r>
    </w:p>
    <w:p w14:paraId="24F31DF4" w14:textId="77777777" w:rsidR="00471182" w:rsidRPr="00080E0A" w:rsidRDefault="00471182" w:rsidP="00E34CB4">
      <w:pPr>
        <w:numPr>
          <w:ilvl w:val="0"/>
          <w:numId w:val="21"/>
        </w:numPr>
        <w:ind w:left="924" w:hanging="357"/>
        <w:rPr>
          <w:rStyle w:val="BodyCopyText"/>
        </w:rPr>
      </w:pPr>
      <w:r w:rsidRPr="00080E0A">
        <w:rPr>
          <w:rStyle w:val="BodyCopyText"/>
        </w:rPr>
        <w:t>Divide the class into pairs o</w:t>
      </w:r>
      <w:r w:rsidR="00B84B30" w:rsidRPr="00080E0A">
        <w:rPr>
          <w:rStyle w:val="BodyCopyText"/>
        </w:rPr>
        <w:t>r</w:t>
      </w:r>
      <w:r w:rsidRPr="00080E0A">
        <w:rPr>
          <w:rStyle w:val="BodyCopyText"/>
        </w:rPr>
        <w:t xml:space="preserve"> small groups</w:t>
      </w:r>
      <w:r w:rsidR="00823E45">
        <w:rPr>
          <w:rStyle w:val="BodyCopyText"/>
        </w:rPr>
        <w:t>.</w:t>
      </w:r>
    </w:p>
    <w:p w14:paraId="1DD0ED30" w14:textId="77777777" w:rsidR="00B84B30" w:rsidRPr="00080E0A" w:rsidRDefault="00B84B30" w:rsidP="00E34CB4">
      <w:pPr>
        <w:numPr>
          <w:ilvl w:val="0"/>
          <w:numId w:val="21"/>
        </w:numPr>
        <w:ind w:left="924" w:hanging="357"/>
        <w:rPr>
          <w:rStyle w:val="BodyCopyText"/>
        </w:rPr>
      </w:pPr>
      <w:r w:rsidRPr="00080E0A">
        <w:rPr>
          <w:rStyle w:val="BodyCopyText"/>
        </w:rPr>
        <w:t xml:space="preserve">Each </w:t>
      </w:r>
      <w:r w:rsidR="00EE7664" w:rsidRPr="00080E0A">
        <w:rPr>
          <w:rStyle w:val="BodyCopyText"/>
        </w:rPr>
        <w:t xml:space="preserve">pair or </w:t>
      </w:r>
      <w:r w:rsidRPr="00080E0A">
        <w:rPr>
          <w:rStyle w:val="BodyCopyText"/>
        </w:rPr>
        <w:t xml:space="preserve">group will </w:t>
      </w:r>
      <w:r w:rsidR="00471182" w:rsidRPr="00080E0A">
        <w:rPr>
          <w:rStyle w:val="BodyCopyText"/>
        </w:rPr>
        <w:t>first develop a plan for how to go about finding the right information</w:t>
      </w:r>
      <w:r w:rsidR="0014729B" w:rsidRPr="00080E0A">
        <w:rPr>
          <w:rStyle w:val="BodyCopyText"/>
        </w:rPr>
        <w:t xml:space="preserve"> - w</w:t>
      </w:r>
      <w:r w:rsidR="00471182" w:rsidRPr="00080E0A">
        <w:rPr>
          <w:rStyle w:val="BodyCopyText"/>
        </w:rPr>
        <w:t xml:space="preserve">hat specifically do </w:t>
      </w:r>
      <w:r w:rsidRPr="00080E0A">
        <w:rPr>
          <w:rStyle w:val="BodyCopyText"/>
        </w:rPr>
        <w:t xml:space="preserve">they </w:t>
      </w:r>
      <w:r w:rsidR="00471182" w:rsidRPr="00080E0A">
        <w:rPr>
          <w:rStyle w:val="BodyCopyText"/>
        </w:rPr>
        <w:t xml:space="preserve">need to know?  </w:t>
      </w:r>
    </w:p>
    <w:p w14:paraId="73281237" w14:textId="77777777" w:rsidR="00471182" w:rsidRPr="00080E0A" w:rsidRDefault="00471182" w:rsidP="00E34CB4">
      <w:pPr>
        <w:numPr>
          <w:ilvl w:val="1"/>
          <w:numId w:val="21"/>
        </w:numPr>
        <w:ind w:left="1259" w:hanging="357"/>
        <w:rPr>
          <w:rStyle w:val="BodyCopyText"/>
        </w:rPr>
      </w:pPr>
      <w:r w:rsidRPr="00080E0A">
        <w:rPr>
          <w:rStyle w:val="BodyCopyText"/>
        </w:rPr>
        <w:t xml:space="preserve">Consider the questions below and re-visit the questions in </w:t>
      </w:r>
      <w:r w:rsidR="00B84B30" w:rsidRPr="00080E0A">
        <w:rPr>
          <w:rStyle w:val="BodyCopyText"/>
        </w:rPr>
        <w:t>L</w:t>
      </w:r>
      <w:r w:rsidRPr="00080E0A">
        <w:rPr>
          <w:rStyle w:val="BodyCopyText"/>
        </w:rPr>
        <w:t xml:space="preserve">earning </w:t>
      </w:r>
      <w:r w:rsidR="00B84B30" w:rsidRPr="00080E0A">
        <w:rPr>
          <w:rStyle w:val="BodyCopyText"/>
        </w:rPr>
        <w:t>A</w:t>
      </w:r>
      <w:r w:rsidRPr="00080E0A">
        <w:rPr>
          <w:rStyle w:val="BodyCopyText"/>
        </w:rPr>
        <w:t>ctivity 1 to identify other information that would be good to know</w:t>
      </w:r>
      <w:r w:rsidR="00A3401F" w:rsidRPr="00080E0A">
        <w:rPr>
          <w:rStyle w:val="BodyCopyText"/>
        </w:rPr>
        <w:t xml:space="preserve">.  </w:t>
      </w:r>
      <w:r w:rsidRPr="00080E0A">
        <w:rPr>
          <w:rStyle w:val="BodyCopyText"/>
        </w:rPr>
        <w:t xml:space="preserve">Be sure the plan covers all of the information needed to answer the questions in </w:t>
      </w:r>
      <w:r w:rsidR="00B84B30" w:rsidRPr="00080E0A">
        <w:rPr>
          <w:rStyle w:val="BodyCopyText"/>
        </w:rPr>
        <w:t>L</w:t>
      </w:r>
      <w:r w:rsidRPr="00080E0A">
        <w:rPr>
          <w:rStyle w:val="BodyCopyText"/>
        </w:rPr>
        <w:t xml:space="preserve">earning </w:t>
      </w:r>
      <w:r w:rsidR="00B84B30" w:rsidRPr="00080E0A">
        <w:rPr>
          <w:rStyle w:val="BodyCopyText"/>
        </w:rPr>
        <w:t>A</w:t>
      </w:r>
      <w:r w:rsidRPr="00080E0A">
        <w:rPr>
          <w:rStyle w:val="BodyCopyText"/>
        </w:rPr>
        <w:t>ctivity 1</w:t>
      </w:r>
      <w:r w:rsidR="00823E45">
        <w:rPr>
          <w:rStyle w:val="BodyCopyText"/>
        </w:rPr>
        <w:t>.</w:t>
      </w:r>
    </w:p>
    <w:p w14:paraId="634FC8A1" w14:textId="77777777" w:rsidR="00471182" w:rsidRPr="00080E0A" w:rsidRDefault="00471182" w:rsidP="00E34CB4">
      <w:pPr>
        <w:numPr>
          <w:ilvl w:val="2"/>
          <w:numId w:val="21"/>
        </w:numPr>
        <w:ind w:left="1655" w:hanging="181"/>
        <w:rPr>
          <w:rStyle w:val="BodyCopyText"/>
        </w:rPr>
      </w:pPr>
      <w:r w:rsidRPr="00080E0A">
        <w:rPr>
          <w:rStyle w:val="BodyCopyText"/>
        </w:rPr>
        <w:t>What experience and skills are required?</w:t>
      </w:r>
    </w:p>
    <w:p w14:paraId="06D0C40D" w14:textId="77777777" w:rsidR="00556D55" w:rsidRPr="00080E0A" w:rsidRDefault="00471182" w:rsidP="00E34CB4">
      <w:pPr>
        <w:numPr>
          <w:ilvl w:val="2"/>
          <w:numId w:val="21"/>
        </w:numPr>
        <w:ind w:left="1655" w:hanging="181"/>
        <w:rPr>
          <w:rStyle w:val="BodyCopyText"/>
        </w:rPr>
      </w:pPr>
      <w:r w:rsidRPr="00080E0A">
        <w:rPr>
          <w:rStyle w:val="BodyCopyText"/>
        </w:rPr>
        <w:t xml:space="preserve">What education or training credentials are required?  </w:t>
      </w:r>
    </w:p>
    <w:p w14:paraId="11FDC7FE" w14:textId="77777777" w:rsidR="00471182" w:rsidRPr="00080E0A" w:rsidRDefault="00471182" w:rsidP="00E34CB4">
      <w:pPr>
        <w:numPr>
          <w:ilvl w:val="2"/>
          <w:numId w:val="21"/>
        </w:numPr>
        <w:ind w:left="1655" w:hanging="181"/>
        <w:rPr>
          <w:rStyle w:val="BodyCopyText"/>
        </w:rPr>
      </w:pPr>
      <w:r w:rsidRPr="00080E0A">
        <w:rPr>
          <w:rStyle w:val="BodyCopyText"/>
        </w:rPr>
        <w:t>How long will the training take and where is it offered?</w:t>
      </w:r>
    </w:p>
    <w:p w14:paraId="4FEE27A0" w14:textId="77777777" w:rsidR="00471182" w:rsidRPr="00080E0A" w:rsidRDefault="00471182" w:rsidP="00E34CB4">
      <w:pPr>
        <w:numPr>
          <w:ilvl w:val="2"/>
          <w:numId w:val="21"/>
        </w:numPr>
        <w:ind w:left="1655" w:hanging="181"/>
        <w:rPr>
          <w:rStyle w:val="BodyCopyText"/>
        </w:rPr>
      </w:pPr>
      <w:r w:rsidRPr="00080E0A">
        <w:rPr>
          <w:rStyle w:val="BodyCopyText"/>
        </w:rPr>
        <w:t>What kind of salary or wages do jobs in that career provide?</w:t>
      </w:r>
    </w:p>
    <w:p w14:paraId="7E73027B" w14:textId="77777777" w:rsidR="00471182" w:rsidRPr="00080E0A" w:rsidRDefault="00471182" w:rsidP="00E34CB4">
      <w:pPr>
        <w:numPr>
          <w:ilvl w:val="2"/>
          <w:numId w:val="21"/>
        </w:numPr>
        <w:ind w:left="1655" w:hanging="181"/>
        <w:rPr>
          <w:rStyle w:val="BodyCopyText"/>
        </w:rPr>
      </w:pPr>
      <w:r w:rsidRPr="00080E0A">
        <w:rPr>
          <w:rStyle w:val="BodyCopyText"/>
        </w:rPr>
        <w:t>What type of employers hire people for jobs in that career</w:t>
      </w:r>
      <w:r w:rsidR="00A3401F" w:rsidRPr="00080E0A">
        <w:rPr>
          <w:rStyle w:val="BodyCopyText"/>
        </w:rPr>
        <w:t>, and w</w:t>
      </w:r>
      <w:r w:rsidRPr="00080E0A">
        <w:rPr>
          <w:rStyle w:val="BodyCopyText"/>
        </w:rPr>
        <w:t>here are they located?</w:t>
      </w:r>
    </w:p>
    <w:p w14:paraId="1D333554" w14:textId="77777777" w:rsidR="00471182" w:rsidRPr="00080E0A" w:rsidRDefault="00471182" w:rsidP="00E34CB4">
      <w:pPr>
        <w:numPr>
          <w:ilvl w:val="0"/>
          <w:numId w:val="21"/>
        </w:numPr>
        <w:ind w:left="924" w:hanging="357"/>
        <w:contextualSpacing/>
        <w:rPr>
          <w:rStyle w:val="BodyCopyText"/>
        </w:rPr>
      </w:pPr>
      <w:r w:rsidRPr="00080E0A">
        <w:rPr>
          <w:rStyle w:val="BodyCopyText"/>
        </w:rPr>
        <w:t xml:space="preserve">Once the plan is developed, </w:t>
      </w:r>
      <w:r w:rsidR="00556D55" w:rsidRPr="00080E0A">
        <w:rPr>
          <w:rStyle w:val="BodyCopyText"/>
        </w:rPr>
        <w:t xml:space="preserve">students should choose </w:t>
      </w:r>
      <w:r w:rsidRPr="00080E0A">
        <w:rPr>
          <w:rStyle w:val="BodyCopyText"/>
        </w:rPr>
        <w:t xml:space="preserve">a career and try out the plan.  The career should be different one from any </w:t>
      </w:r>
      <w:r w:rsidR="00556D55" w:rsidRPr="00080E0A">
        <w:rPr>
          <w:rStyle w:val="BodyCopyText"/>
        </w:rPr>
        <w:t xml:space="preserve">they </w:t>
      </w:r>
      <w:r w:rsidRPr="00080E0A">
        <w:rPr>
          <w:rStyle w:val="BodyCopyText"/>
        </w:rPr>
        <w:t xml:space="preserve">worked on in </w:t>
      </w:r>
      <w:r w:rsidR="00556D55" w:rsidRPr="00080E0A">
        <w:rPr>
          <w:rStyle w:val="BodyCopyText"/>
        </w:rPr>
        <w:t>either L</w:t>
      </w:r>
      <w:r w:rsidRPr="00080E0A">
        <w:rPr>
          <w:rStyle w:val="BodyCopyText"/>
        </w:rPr>
        <w:t xml:space="preserve">earning </w:t>
      </w:r>
      <w:r w:rsidR="00556D55" w:rsidRPr="00080E0A">
        <w:rPr>
          <w:rStyle w:val="BodyCopyText"/>
        </w:rPr>
        <w:t>A</w:t>
      </w:r>
      <w:r w:rsidRPr="00080E0A">
        <w:rPr>
          <w:rStyle w:val="BodyCopyText"/>
        </w:rPr>
        <w:t>ctivities 1 and 2.</w:t>
      </w:r>
    </w:p>
    <w:p w14:paraId="509188BE" w14:textId="77777777" w:rsidR="00471182" w:rsidRPr="00080E0A" w:rsidRDefault="00471182" w:rsidP="00E34CB4">
      <w:pPr>
        <w:numPr>
          <w:ilvl w:val="0"/>
          <w:numId w:val="21"/>
        </w:numPr>
        <w:ind w:left="924" w:hanging="357"/>
        <w:contextualSpacing/>
        <w:rPr>
          <w:rStyle w:val="BodyCopyText"/>
        </w:rPr>
      </w:pPr>
      <w:r w:rsidRPr="00080E0A">
        <w:rPr>
          <w:rStyle w:val="BodyCopyText"/>
        </w:rPr>
        <w:t xml:space="preserve">Once </w:t>
      </w:r>
      <w:r w:rsidR="00556D55" w:rsidRPr="00080E0A">
        <w:rPr>
          <w:rStyle w:val="BodyCopyText"/>
        </w:rPr>
        <w:t>the student</w:t>
      </w:r>
      <w:r w:rsidR="00DB63C5" w:rsidRPr="00080E0A">
        <w:rPr>
          <w:rStyle w:val="BodyCopyText"/>
        </w:rPr>
        <w:t>s</w:t>
      </w:r>
      <w:r w:rsidR="00556D55" w:rsidRPr="00080E0A">
        <w:rPr>
          <w:rStyle w:val="BodyCopyText"/>
        </w:rPr>
        <w:t xml:space="preserve"> </w:t>
      </w:r>
      <w:r w:rsidRPr="00080E0A">
        <w:rPr>
          <w:rStyle w:val="BodyCopyText"/>
        </w:rPr>
        <w:t>ha</w:t>
      </w:r>
      <w:r w:rsidR="00DB63C5" w:rsidRPr="00080E0A">
        <w:rPr>
          <w:rStyle w:val="BodyCopyText"/>
        </w:rPr>
        <w:t>ve</w:t>
      </w:r>
      <w:r w:rsidR="00556D55" w:rsidRPr="00080E0A">
        <w:rPr>
          <w:rStyle w:val="BodyCopyText"/>
        </w:rPr>
        <w:t xml:space="preserve"> </w:t>
      </w:r>
      <w:r w:rsidRPr="00080E0A">
        <w:rPr>
          <w:rStyle w:val="BodyCopyText"/>
        </w:rPr>
        <w:t xml:space="preserve">researched the information, </w:t>
      </w:r>
      <w:r w:rsidR="00DB63C5" w:rsidRPr="00080E0A">
        <w:rPr>
          <w:rStyle w:val="BodyCopyText"/>
        </w:rPr>
        <w:t xml:space="preserve">ask them to answer </w:t>
      </w:r>
      <w:r w:rsidRPr="00080E0A">
        <w:rPr>
          <w:rStyle w:val="BodyCopyText"/>
        </w:rPr>
        <w:t xml:space="preserve">the questions in </w:t>
      </w:r>
      <w:r w:rsidR="00DB63C5" w:rsidRPr="00080E0A">
        <w:rPr>
          <w:rStyle w:val="BodyCopyText"/>
        </w:rPr>
        <w:t>L</w:t>
      </w:r>
      <w:r w:rsidRPr="00080E0A">
        <w:rPr>
          <w:rStyle w:val="BodyCopyText"/>
        </w:rPr>
        <w:t xml:space="preserve">earning </w:t>
      </w:r>
      <w:r w:rsidR="00DB63C5" w:rsidRPr="00080E0A">
        <w:rPr>
          <w:rStyle w:val="BodyCopyText"/>
        </w:rPr>
        <w:t>A</w:t>
      </w:r>
      <w:r w:rsidRPr="00080E0A">
        <w:rPr>
          <w:rStyle w:val="BodyCopyText"/>
        </w:rPr>
        <w:t>ctivity 1</w:t>
      </w:r>
      <w:r w:rsidR="00DB63C5" w:rsidRPr="00080E0A">
        <w:rPr>
          <w:rStyle w:val="BodyCopyText"/>
        </w:rPr>
        <w:t>,</w:t>
      </w:r>
      <w:r w:rsidRPr="00080E0A">
        <w:rPr>
          <w:rStyle w:val="BodyCopyText"/>
        </w:rPr>
        <w:t xml:space="preserve"> for the career selected by the group.</w:t>
      </w:r>
    </w:p>
    <w:p w14:paraId="7A37C7D2" w14:textId="77777777" w:rsidR="00471182" w:rsidRPr="00080E0A" w:rsidRDefault="00471182" w:rsidP="00E34CB4">
      <w:pPr>
        <w:numPr>
          <w:ilvl w:val="0"/>
          <w:numId w:val="21"/>
        </w:numPr>
        <w:ind w:left="924" w:hanging="357"/>
        <w:rPr>
          <w:rStyle w:val="BodyCopyText"/>
        </w:rPr>
      </w:pPr>
      <w:r w:rsidRPr="00080E0A">
        <w:rPr>
          <w:rStyle w:val="BodyCopyText"/>
        </w:rPr>
        <w:lastRenderedPageBreak/>
        <w:t xml:space="preserve">As a group, </w:t>
      </w:r>
      <w:r w:rsidR="00DB63C5" w:rsidRPr="00080E0A">
        <w:rPr>
          <w:rStyle w:val="BodyCopyText"/>
        </w:rPr>
        <w:t xml:space="preserve">have them </w:t>
      </w:r>
      <w:r w:rsidRPr="00080E0A">
        <w:rPr>
          <w:rStyle w:val="BodyCopyText"/>
        </w:rPr>
        <w:t xml:space="preserve">share </w:t>
      </w:r>
      <w:r w:rsidR="00DB63C5" w:rsidRPr="00080E0A">
        <w:rPr>
          <w:rStyle w:val="BodyCopyText"/>
        </w:rPr>
        <w:t xml:space="preserve">their </w:t>
      </w:r>
      <w:r w:rsidRPr="00080E0A">
        <w:rPr>
          <w:rStyle w:val="BodyCopyText"/>
        </w:rPr>
        <w:t xml:space="preserve">plan and findings with the rest of </w:t>
      </w:r>
      <w:r w:rsidR="00021036">
        <w:rPr>
          <w:rStyle w:val="BodyCopyText"/>
        </w:rPr>
        <w:br/>
      </w:r>
      <w:r w:rsidRPr="00080E0A">
        <w:rPr>
          <w:rStyle w:val="BodyCopyText"/>
        </w:rPr>
        <w:t>the class.</w:t>
      </w:r>
    </w:p>
    <w:p w14:paraId="48F9CB95" w14:textId="77777777" w:rsidR="00471182" w:rsidRPr="00080E0A" w:rsidRDefault="00471182" w:rsidP="00E34CB4">
      <w:pPr>
        <w:numPr>
          <w:ilvl w:val="1"/>
          <w:numId w:val="22"/>
        </w:numPr>
        <w:ind w:left="1259" w:hanging="357"/>
        <w:rPr>
          <w:rStyle w:val="BodyCopyText"/>
        </w:rPr>
      </w:pPr>
      <w:r w:rsidRPr="00080E0A">
        <w:rPr>
          <w:rStyle w:val="BodyCopyText"/>
        </w:rPr>
        <w:t>What made this activity easy or difficult?</w:t>
      </w:r>
      <w:commentRangeEnd w:id="480"/>
      <w:r w:rsidR="00611DA3" w:rsidRPr="00080E0A">
        <w:rPr>
          <w:rStyle w:val="BodyCopyText"/>
        </w:rPr>
        <w:commentReference w:id="480"/>
      </w:r>
    </w:p>
    <w:p w14:paraId="3203FC8E" w14:textId="77777777" w:rsidR="00771E79" w:rsidRDefault="00771E79">
      <w:pPr>
        <w:rPr>
          <w:b/>
          <w:bCs/>
        </w:rPr>
      </w:pPr>
      <w:r>
        <w:br w:type="page"/>
      </w:r>
    </w:p>
    <w:p w14:paraId="5DFC9CDD" w14:textId="77777777" w:rsidR="00DB63C5" w:rsidRDefault="00823E45" w:rsidP="000B4149">
      <w:pPr>
        <w:pStyle w:val="SubHeading2"/>
        <w:rPr>
          <w:color w:val="FF0000"/>
          <w:sz w:val="36"/>
        </w:rPr>
      </w:pPr>
      <w:bookmarkStart w:id="481" w:name="_Toc48915530"/>
      <w:r>
        <w:lastRenderedPageBreak/>
        <w:t xml:space="preserve">5.4. </w:t>
      </w:r>
      <w:r w:rsidR="00DB63C5">
        <w:t>Occupational Education and Training</w:t>
      </w:r>
      <w:bookmarkEnd w:id="481"/>
      <w:r w:rsidR="00DB63C5">
        <w:t xml:space="preserve"> </w:t>
      </w:r>
    </w:p>
    <w:p w14:paraId="3F1ABCDA" w14:textId="77777777" w:rsidR="00BA02AD" w:rsidRPr="00080E0A" w:rsidRDefault="00BA02AD" w:rsidP="00BA02AD">
      <w:pPr>
        <w:widowControl w:val="0"/>
        <w:autoSpaceDE w:val="0"/>
        <w:autoSpaceDN w:val="0"/>
        <w:adjustRightInd w:val="0"/>
        <w:rPr>
          <w:rStyle w:val="BodyCopyText"/>
        </w:rPr>
      </w:pPr>
      <w:r w:rsidRPr="00080E0A">
        <w:rPr>
          <w:rStyle w:val="BodyCopyText"/>
        </w:rPr>
        <w:t>This section will help students know where to go to find that training or education for jobs in the natural gas industry that require specialized training or post-secondary education.</w:t>
      </w:r>
      <w:r w:rsidR="000A5076" w:rsidRPr="00080E0A">
        <w:rPr>
          <w:rStyle w:val="BodyCopyText"/>
        </w:rPr>
        <w:t xml:space="preserve">  </w:t>
      </w:r>
    </w:p>
    <w:p w14:paraId="7FCBC69E" w14:textId="77777777" w:rsidR="00BA02AD" w:rsidRPr="00080E0A" w:rsidRDefault="00823E45" w:rsidP="000B4149">
      <w:pPr>
        <w:pStyle w:val="SubHeading3"/>
        <w:rPr>
          <w:rStyle w:val="BodyCopyText"/>
        </w:rPr>
      </w:pPr>
      <w:r>
        <w:rPr>
          <w:rStyle w:val="BodyCopyText"/>
        </w:rPr>
        <w:t xml:space="preserve">5.4.1. </w:t>
      </w:r>
      <w:r w:rsidR="00BA02AD" w:rsidRPr="00080E0A">
        <w:rPr>
          <w:rStyle w:val="BodyCopyText"/>
        </w:rPr>
        <w:t>Post-secondary institutions</w:t>
      </w:r>
    </w:p>
    <w:p w14:paraId="478F89EB" w14:textId="77777777" w:rsidR="00471182" w:rsidRPr="00080E0A" w:rsidRDefault="00BA02AD" w:rsidP="00021036">
      <w:pPr>
        <w:spacing w:after="200"/>
        <w:rPr>
          <w:rStyle w:val="BodyCopyText"/>
        </w:rPr>
      </w:pPr>
      <w:r w:rsidRPr="00080E0A">
        <w:rPr>
          <w:rStyle w:val="BodyCopyText"/>
        </w:rPr>
        <w:t xml:space="preserve">List the major </w:t>
      </w:r>
      <w:r w:rsidR="007D65DE" w:rsidRPr="00080E0A">
        <w:rPr>
          <w:rStyle w:val="BodyCopyText"/>
        </w:rPr>
        <w:t xml:space="preserve">accredited, </w:t>
      </w:r>
      <w:r w:rsidRPr="00080E0A">
        <w:rPr>
          <w:rStyle w:val="BodyCopyText"/>
        </w:rPr>
        <w:t xml:space="preserve">colleges, polytechnics, </w:t>
      </w:r>
      <w:r w:rsidR="00A8242B" w:rsidRPr="00080E0A">
        <w:rPr>
          <w:rStyle w:val="BodyCopyText"/>
        </w:rPr>
        <w:t xml:space="preserve">and </w:t>
      </w:r>
      <w:r w:rsidRPr="00080E0A">
        <w:rPr>
          <w:rStyle w:val="BodyCopyText"/>
        </w:rPr>
        <w:t>universities</w:t>
      </w:r>
      <w:r w:rsidR="00A8242B" w:rsidRPr="00080E0A">
        <w:rPr>
          <w:rStyle w:val="BodyCopyText"/>
        </w:rPr>
        <w:t xml:space="preserve">, and the provincially authorized </w:t>
      </w:r>
      <w:r w:rsidR="00803E3E" w:rsidRPr="00080E0A">
        <w:rPr>
          <w:rStyle w:val="BodyCopyText"/>
        </w:rPr>
        <w:t xml:space="preserve">Private </w:t>
      </w:r>
      <w:r w:rsidR="00A8242B" w:rsidRPr="00080E0A">
        <w:rPr>
          <w:rStyle w:val="BodyCopyText"/>
        </w:rPr>
        <w:t>Degree-Granting Inst</w:t>
      </w:r>
      <w:r w:rsidR="00803E3E" w:rsidRPr="00080E0A">
        <w:rPr>
          <w:rStyle w:val="BodyCopyText"/>
        </w:rPr>
        <w:t>itutions</w:t>
      </w:r>
      <w:r w:rsidR="00771E79">
        <w:rPr>
          <w:rStyle w:val="BodyCopyText"/>
        </w:rPr>
        <w:t xml:space="preserve"> </w:t>
      </w:r>
      <w:r w:rsidRPr="00080E0A">
        <w:rPr>
          <w:rStyle w:val="BodyCopyText"/>
        </w:rPr>
        <w:t>offering education and training in British Columbia.</w:t>
      </w:r>
    </w:p>
    <w:p w14:paraId="68AAD336" w14:textId="77777777" w:rsidR="00BA02AD" w:rsidRDefault="00823E45" w:rsidP="000B4149">
      <w:pPr>
        <w:pStyle w:val="SubHeading3"/>
      </w:pPr>
      <w:r>
        <w:t xml:space="preserve">5.4.2. </w:t>
      </w:r>
      <w:r w:rsidR="00BA02AD">
        <w:t>Thinking of a Trade?</w:t>
      </w:r>
    </w:p>
    <w:p w14:paraId="7C75AC75" w14:textId="77777777" w:rsidR="00BA02AD" w:rsidRPr="00080E0A" w:rsidRDefault="00823E45" w:rsidP="00F5470E">
      <w:pPr>
        <w:pStyle w:val="SubHeading4"/>
        <w:rPr>
          <w:rStyle w:val="BodyCopyText"/>
        </w:rPr>
      </w:pPr>
      <w:r>
        <w:rPr>
          <w:rStyle w:val="BodyCopyText"/>
        </w:rPr>
        <w:t xml:space="preserve">5.4.2.1. </w:t>
      </w:r>
      <w:r w:rsidR="00BA02AD" w:rsidRPr="00080E0A">
        <w:rPr>
          <w:rStyle w:val="BodyCopyText"/>
        </w:rPr>
        <w:t>Why choose a career in the trades?</w:t>
      </w:r>
    </w:p>
    <w:p w14:paraId="49660FA5" w14:textId="77777777" w:rsidR="00471182" w:rsidRPr="00080E0A" w:rsidRDefault="001C25D8" w:rsidP="00202EF1">
      <w:pPr>
        <w:rPr>
          <w:rStyle w:val="BodyCopyText"/>
        </w:rPr>
      </w:pPr>
      <w:r w:rsidRPr="00080E0A">
        <w:rPr>
          <w:rStyle w:val="BodyCopyText"/>
        </w:rPr>
        <w:t xml:space="preserve">Provides a brief summary of the </w:t>
      </w:r>
      <w:r w:rsidR="00803E3E" w:rsidRPr="00080E0A">
        <w:rPr>
          <w:rStyle w:val="BodyCopyText"/>
        </w:rPr>
        <w:t xml:space="preserve">advantages and </w:t>
      </w:r>
      <w:r w:rsidRPr="00080E0A">
        <w:rPr>
          <w:rStyle w:val="BodyCopyText"/>
        </w:rPr>
        <w:t xml:space="preserve">key benefits of a career in </w:t>
      </w:r>
      <w:r w:rsidR="00021036">
        <w:rPr>
          <w:rStyle w:val="BodyCopyText"/>
        </w:rPr>
        <w:br/>
      </w:r>
      <w:r w:rsidRPr="00080E0A">
        <w:rPr>
          <w:rStyle w:val="BodyCopyText"/>
        </w:rPr>
        <w:t>the trades.</w:t>
      </w:r>
    </w:p>
    <w:p w14:paraId="6B73129E" w14:textId="77777777" w:rsidR="001C25D8" w:rsidRPr="00080E0A" w:rsidRDefault="00823E45" w:rsidP="00F5470E">
      <w:pPr>
        <w:pStyle w:val="SubHeading4"/>
        <w:rPr>
          <w:rStyle w:val="BodyCopyText"/>
        </w:rPr>
      </w:pPr>
      <w:r>
        <w:rPr>
          <w:rStyle w:val="BodyCopyText"/>
        </w:rPr>
        <w:t xml:space="preserve">5.4.2.2. </w:t>
      </w:r>
      <w:r w:rsidR="001C25D8" w:rsidRPr="00080E0A">
        <w:rPr>
          <w:rStyle w:val="BodyCopyText"/>
        </w:rPr>
        <w:t xml:space="preserve">What is an apprenticeship? </w:t>
      </w:r>
    </w:p>
    <w:p w14:paraId="389E23E5" w14:textId="77777777" w:rsidR="00471182" w:rsidRPr="00080E0A" w:rsidRDefault="001C25D8" w:rsidP="00BE36F1">
      <w:pPr>
        <w:rPr>
          <w:rStyle w:val="BodyCopyText"/>
        </w:rPr>
      </w:pPr>
      <w:r w:rsidRPr="00080E0A">
        <w:rPr>
          <w:rStyle w:val="BodyCopyText"/>
        </w:rPr>
        <w:t xml:space="preserve">A brief overview of what </w:t>
      </w:r>
      <w:r w:rsidR="00BE36F1" w:rsidRPr="00080E0A">
        <w:rPr>
          <w:rStyle w:val="BodyCopyText"/>
        </w:rPr>
        <w:t>an apprenticeship</w:t>
      </w:r>
      <w:r w:rsidRPr="00080E0A">
        <w:rPr>
          <w:rStyle w:val="BodyCopyText"/>
        </w:rPr>
        <w:t xml:space="preserve"> is and the role of the Industry Training Authority</w:t>
      </w:r>
      <w:r w:rsidR="00BE36F1" w:rsidRPr="00080E0A">
        <w:rPr>
          <w:rStyle w:val="BodyCopyText"/>
        </w:rPr>
        <w:t>.</w:t>
      </w:r>
    </w:p>
    <w:p w14:paraId="25D3E2A2" w14:textId="77777777" w:rsidR="00803E3E" w:rsidRPr="00080E0A" w:rsidRDefault="00803E3E" w:rsidP="001A4DD0">
      <w:pPr>
        <w:pStyle w:val="ListwithBullets"/>
        <w:rPr>
          <w:rStyle w:val="BodyCopyText"/>
        </w:rPr>
      </w:pPr>
      <w:r w:rsidRPr="00080E0A">
        <w:rPr>
          <w:rStyle w:val="BodyCopyText"/>
        </w:rPr>
        <w:t xml:space="preserve">Video 7:  </w:t>
      </w:r>
      <w:hyperlink r:id="rId160" w:history="1">
        <w:r w:rsidRPr="00080E0A">
          <w:rPr>
            <w:rStyle w:val="BodyCopyText"/>
            <w:color w:val="0000FF"/>
            <w:u w:val="single"/>
          </w:rPr>
          <w:t>Skilled Trades Employment Program - Four STEP Stories Videos</w:t>
        </w:r>
        <w:r w:rsidRPr="00080E0A">
          <w:rPr>
            <w:rStyle w:val="BodyCopyText"/>
          </w:rPr>
          <w:t xml:space="preserve"> (2 minutes each)</w:t>
        </w:r>
      </w:hyperlink>
      <w:r w:rsidR="00021036">
        <w:rPr>
          <w:rStyle w:val="BodyCopyText"/>
        </w:rPr>
        <w:t>.</w:t>
      </w:r>
    </w:p>
    <w:p w14:paraId="4CAA1D8B" w14:textId="77777777" w:rsidR="00FE13B7" w:rsidRDefault="00FE13B7">
      <w:pPr>
        <w:rPr>
          <w:rFonts w:eastAsiaTheme="majorEastAsia" w:cstheme="majorBidi"/>
          <w:b/>
          <w:i/>
          <w:noProof/>
          <w:szCs w:val="28"/>
        </w:rPr>
      </w:pPr>
      <w:r>
        <w:br w:type="page"/>
      </w:r>
    </w:p>
    <w:p w14:paraId="353C3C48" w14:textId="77777777" w:rsidR="004956D5" w:rsidRPr="00080E0A" w:rsidRDefault="00823E45" w:rsidP="000B4149">
      <w:pPr>
        <w:pStyle w:val="SubHeading3"/>
        <w:rPr>
          <w:rStyle w:val="BodyCopyText"/>
        </w:rPr>
      </w:pPr>
      <w:r>
        <w:lastRenderedPageBreak/>
        <w:t xml:space="preserve">5.4.3. </w:t>
      </w:r>
      <w:r w:rsidR="004956D5" w:rsidRPr="00080E0A">
        <w:rPr>
          <w:rStyle w:val="BodyCopyText"/>
        </w:rPr>
        <w:t>Learning Activity 4 Finding a training program for a job</w:t>
      </w:r>
    </w:p>
    <w:p w14:paraId="62E16760" w14:textId="77777777" w:rsidR="006B1CCC" w:rsidRPr="00080E0A" w:rsidRDefault="003063D7" w:rsidP="00E34CB4">
      <w:pPr>
        <w:numPr>
          <w:ilvl w:val="0"/>
          <w:numId w:val="23"/>
        </w:numPr>
        <w:ind w:left="924" w:hanging="357"/>
        <w:rPr>
          <w:rStyle w:val="BodyCopyText"/>
        </w:rPr>
      </w:pPr>
      <w:r w:rsidRPr="00080E0A">
        <w:rPr>
          <w:rStyle w:val="BodyCopyText"/>
        </w:rPr>
        <w:t>Ask students to r</w:t>
      </w:r>
      <w:r w:rsidR="00BE36F1" w:rsidRPr="00080E0A">
        <w:rPr>
          <w:rStyle w:val="BodyCopyText"/>
        </w:rPr>
        <w:t>eview the list created in Learning Activity 1</w:t>
      </w:r>
      <w:r w:rsidR="00823E45">
        <w:rPr>
          <w:rStyle w:val="BodyCopyText"/>
        </w:rPr>
        <w:t>.</w:t>
      </w:r>
    </w:p>
    <w:p w14:paraId="7C47CA2D" w14:textId="77777777" w:rsidR="00BE36F1" w:rsidRPr="00080E0A" w:rsidRDefault="00BE36F1" w:rsidP="00E34CB4">
      <w:pPr>
        <w:numPr>
          <w:ilvl w:val="0"/>
          <w:numId w:val="23"/>
        </w:numPr>
        <w:ind w:left="924" w:hanging="357"/>
        <w:rPr>
          <w:rStyle w:val="BodyCopyText"/>
        </w:rPr>
      </w:pPr>
      <w:r w:rsidRPr="00080E0A">
        <w:rPr>
          <w:rStyle w:val="BodyCopyText"/>
        </w:rPr>
        <w:t xml:space="preserve">Hopefully there are </w:t>
      </w:r>
      <w:r w:rsidR="003063D7" w:rsidRPr="00080E0A">
        <w:rPr>
          <w:rStyle w:val="BodyCopyText"/>
        </w:rPr>
        <w:t xml:space="preserve">now </w:t>
      </w:r>
      <w:r w:rsidRPr="00080E0A">
        <w:rPr>
          <w:rStyle w:val="BodyCopyText"/>
        </w:rPr>
        <w:t xml:space="preserve">2 or 3 or more jobs there that </w:t>
      </w:r>
      <w:r w:rsidR="003063D7" w:rsidRPr="00080E0A">
        <w:rPr>
          <w:rStyle w:val="BodyCopyText"/>
        </w:rPr>
        <w:t xml:space="preserve">they </w:t>
      </w:r>
      <w:r w:rsidRPr="00080E0A">
        <w:rPr>
          <w:rStyle w:val="BodyCopyText"/>
        </w:rPr>
        <w:t xml:space="preserve">are </w:t>
      </w:r>
      <w:r w:rsidR="00080E0A">
        <w:rPr>
          <w:rStyle w:val="BodyCopyText"/>
        </w:rPr>
        <w:br/>
      </w:r>
      <w:r w:rsidRPr="00080E0A">
        <w:rPr>
          <w:rStyle w:val="BodyCopyText"/>
        </w:rPr>
        <w:t>interested in</w:t>
      </w:r>
      <w:r w:rsidR="00823E45">
        <w:rPr>
          <w:rStyle w:val="BodyCopyText"/>
        </w:rPr>
        <w:t>.</w:t>
      </w:r>
    </w:p>
    <w:p w14:paraId="69242DA9" w14:textId="77777777" w:rsidR="003063D7" w:rsidRPr="00080E0A" w:rsidRDefault="00BE36F1" w:rsidP="00E34CB4">
      <w:pPr>
        <w:numPr>
          <w:ilvl w:val="0"/>
          <w:numId w:val="23"/>
        </w:numPr>
        <w:ind w:left="924" w:hanging="357"/>
        <w:rPr>
          <w:rStyle w:val="BodyCopyText"/>
        </w:rPr>
      </w:pPr>
      <w:r w:rsidRPr="00080E0A">
        <w:rPr>
          <w:rStyle w:val="BodyCopyText"/>
        </w:rPr>
        <w:t xml:space="preserve">Using the internet and the names of the schools listed above, see if </w:t>
      </w:r>
      <w:r w:rsidR="003063D7" w:rsidRPr="00080E0A">
        <w:rPr>
          <w:rStyle w:val="BodyCopyText"/>
        </w:rPr>
        <w:t xml:space="preserve">they </w:t>
      </w:r>
      <w:r w:rsidRPr="00080E0A">
        <w:rPr>
          <w:rStyle w:val="BodyCopyText"/>
        </w:rPr>
        <w:t xml:space="preserve">can find a program that offers training related to one the jobs on </w:t>
      </w:r>
      <w:r w:rsidR="003063D7" w:rsidRPr="00080E0A">
        <w:rPr>
          <w:rStyle w:val="BodyCopyText"/>
        </w:rPr>
        <w:t xml:space="preserve">their </w:t>
      </w:r>
      <w:r w:rsidRPr="00080E0A">
        <w:rPr>
          <w:rStyle w:val="BodyCopyText"/>
        </w:rPr>
        <w:t xml:space="preserve">list.  </w:t>
      </w:r>
    </w:p>
    <w:p w14:paraId="2BF89C6A" w14:textId="77777777" w:rsidR="00BE36F1" w:rsidRPr="00080E0A" w:rsidRDefault="000F46A5" w:rsidP="00E34CB4">
      <w:pPr>
        <w:numPr>
          <w:ilvl w:val="0"/>
          <w:numId w:val="23"/>
        </w:numPr>
        <w:ind w:left="924" w:hanging="357"/>
        <w:rPr>
          <w:rStyle w:val="BodyCopyText"/>
        </w:rPr>
      </w:pPr>
      <w:r w:rsidRPr="00080E0A">
        <w:rPr>
          <w:rStyle w:val="BodyCopyText"/>
        </w:rPr>
        <w:t xml:space="preserve">Let them know they shouldn’t </w:t>
      </w:r>
      <w:r w:rsidR="00BE36F1" w:rsidRPr="00080E0A">
        <w:rPr>
          <w:rStyle w:val="BodyCopyText"/>
        </w:rPr>
        <w:t xml:space="preserve">be discouraged if </w:t>
      </w:r>
      <w:r w:rsidRPr="00080E0A">
        <w:rPr>
          <w:rStyle w:val="BodyCopyText"/>
        </w:rPr>
        <w:t xml:space="preserve">they </w:t>
      </w:r>
      <w:r w:rsidR="00BE36F1" w:rsidRPr="00080E0A">
        <w:rPr>
          <w:rStyle w:val="BodyCopyText"/>
        </w:rPr>
        <w:t xml:space="preserve">cannot find an exact program match.  Keep the list and the information </w:t>
      </w:r>
      <w:r w:rsidRPr="00080E0A">
        <w:rPr>
          <w:rStyle w:val="BodyCopyText"/>
        </w:rPr>
        <w:t xml:space="preserve">created in this activity </w:t>
      </w:r>
      <w:r w:rsidR="00BE36F1" w:rsidRPr="00080E0A">
        <w:rPr>
          <w:rStyle w:val="BodyCopyText"/>
        </w:rPr>
        <w:t xml:space="preserve">for Section 3 of the program: Career Awareness. </w:t>
      </w:r>
    </w:p>
    <w:p w14:paraId="7B95572F" w14:textId="77777777" w:rsidR="000F46A5" w:rsidRDefault="00823E45" w:rsidP="000B4149">
      <w:pPr>
        <w:pStyle w:val="SubHeading3"/>
      </w:pPr>
      <w:r>
        <w:t xml:space="preserve">5.4.4. </w:t>
      </w:r>
      <w:r w:rsidR="000F46A5">
        <w:t>Financial Support</w:t>
      </w:r>
    </w:p>
    <w:p w14:paraId="2B3EAD9F" w14:textId="77777777" w:rsidR="00471182" w:rsidRPr="00080E0A" w:rsidRDefault="000F46A5" w:rsidP="00202EF1">
      <w:pPr>
        <w:rPr>
          <w:rStyle w:val="BodyCopyText"/>
        </w:rPr>
      </w:pPr>
      <w:r w:rsidRPr="00080E0A">
        <w:rPr>
          <w:rStyle w:val="BodyCopyText"/>
        </w:rPr>
        <w:t xml:space="preserve">Provides some basic information on </w:t>
      </w:r>
      <w:r w:rsidR="00641898" w:rsidRPr="00080E0A">
        <w:rPr>
          <w:rStyle w:val="BodyCopyText"/>
        </w:rPr>
        <w:t xml:space="preserve">the types of financial assistance, and </w:t>
      </w:r>
      <w:r w:rsidRPr="00080E0A">
        <w:rPr>
          <w:rStyle w:val="BodyCopyText"/>
        </w:rPr>
        <w:t>where students migh</w:t>
      </w:r>
      <w:r w:rsidR="00641898" w:rsidRPr="00080E0A">
        <w:rPr>
          <w:rStyle w:val="BodyCopyText"/>
        </w:rPr>
        <w:t>t</w:t>
      </w:r>
      <w:r w:rsidRPr="00080E0A">
        <w:rPr>
          <w:rStyle w:val="BodyCopyText"/>
        </w:rPr>
        <w:t xml:space="preserve"> look to find</w:t>
      </w:r>
      <w:r w:rsidR="00641898" w:rsidRPr="00080E0A">
        <w:rPr>
          <w:rStyle w:val="BodyCopyText"/>
        </w:rPr>
        <w:t xml:space="preserve"> financial support to pay for their education and training.</w:t>
      </w:r>
    </w:p>
    <w:p w14:paraId="1E9776DE" w14:textId="77777777" w:rsidR="006B1CCC" w:rsidRPr="00080E0A" w:rsidRDefault="006B1CCC" w:rsidP="001A4DD0">
      <w:pPr>
        <w:pStyle w:val="ListwithBullets"/>
        <w:rPr>
          <w:rStyle w:val="BodyCopyText"/>
        </w:rPr>
      </w:pPr>
      <w:bookmarkStart w:id="482" w:name="_Hlk46762336"/>
      <w:r w:rsidRPr="00080E0A">
        <w:rPr>
          <w:rStyle w:val="BodyCopyText"/>
        </w:rPr>
        <w:t xml:space="preserve">Website 18:  </w:t>
      </w:r>
      <w:hyperlink r:id="rId161" w:history="1">
        <w:r w:rsidRPr="00080E0A">
          <w:rPr>
            <w:rStyle w:val="BodyCopyText"/>
            <w:color w:val="0000FF"/>
            <w:u w:val="single"/>
          </w:rPr>
          <w:t>Government of British Columbia</w:t>
        </w:r>
      </w:hyperlink>
      <w:r w:rsidR="00021036" w:rsidRPr="00021036">
        <w:rPr>
          <w:rStyle w:val="BodyCopyText"/>
          <w:color w:val="0000FF"/>
        </w:rPr>
        <w:t>.</w:t>
      </w:r>
      <w:r w:rsidRPr="00080E0A">
        <w:rPr>
          <w:rStyle w:val="BodyCopyText"/>
        </w:rPr>
        <w:t xml:space="preserve"> </w:t>
      </w:r>
    </w:p>
    <w:p w14:paraId="33B7EEC7" w14:textId="77777777" w:rsidR="006B1CCC" w:rsidRPr="00080E0A" w:rsidRDefault="006B1CCC" w:rsidP="001A4DD0">
      <w:pPr>
        <w:pStyle w:val="ListwithBullets"/>
        <w:rPr>
          <w:rStyle w:val="BodyCopyText"/>
        </w:rPr>
      </w:pPr>
      <w:r w:rsidRPr="00080E0A">
        <w:rPr>
          <w:rStyle w:val="BodyCopyText"/>
        </w:rPr>
        <w:t xml:space="preserve">Website 19:  </w:t>
      </w:r>
      <w:hyperlink r:id="rId162" w:history="1">
        <w:r w:rsidRPr="00080E0A">
          <w:rPr>
            <w:rStyle w:val="BodyCopyText"/>
            <w:color w:val="0000FF"/>
            <w:u w:val="single"/>
          </w:rPr>
          <w:t>Industry Training Authority</w:t>
        </w:r>
      </w:hyperlink>
      <w:r w:rsidR="00021036" w:rsidRPr="00021036">
        <w:rPr>
          <w:rStyle w:val="BodyCopyText"/>
          <w:color w:val="0000FF"/>
        </w:rPr>
        <w:t>.</w:t>
      </w:r>
      <w:r w:rsidRPr="00080E0A">
        <w:rPr>
          <w:rStyle w:val="BodyCopyText"/>
          <w:color w:val="0000FF"/>
        </w:rPr>
        <w:t xml:space="preserve"> </w:t>
      </w:r>
    </w:p>
    <w:p w14:paraId="325010C0" w14:textId="77777777" w:rsidR="006B1CCC" w:rsidRPr="00080E0A" w:rsidRDefault="006B1CCC" w:rsidP="001A4DD0">
      <w:pPr>
        <w:pStyle w:val="ListwithBullets"/>
        <w:rPr>
          <w:rStyle w:val="BodyCopyText"/>
        </w:rPr>
      </w:pPr>
      <w:r w:rsidRPr="00080E0A">
        <w:rPr>
          <w:rStyle w:val="BodyCopyText"/>
        </w:rPr>
        <w:t xml:space="preserve">Website 20:  </w:t>
      </w:r>
      <w:hyperlink r:id="rId163" w:history="1">
        <w:r w:rsidRPr="00080E0A">
          <w:rPr>
            <w:rStyle w:val="BodyCopyText"/>
            <w:color w:val="0000FF"/>
            <w:u w:val="single"/>
          </w:rPr>
          <w:t>BC Access Grant</w:t>
        </w:r>
      </w:hyperlink>
      <w:r w:rsidR="00021036" w:rsidRPr="00021036">
        <w:rPr>
          <w:rStyle w:val="BodyCopyText"/>
          <w:color w:val="0000FF"/>
        </w:rPr>
        <w:t>.</w:t>
      </w:r>
      <w:r w:rsidRPr="00080E0A">
        <w:rPr>
          <w:rStyle w:val="BodyCopyText"/>
          <w:color w:val="0000FF"/>
        </w:rPr>
        <w:t xml:space="preserve"> </w:t>
      </w:r>
    </w:p>
    <w:p w14:paraId="449F6207" w14:textId="77777777" w:rsidR="006B1CCC" w:rsidRPr="00080E0A" w:rsidRDefault="006B1CCC" w:rsidP="001A4DD0">
      <w:pPr>
        <w:pStyle w:val="ListwithBullets"/>
        <w:rPr>
          <w:rStyle w:val="BodyCopyText"/>
        </w:rPr>
      </w:pPr>
      <w:r w:rsidRPr="00080E0A">
        <w:rPr>
          <w:rStyle w:val="BodyCopyText"/>
        </w:rPr>
        <w:t xml:space="preserve">Website 21:  </w:t>
      </w:r>
      <w:hyperlink r:id="rId164" w:history="1">
        <w:r w:rsidRPr="00080E0A">
          <w:rPr>
            <w:rStyle w:val="BodyCopyText"/>
            <w:color w:val="0000FF"/>
            <w:u w:val="single"/>
          </w:rPr>
          <w:t>Inspire – Indigenous Education Funding</w:t>
        </w:r>
      </w:hyperlink>
      <w:r w:rsidR="00021036" w:rsidRPr="00021036">
        <w:rPr>
          <w:rStyle w:val="BodyCopyText"/>
          <w:color w:val="0000FF"/>
        </w:rPr>
        <w:t>.</w:t>
      </w:r>
    </w:p>
    <w:p w14:paraId="31807CF0" w14:textId="77777777" w:rsidR="00202EF1" w:rsidRPr="00A71021" w:rsidRDefault="004F58CB" w:rsidP="000A5CA6">
      <w:pPr>
        <w:pStyle w:val="SubHeading1"/>
      </w:pPr>
      <w:bookmarkStart w:id="483" w:name="_Toc48915531"/>
      <w:bookmarkEnd w:id="482"/>
      <w:r>
        <w:t>6</w:t>
      </w:r>
      <w:r w:rsidR="00080E0A">
        <w:t xml:space="preserve">. </w:t>
      </w:r>
      <w:r w:rsidR="00202EF1" w:rsidRPr="00A71021">
        <w:t>Suggested Reading</w:t>
      </w:r>
      <w:bookmarkEnd w:id="483"/>
    </w:p>
    <w:p w14:paraId="2945C739" w14:textId="77777777" w:rsidR="00202EF1" w:rsidRPr="00080E0A" w:rsidRDefault="00202EF1" w:rsidP="001A4DD0">
      <w:pPr>
        <w:pStyle w:val="ListwithBullets"/>
        <w:rPr>
          <w:rStyle w:val="BodyCopyText"/>
        </w:rPr>
      </w:pPr>
      <w:r w:rsidRPr="00080E0A">
        <w:rPr>
          <w:rStyle w:val="BodyCopyText"/>
        </w:rPr>
        <w:t>There is no suggested reading for this module.</w:t>
      </w:r>
    </w:p>
    <w:p w14:paraId="74F8ACD9" w14:textId="77777777" w:rsidR="00202EF1" w:rsidRPr="00A71021" w:rsidRDefault="00202EF1" w:rsidP="00202EF1">
      <w:pPr>
        <w:rPr>
          <w:rFonts w:eastAsiaTheme="majorEastAsia" w:cstheme="majorBidi"/>
          <w:b/>
          <w:bCs/>
          <w:sz w:val="36"/>
          <w:szCs w:val="28"/>
        </w:rPr>
      </w:pPr>
      <w:r w:rsidRPr="00A71021">
        <w:br w:type="page"/>
      </w:r>
    </w:p>
    <w:p w14:paraId="030BE431" w14:textId="77777777" w:rsidR="00202EF1" w:rsidRPr="00544573" w:rsidRDefault="004F58CB" w:rsidP="000A5CA6">
      <w:pPr>
        <w:pStyle w:val="SubHeading1"/>
      </w:pPr>
      <w:bookmarkStart w:id="484" w:name="_Toc48915532"/>
      <w:r>
        <w:lastRenderedPageBreak/>
        <w:t>7</w:t>
      </w:r>
      <w:r w:rsidR="005E2CFB">
        <w:t xml:space="preserve">. </w:t>
      </w:r>
      <w:r w:rsidR="00202EF1" w:rsidRPr="00544573">
        <w:t>Notes</w:t>
      </w:r>
      <w:bookmarkEnd w:id="484"/>
    </w:p>
    <w:p w14:paraId="7A3DD9E1" w14:textId="77777777" w:rsidR="00D2002D" w:rsidRPr="00D2002D" w:rsidRDefault="00D2002D" w:rsidP="00D2002D"/>
    <w:p w14:paraId="31DC81C8" w14:textId="77777777" w:rsidR="00202EF1" w:rsidRDefault="00202EF1" w:rsidP="00202EF1">
      <w:r w:rsidRPr="00A71021">
        <w:br w:type="page"/>
      </w:r>
    </w:p>
    <w:p w14:paraId="736B9591" w14:textId="77777777" w:rsidR="00682B6D" w:rsidRPr="00A71021" w:rsidRDefault="00682B6D" w:rsidP="00186282">
      <w:pPr>
        <w:pStyle w:val="MainSectionHeading"/>
      </w:pPr>
      <w:bookmarkStart w:id="485" w:name="_Toc48915533"/>
      <w:bookmarkStart w:id="486" w:name="_Toc49170787"/>
      <w:bookmarkStart w:id="487" w:name="_Toc49171346"/>
      <w:bookmarkStart w:id="488" w:name="_Toc49172238"/>
      <w:bookmarkStart w:id="489" w:name="_Toc49177370"/>
      <w:bookmarkStart w:id="490" w:name="_Toc49178954"/>
      <w:r w:rsidRPr="00A71021">
        <w:lastRenderedPageBreak/>
        <w:t>Section 3</w:t>
      </w:r>
      <w:r w:rsidR="007235C5">
        <w:t xml:space="preserve">: </w:t>
      </w:r>
      <w:r w:rsidRPr="00A71021">
        <w:t>Career Awareness and Planning</w:t>
      </w:r>
      <w:bookmarkEnd w:id="485"/>
      <w:bookmarkEnd w:id="486"/>
      <w:bookmarkEnd w:id="487"/>
      <w:bookmarkEnd w:id="488"/>
      <w:bookmarkEnd w:id="489"/>
      <w:bookmarkEnd w:id="490"/>
    </w:p>
    <w:p w14:paraId="0155D98F" w14:textId="77777777" w:rsidR="0064760D" w:rsidRPr="00A71021" w:rsidRDefault="0064760D" w:rsidP="000A5CA6">
      <w:pPr>
        <w:pStyle w:val="SubHeading1"/>
      </w:pPr>
      <w:bookmarkStart w:id="491" w:name="_Toc48915534"/>
      <w:r w:rsidRPr="00A71021">
        <w:t>Overview</w:t>
      </w:r>
      <w:bookmarkEnd w:id="491"/>
    </w:p>
    <w:p w14:paraId="5587FC6B" w14:textId="77777777" w:rsidR="00B21FC3" w:rsidRPr="00BA1CA1" w:rsidRDefault="00682B6D" w:rsidP="00682B6D">
      <w:pPr>
        <w:widowControl w:val="0"/>
        <w:autoSpaceDE w:val="0"/>
        <w:autoSpaceDN w:val="0"/>
        <w:adjustRightInd w:val="0"/>
        <w:spacing w:after="360"/>
        <w:ind w:right="711"/>
        <w:jc w:val="both"/>
        <w:rPr>
          <w:rStyle w:val="BodyCopyText"/>
        </w:rPr>
      </w:pPr>
      <w:r w:rsidRPr="00BA1CA1">
        <w:rPr>
          <w:rStyle w:val="BodyCopyText"/>
        </w:rPr>
        <w:t xml:space="preserve">The purpose of the Career Awareness Section </w:t>
      </w:r>
      <w:r w:rsidR="00936578" w:rsidRPr="00BA1CA1">
        <w:rPr>
          <w:rStyle w:val="BodyCopyText"/>
        </w:rPr>
        <w:t xml:space="preserve">of the WiNG program </w:t>
      </w:r>
      <w:r w:rsidRPr="00BA1CA1">
        <w:rPr>
          <w:rStyle w:val="BodyCopyText"/>
        </w:rPr>
        <w:t xml:space="preserve">is to help </w:t>
      </w:r>
      <w:r w:rsidR="00AD6D7C" w:rsidRPr="00BA1CA1">
        <w:rPr>
          <w:rStyle w:val="BodyCopyText"/>
        </w:rPr>
        <w:t>students</w:t>
      </w:r>
      <w:r w:rsidRPr="00BA1CA1">
        <w:rPr>
          <w:rStyle w:val="BodyCopyText"/>
        </w:rPr>
        <w:t xml:space="preserve"> </w:t>
      </w:r>
      <w:r w:rsidR="00464213" w:rsidRPr="00BA1CA1">
        <w:rPr>
          <w:rStyle w:val="BodyCopyText"/>
        </w:rPr>
        <w:t xml:space="preserve">develop skills and </w:t>
      </w:r>
      <w:r w:rsidR="0025116D" w:rsidRPr="00BA1CA1">
        <w:rPr>
          <w:rStyle w:val="BodyCopyText"/>
        </w:rPr>
        <w:t xml:space="preserve">create tools </w:t>
      </w:r>
      <w:r w:rsidR="00936578" w:rsidRPr="00BA1CA1">
        <w:rPr>
          <w:rStyle w:val="BodyCopyText"/>
        </w:rPr>
        <w:t>that will assist</w:t>
      </w:r>
      <w:r w:rsidR="0025116D" w:rsidRPr="00BA1CA1">
        <w:rPr>
          <w:rStyle w:val="BodyCopyText"/>
        </w:rPr>
        <w:t xml:space="preserve"> them in </w:t>
      </w:r>
      <w:r w:rsidRPr="00BA1CA1">
        <w:rPr>
          <w:rStyle w:val="BodyCopyText"/>
        </w:rPr>
        <w:t>finding employment in the natural gas industry</w:t>
      </w:r>
      <w:r w:rsidR="0025116D" w:rsidRPr="00BA1CA1">
        <w:rPr>
          <w:rStyle w:val="BodyCopyText"/>
        </w:rPr>
        <w:t xml:space="preserve"> in the province</w:t>
      </w:r>
      <w:r w:rsidRPr="00BA1CA1">
        <w:rPr>
          <w:rStyle w:val="BodyCopyText"/>
        </w:rPr>
        <w:t xml:space="preserve">. </w:t>
      </w:r>
      <w:r w:rsidR="0025116D" w:rsidRPr="00BA1CA1">
        <w:rPr>
          <w:rStyle w:val="BodyCopyText"/>
        </w:rPr>
        <w:t xml:space="preserve"> It is expected that most </w:t>
      </w:r>
      <w:r w:rsidR="00AD6D7C" w:rsidRPr="00BA1CA1">
        <w:rPr>
          <w:rStyle w:val="BodyCopyText"/>
        </w:rPr>
        <w:t>students</w:t>
      </w:r>
      <w:r w:rsidR="0025116D" w:rsidRPr="00BA1CA1">
        <w:rPr>
          <w:rStyle w:val="BodyCopyText"/>
        </w:rPr>
        <w:t xml:space="preserve"> will </w:t>
      </w:r>
      <w:r w:rsidR="00A42628" w:rsidRPr="00BA1CA1">
        <w:rPr>
          <w:rStyle w:val="BodyCopyText"/>
        </w:rPr>
        <w:t xml:space="preserve">be </w:t>
      </w:r>
      <w:r w:rsidR="0025116D" w:rsidRPr="00BA1CA1">
        <w:rPr>
          <w:rStyle w:val="BodyCopyText"/>
        </w:rPr>
        <w:t>seeking entry-level positions</w:t>
      </w:r>
      <w:r w:rsidR="00A42628" w:rsidRPr="00BA1CA1">
        <w:rPr>
          <w:rStyle w:val="BodyCopyText"/>
        </w:rPr>
        <w:t xml:space="preserve">, although experience has shown that some students have skills </w:t>
      </w:r>
      <w:r w:rsidR="00B21FC3" w:rsidRPr="00BA1CA1">
        <w:rPr>
          <w:rStyle w:val="BodyCopyText"/>
        </w:rPr>
        <w:t>and work experience from o</w:t>
      </w:r>
      <w:r w:rsidR="00A42628" w:rsidRPr="00BA1CA1">
        <w:rPr>
          <w:rStyle w:val="BodyCopyText"/>
        </w:rPr>
        <w:t xml:space="preserve">ther industries and/or </w:t>
      </w:r>
      <w:r w:rsidR="00B21FC3" w:rsidRPr="00BA1CA1">
        <w:rPr>
          <w:rStyle w:val="BodyCopyText"/>
        </w:rPr>
        <w:t xml:space="preserve">countries which may make them </w:t>
      </w:r>
      <w:r w:rsidR="00936578" w:rsidRPr="00BA1CA1">
        <w:rPr>
          <w:rStyle w:val="BodyCopyText"/>
        </w:rPr>
        <w:t xml:space="preserve">more appropriate </w:t>
      </w:r>
      <w:r w:rsidR="00B21FC3" w:rsidRPr="00BA1CA1">
        <w:rPr>
          <w:rStyle w:val="BodyCopyText"/>
        </w:rPr>
        <w:t xml:space="preserve">for </w:t>
      </w:r>
      <w:r w:rsidR="00936578" w:rsidRPr="00BA1CA1">
        <w:rPr>
          <w:rStyle w:val="BodyCopyText"/>
        </w:rPr>
        <w:t xml:space="preserve">higher </w:t>
      </w:r>
      <w:r w:rsidR="00B21FC3" w:rsidRPr="00BA1CA1">
        <w:rPr>
          <w:rStyle w:val="BodyCopyText"/>
        </w:rPr>
        <w:t>l</w:t>
      </w:r>
      <w:r w:rsidR="00936578" w:rsidRPr="00BA1CA1">
        <w:rPr>
          <w:rStyle w:val="BodyCopyText"/>
        </w:rPr>
        <w:t>evel</w:t>
      </w:r>
      <w:r w:rsidR="00B21FC3" w:rsidRPr="00BA1CA1">
        <w:rPr>
          <w:rStyle w:val="BodyCopyText"/>
        </w:rPr>
        <w:t xml:space="preserve"> positions</w:t>
      </w:r>
      <w:r w:rsidR="0025116D" w:rsidRPr="00BA1CA1">
        <w:rPr>
          <w:rStyle w:val="BodyCopyText"/>
        </w:rPr>
        <w:t>.</w:t>
      </w:r>
    </w:p>
    <w:p w14:paraId="5CEB7AEC" w14:textId="77777777" w:rsidR="00085C45" w:rsidRPr="00BA1CA1" w:rsidRDefault="00A42628" w:rsidP="00682B6D">
      <w:pPr>
        <w:widowControl w:val="0"/>
        <w:autoSpaceDE w:val="0"/>
        <w:autoSpaceDN w:val="0"/>
        <w:adjustRightInd w:val="0"/>
        <w:spacing w:after="360"/>
        <w:ind w:right="711"/>
        <w:jc w:val="both"/>
        <w:rPr>
          <w:rStyle w:val="BodyCopyText"/>
        </w:rPr>
      </w:pPr>
      <w:r w:rsidRPr="00BA1CA1">
        <w:rPr>
          <w:rStyle w:val="BodyCopyText"/>
        </w:rPr>
        <w:t xml:space="preserve">Note, </w:t>
      </w:r>
      <w:r w:rsidR="00B21FC3" w:rsidRPr="00BA1CA1">
        <w:rPr>
          <w:rStyle w:val="BodyCopyText"/>
        </w:rPr>
        <w:t xml:space="preserve">that </w:t>
      </w:r>
      <w:r w:rsidRPr="00BA1CA1">
        <w:rPr>
          <w:rStyle w:val="BodyCopyText"/>
        </w:rPr>
        <w:t>not all students</w:t>
      </w:r>
      <w:r w:rsidR="00B21FC3" w:rsidRPr="00BA1CA1">
        <w:rPr>
          <w:rStyle w:val="BodyCopyText"/>
        </w:rPr>
        <w:t xml:space="preserve"> in the class</w:t>
      </w:r>
      <w:r w:rsidRPr="00BA1CA1">
        <w:rPr>
          <w:rStyle w:val="BodyCopyText"/>
        </w:rPr>
        <w:t xml:space="preserve"> may </w:t>
      </w:r>
      <w:r w:rsidR="00B21FC3" w:rsidRPr="00BA1CA1">
        <w:rPr>
          <w:rStyle w:val="BodyCopyText"/>
        </w:rPr>
        <w:t xml:space="preserve">be interested in pursuing employment in the natural gas industry (e.g., by taking the course they may have already decided the industry in not for them or they may want to pursue additional training before looking for work).  The information and tools in this section of the program have been tailored to the natural gas industry, </w:t>
      </w:r>
      <w:r w:rsidR="00B610FC" w:rsidRPr="00BA1CA1">
        <w:rPr>
          <w:rStyle w:val="BodyCopyText"/>
        </w:rPr>
        <w:t xml:space="preserve">but the basics of looking for work are the same for </w:t>
      </w:r>
      <w:r w:rsidR="00B21FC3" w:rsidRPr="00BA1CA1">
        <w:rPr>
          <w:rStyle w:val="BodyCopyText"/>
        </w:rPr>
        <w:t>all indust</w:t>
      </w:r>
      <w:r w:rsidR="00085C45" w:rsidRPr="00BA1CA1">
        <w:rPr>
          <w:rStyle w:val="BodyCopyText"/>
        </w:rPr>
        <w:t>ries.</w:t>
      </w:r>
    </w:p>
    <w:p w14:paraId="50D7A42C" w14:textId="77777777" w:rsidR="00FF6923" w:rsidRPr="00BA1CA1" w:rsidRDefault="00085C45" w:rsidP="00682B6D">
      <w:pPr>
        <w:widowControl w:val="0"/>
        <w:autoSpaceDE w:val="0"/>
        <w:autoSpaceDN w:val="0"/>
        <w:adjustRightInd w:val="0"/>
        <w:spacing w:after="360"/>
        <w:ind w:right="711"/>
        <w:jc w:val="both"/>
        <w:rPr>
          <w:rStyle w:val="BodyCopyText"/>
        </w:rPr>
      </w:pPr>
      <w:r w:rsidRPr="00BA1CA1">
        <w:rPr>
          <w:rStyle w:val="BodyCopyText"/>
        </w:rPr>
        <w:t>I</w:t>
      </w:r>
      <w:r w:rsidR="00B21FC3" w:rsidRPr="00BA1CA1">
        <w:rPr>
          <w:rStyle w:val="BodyCopyText"/>
        </w:rPr>
        <w:t xml:space="preserve">t is recommended that </w:t>
      </w:r>
      <w:r w:rsidRPr="00BA1CA1">
        <w:rPr>
          <w:rStyle w:val="BodyCopyText"/>
        </w:rPr>
        <w:t xml:space="preserve">instructors </w:t>
      </w:r>
      <w:r w:rsidR="00D60CD2" w:rsidRPr="00BA1CA1">
        <w:rPr>
          <w:rStyle w:val="BodyCopyText"/>
        </w:rPr>
        <w:t xml:space="preserve">strongly </w:t>
      </w:r>
      <w:r w:rsidRPr="00BA1CA1">
        <w:rPr>
          <w:rStyle w:val="BodyCopyText"/>
        </w:rPr>
        <w:t xml:space="preserve">encourage </w:t>
      </w:r>
      <w:r w:rsidR="00D60CD2" w:rsidRPr="00BA1CA1">
        <w:rPr>
          <w:rStyle w:val="BodyCopyText"/>
        </w:rPr>
        <w:t xml:space="preserve">and engage </w:t>
      </w:r>
      <w:r w:rsidR="00B21FC3" w:rsidRPr="00BA1CA1">
        <w:rPr>
          <w:rStyle w:val="BodyCopyText"/>
        </w:rPr>
        <w:t xml:space="preserve">all students </w:t>
      </w:r>
      <w:r w:rsidR="00D60CD2" w:rsidRPr="00BA1CA1">
        <w:rPr>
          <w:rStyle w:val="BodyCopyText"/>
        </w:rPr>
        <w:t xml:space="preserve">in </w:t>
      </w:r>
      <w:r w:rsidR="00B21FC3" w:rsidRPr="00BA1CA1">
        <w:rPr>
          <w:rStyle w:val="BodyCopyText"/>
        </w:rPr>
        <w:t>particip</w:t>
      </w:r>
      <w:r w:rsidR="00D60CD2" w:rsidRPr="00BA1CA1">
        <w:rPr>
          <w:rStyle w:val="BodyCopyText"/>
        </w:rPr>
        <w:t>ating</w:t>
      </w:r>
      <w:r w:rsidR="00B21FC3" w:rsidRPr="00BA1CA1">
        <w:rPr>
          <w:rStyle w:val="BodyCopyText"/>
        </w:rPr>
        <w:t xml:space="preserve"> in the</w:t>
      </w:r>
      <w:r w:rsidRPr="00BA1CA1">
        <w:rPr>
          <w:rStyle w:val="BodyCopyText"/>
        </w:rPr>
        <w:t xml:space="preserve"> learning</w:t>
      </w:r>
      <w:r w:rsidR="00B21FC3" w:rsidRPr="00BA1CA1">
        <w:rPr>
          <w:rStyle w:val="BodyCopyText"/>
        </w:rPr>
        <w:t xml:space="preserve"> activities</w:t>
      </w:r>
      <w:r w:rsidRPr="00BA1CA1">
        <w:rPr>
          <w:rStyle w:val="BodyCopyText"/>
        </w:rPr>
        <w:t xml:space="preserve"> in section 3</w:t>
      </w:r>
      <w:r w:rsidR="00B21FC3" w:rsidRPr="00BA1CA1">
        <w:rPr>
          <w:rStyle w:val="BodyCopyText"/>
        </w:rPr>
        <w:t xml:space="preserve"> regardless of </w:t>
      </w:r>
      <w:r w:rsidRPr="00BA1CA1">
        <w:rPr>
          <w:rStyle w:val="BodyCopyText"/>
        </w:rPr>
        <w:t xml:space="preserve">their intentions upon completing the program.  </w:t>
      </w:r>
    </w:p>
    <w:p w14:paraId="7BC21029" w14:textId="77777777" w:rsidR="00EB6CC8" w:rsidRPr="00A71021" w:rsidRDefault="00080CF3" w:rsidP="000A5CA6">
      <w:pPr>
        <w:pStyle w:val="SubHeading1"/>
      </w:pPr>
      <w:bookmarkStart w:id="492" w:name="_Toc48915535"/>
      <w:r w:rsidRPr="00A71021">
        <w:t>Outputs</w:t>
      </w:r>
      <w:bookmarkEnd w:id="492"/>
    </w:p>
    <w:p w14:paraId="5EF2EF7A" w14:textId="77777777" w:rsidR="00EB6CC8" w:rsidRPr="00BA1CA1" w:rsidRDefault="0025116D" w:rsidP="00D60CD2">
      <w:pPr>
        <w:widowControl w:val="0"/>
        <w:autoSpaceDE w:val="0"/>
        <w:autoSpaceDN w:val="0"/>
        <w:adjustRightInd w:val="0"/>
        <w:spacing w:after="360"/>
        <w:ind w:right="711"/>
        <w:jc w:val="both"/>
        <w:rPr>
          <w:rStyle w:val="BodyCopyText"/>
        </w:rPr>
      </w:pPr>
      <w:r w:rsidRPr="00BA1CA1">
        <w:rPr>
          <w:rStyle w:val="BodyCopyText"/>
        </w:rPr>
        <w:t>T</w:t>
      </w:r>
      <w:r w:rsidR="00682B6D" w:rsidRPr="00BA1CA1">
        <w:rPr>
          <w:rStyle w:val="BodyCopyText"/>
        </w:rPr>
        <w:t xml:space="preserve">he </w:t>
      </w:r>
      <w:r w:rsidR="00EB6CC8" w:rsidRPr="00BA1CA1">
        <w:rPr>
          <w:rStyle w:val="BodyCopyText"/>
        </w:rPr>
        <w:t>l</w:t>
      </w:r>
      <w:r w:rsidR="00682B6D" w:rsidRPr="00BA1CA1">
        <w:rPr>
          <w:rStyle w:val="BodyCopyText"/>
        </w:rPr>
        <w:t xml:space="preserve">earning </w:t>
      </w:r>
      <w:r w:rsidR="00EB6CC8" w:rsidRPr="00BA1CA1">
        <w:rPr>
          <w:rStyle w:val="BodyCopyText"/>
        </w:rPr>
        <w:t>a</w:t>
      </w:r>
      <w:r w:rsidR="00682B6D" w:rsidRPr="00BA1CA1">
        <w:rPr>
          <w:rStyle w:val="BodyCopyText"/>
        </w:rPr>
        <w:t xml:space="preserve">ctivities </w:t>
      </w:r>
      <w:r w:rsidRPr="00BA1CA1">
        <w:rPr>
          <w:rStyle w:val="BodyCopyText"/>
        </w:rPr>
        <w:t xml:space="preserve">in the </w:t>
      </w:r>
      <w:r w:rsidR="00EB6CC8" w:rsidRPr="00BA1CA1">
        <w:rPr>
          <w:rStyle w:val="BodyCopyText"/>
        </w:rPr>
        <w:t xml:space="preserve">three </w:t>
      </w:r>
      <w:r w:rsidRPr="00BA1CA1">
        <w:rPr>
          <w:rStyle w:val="BodyCopyText"/>
        </w:rPr>
        <w:t xml:space="preserve">modules </w:t>
      </w:r>
      <w:r w:rsidR="00EB6CC8" w:rsidRPr="00BA1CA1">
        <w:rPr>
          <w:rStyle w:val="BodyCopyText"/>
        </w:rPr>
        <w:t xml:space="preserve">in this section, </w:t>
      </w:r>
      <w:r w:rsidR="00080CF3" w:rsidRPr="00BA1CA1">
        <w:rPr>
          <w:rStyle w:val="BodyCopyText"/>
        </w:rPr>
        <w:t xml:space="preserve">are </w:t>
      </w:r>
      <w:r w:rsidR="00793BED" w:rsidRPr="00BA1CA1">
        <w:rPr>
          <w:rStyle w:val="BodyCopyText"/>
        </w:rPr>
        <w:t xml:space="preserve">geared around </w:t>
      </w:r>
      <w:r w:rsidR="00EB6CC8" w:rsidRPr="00BA1CA1">
        <w:rPr>
          <w:rStyle w:val="BodyCopyText"/>
        </w:rPr>
        <w:t xml:space="preserve">having students develop a </w:t>
      </w:r>
      <w:r w:rsidR="00EB6CC8" w:rsidRPr="00BA1CA1">
        <w:rPr>
          <w:rStyle w:val="BodyCopyBOLD"/>
          <w:i/>
          <w:iCs/>
        </w:rPr>
        <w:t>personal employment plan</w:t>
      </w:r>
      <w:r w:rsidR="00EB6CC8" w:rsidRPr="00BA1CA1">
        <w:rPr>
          <w:rStyle w:val="BodyCopyText"/>
        </w:rPr>
        <w:t xml:space="preserve"> </w:t>
      </w:r>
      <w:r w:rsidR="00793BED" w:rsidRPr="00BA1CA1">
        <w:rPr>
          <w:rStyle w:val="BodyCopyText"/>
        </w:rPr>
        <w:t xml:space="preserve">which can be used to launch their search for a job, immediately after completing the </w:t>
      </w:r>
      <w:r w:rsidR="00793BED" w:rsidRPr="00BA1CA1">
        <w:rPr>
          <w:rStyle w:val="BodyCopyText"/>
        </w:rPr>
        <w:lastRenderedPageBreak/>
        <w:t>WiNG program.</w:t>
      </w:r>
      <w:r w:rsidR="00EB6CC8" w:rsidRPr="00BA1CA1">
        <w:rPr>
          <w:rStyle w:val="BodyCopyText"/>
        </w:rPr>
        <w:t xml:space="preserve">  </w:t>
      </w:r>
      <w:r w:rsidR="00D60CD2" w:rsidRPr="00BA1CA1">
        <w:rPr>
          <w:rStyle w:val="BodyCopyText"/>
        </w:rPr>
        <w:t>In doing this</w:t>
      </w:r>
      <w:r w:rsidR="00080CF3" w:rsidRPr="00BA1CA1">
        <w:rPr>
          <w:rStyle w:val="BodyCopyText"/>
        </w:rPr>
        <w:t xml:space="preserve">, the goal is that each student </w:t>
      </w:r>
      <w:r w:rsidR="002C3210" w:rsidRPr="00BA1CA1">
        <w:rPr>
          <w:rStyle w:val="BodyCopyText"/>
        </w:rPr>
        <w:t>leave</w:t>
      </w:r>
      <w:r w:rsidR="0005568D" w:rsidRPr="00BA1CA1">
        <w:rPr>
          <w:rStyle w:val="BodyCopyText"/>
        </w:rPr>
        <w:t>s</w:t>
      </w:r>
      <w:r w:rsidR="002C3210" w:rsidRPr="00BA1CA1">
        <w:rPr>
          <w:rStyle w:val="BodyCopyText"/>
        </w:rPr>
        <w:t xml:space="preserve"> the program with </w:t>
      </w:r>
      <w:r w:rsidR="00AC3BE5" w:rsidRPr="00BA1CA1">
        <w:rPr>
          <w:rStyle w:val="BodyCopyText"/>
        </w:rPr>
        <w:t xml:space="preserve">a personal employment plan that includes </w:t>
      </w:r>
      <w:r w:rsidR="008256F6" w:rsidRPr="00BA1CA1">
        <w:rPr>
          <w:rStyle w:val="BodyCopyText"/>
        </w:rPr>
        <w:t>seven</w:t>
      </w:r>
      <w:r w:rsidR="0005568D" w:rsidRPr="00BA1CA1">
        <w:rPr>
          <w:rStyle w:val="BodyCopyText"/>
        </w:rPr>
        <w:t xml:space="preserve"> key </w:t>
      </w:r>
      <w:r w:rsidR="005A11C9" w:rsidRPr="00BA1CA1">
        <w:rPr>
          <w:rStyle w:val="BodyCopyText"/>
        </w:rPr>
        <w:t>components</w:t>
      </w:r>
      <w:r w:rsidR="00EB6CC8" w:rsidRPr="00BA1CA1">
        <w:rPr>
          <w:rStyle w:val="BodyCopyText"/>
        </w:rPr>
        <w:t>:</w:t>
      </w:r>
    </w:p>
    <w:p w14:paraId="28D9FB74" w14:textId="77777777" w:rsidR="00CA7A3D" w:rsidRPr="00BA1CA1" w:rsidRDefault="00CA7A3D" w:rsidP="00E34CB4">
      <w:pPr>
        <w:pStyle w:val="BodyCopyBOLDITALIC"/>
        <w:numPr>
          <w:ilvl w:val="0"/>
          <w:numId w:val="176"/>
        </w:numPr>
        <w:rPr>
          <w:rStyle w:val="BodyCopyText"/>
          <w:b w:val="0"/>
          <w:bCs w:val="0"/>
          <w:i w:val="0"/>
          <w:iCs/>
        </w:rPr>
      </w:pPr>
      <w:r w:rsidRPr="00A71021">
        <w:t xml:space="preserve">A list of one or more target jobs or positions </w:t>
      </w:r>
      <w:r w:rsidRPr="00BA1CA1">
        <w:rPr>
          <w:rStyle w:val="BodyCopyText"/>
          <w:b w:val="0"/>
          <w:bCs w:val="0"/>
          <w:i w:val="0"/>
          <w:iCs/>
        </w:rPr>
        <w:t>that the student is interested</w:t>
      </w:r>
      <w:r w:rsidR="00D07071">
        <w:rPr>
          <w:rStyle w:val="BodyCopyText"/>
          <w:b w:val="0"/>
          <w:bCs w:val="0"/>
          <w:i w:val="0"/>
          <w:iCs/>
        </w:rPr>
        <w:t xml:space="preserve"> </w:t>
      </w:r>
      <w:r w:rsidRPr="00BA1CA1">
        <w:rPr>
          <w:rStyle w:val="BodyCopyText"/>
          <w:b w:val="0"/>
          <w:bCs w:val="0"/>
          <w:i w:val="0"/>
          <w:iCs/>
        </w:rPr>
        <w:t>in pursuing for employment</w:t>
      </w:r>
      <w:r w:rsidR="00823E45">
        <w:rPr>
          <w:rStyle w:val="BodyCopyText"/>
          <w:b w:val="0"/>
          <w:bCs w:val="0"/>
          <w:i w:val="0"/>
          <w:iCs/>
        </w:rPr>
        <w:t>.</w:t>
      </w:r>
    </w:p>
    <w:p w14:paraId="4D906CB4" w14:textId="77777777" w:rsidR="00CA7A3D" w:rsidRPr="00BA1CA1" w:rsidRDefault="00CA7A3D" w:rsidP="00E34CB4">
      <w:pPr>
        <w:pStyle w:val="BodyCopyBOLDITALIC"/>
        <w:numPr>
          <w:ilvl w:val="0"/>
          <w:numId w:val="176"/>
        </w:numPr>
        <w:rPr>
          <w:rStyle w:val="BodyCopyText"/>
        </w:rPr>
      </w:pPr>
      <w:r w:rsidRPr="00771E79">
        <w:rPr>
          <w:rStyle w:val="BodyCopyText"/>
          <w:i w:val="0"/>
          <w:iCs/>
        </w:rPr>
        <w:t>A target list of companies</w:t>
      </w:r>
      <w:r w:rsidRPr="00BA1CA1">
        <w:rPr>
          <w:rStyle w:val="BodyCopyText"/>
        </w:rPr>
        <w:t xml:space="preserve"> </w:t>
      </w:r>
      <w:r w:rsidRPr="00771E79">
        <w:rPr>
          <w:rStyle w:val="BodyCopyText"/>
          <w:b w:val="0"/>
          <w:bCs w:val="0"/>
          <w:i w:val="0"/>
          <w:iCs/>
        </w:rPr>
        <w:t xml:space="preserve">which the student has researched and prioritized as good candidates </w:t>
      </w:r>
      <w:r w:rsidR="005C51A5" w:rsidRPr="00771E79">
        <w:rPr>
          <w:rStyle w:val="BodyCopyText"/>
          <w:b w:val="0"/>
          <w:bCs w:val="0"/>
          <w:i w:val="0"/>
          <w:iCs/>
        </w:rPr>
        <w:t xml:space="preserve">to work for and likely to have the </w:t>
      </w:r>
      <w:r w:rsidRPr="00771E79">
        <w:rPr>
          <w:rStyle w:val="BodyCopyText"/>
          <w:b w:val="0"/>
          <w:bCs w:val="0"/>
          <w:i w:val="0"/>
          <w:iCs/>
        </w:rPr>
        <w:t>target j</w:t>
      </w:r>
      <w:r w:rsidR="005C51A5" w:rsidRPr="00771E79">
        <w:rPr>
          <w:rStyle w:val="BodyCopyText"/>
          <w:b w:val="0"/>
          <w:bCs w:val="0"/>
          <w:i w:val="0"/>
          <w:iCs/>
        </w:rPr>
        <w:t>ob or position</w:t>
      </w:r>
      <w:r w:rsidR="00823E45" w:rsidRPr="00771E79">
        <w:rPr>
          <w:rStyle w:val="BodyCopyText"/>
          <w:b w:val="0"/>
          <w:bCs w:val="0"/>
          <w:i w:val="0"/>
          <w:iCs/>
        </w:rPr>
        <w:t>.</w:t>
      </w:r>
    </w:p>
    <w:p w14:paraId="38A70DE2" w14:textId="77777777" w:rsidR="00CA7A3D" w:rsidRPr="00BA1CA1" w:rsidRDefault="00CA7A3D" w:rsidP="00E34CB4">
      <w:pPr>
        <w:pStyle w:val="BodyCopyBOLDITALIC"/>
        <w:numPr>
          <w:ilvl w:val="0"/>
          <w:numId w:val="176"/>
        </w:numPr>
        <w:rPr>
          <w:rStyle w:val="BodyCopyText"/>
        </w:rPr>
      </w:pPr>
      <w:r w:rsidRPr="00771E79">
        <w:rPr>
          <w:rStyle w:val="BodyCopyText"/>
          <w:i w:val="0"/>
          <w:iCs/>
        </w:rPr>
        <w:t>A list of contacts</w:t>
      </w:r>
      <w:r w:rsidRPr="00771E79">
        <w:rPr>
          <w:rStyle w:val="BodyCopyText"/>
          <w:b w:val="0"/>
          <w:bCs w:val="0"/>
          <w:i w:val="0"/>
          <w:iCs/>
        </w:rPr>
        <w:t>—people in the student’s network who may be able to help with their job search</w:t>
      </w:r>
      <w:r w:rsidR="00823E45" w:rsidRPr="00771E79">
        <w:rPr>
          <w:rStyle w:val="BodyCopyText"/>
          <w:b w:val="0"/>
          <w:bCs w:val="0"/>
          <w:i w:val="0"/>
          <w:iCs/>
        </w:rPr>
        <w:t>.</w:t>
      </w:r>
    </w:p>
    <w:p w14:paraId="7BCC5E6E" w14:textId="77777777" w:rsidR="0005568D" w:rsidRPr="00BA1CA1" w:rsidRDefault="0005568D" w:rsidP="00E34CB4">
      <w:pPr>
        <w:pStyle w:val="BodyCopyBOLDITALIC"/>
        <w:numPr>
          <w:ilvl w:val="0"/>
          <w:numId w:val="176"/>
        </w:numPr>
        <w:rPr>
          <w:rStyle w:val="BodyCopyText"/>
        </w:rPr>
      </w:pPr>
      <w:r w:rsidRPr="00771E79">
        <w:rPr>
          <w:rStyle w:val="BodyCopyText"/>
          <w:i w:val="0"/>
          <w:iCs/>
        </w:rPr>
        <w:t>A resume</w:t>
      </w:r>
      <w:r w:rsidRPr="00771E79">
        <w:rPr>
          <w:rStyle w:val="BodyCopyText"/>
          <w:b w:val="0"/>
          <w:bCs w:val="0"/>
          <w:i w:val="0"/>
          <w:iCs/>
        </w:rPr>
        <w:t>—</w:t>
      </w:r>
      <w:r w:rsidR="005C51A5" w:rsidRPr="00771E79">
        <w:rPr>
          <w:rStyle w:val="BodyCopyText"/>
          <w:b w:val="0"/>
          <w:bCs w:val="0"/>
          <w:i w:val="0"/>
          <w:iCs/>
        </w:rPr>
        <w:t xml:space="preserve">tailored to the student’s target job or position and </w:t>
      </w:r>
      <w:r w:rsidRPr="00771E79">
        <w:rPr>
          <w:rStyle w:val="BodyCopyText"/>
          <w:b w:val="0"/>
          <w:bCs w:val="0"/>
          <w:i w:val="0"/>
          <w:iCs/>
        </w:rPr>
        <w:t>in a format preferred by natural gas employers</w:t>
      </w:r>
      <w:r w:rsidR="00823E45" w:rsidRPr="00771E79">
        <w:rPr>
          <w:rStyle w:val="BodyCopyText"/>
          <w:b w:val="0"/>
          <w:bCs w:val="0"/>
          <w:i w:val="0"/>
          <w:iCs/>
        </w:rPr>
        <w:t>.</w:t>
      </w:r>
    </w:p>
    <w:p w14:paraId="6A4F9F2A" w14:textId="77777777" w:rsidR="0005568D" w:rsidRPr="00BA1CA1" w:rsidRDefault="0005568D" w:rsidP="00E34CB4">
      <w:pPr>
        <w:pStyle w:val="BodyCopyBOLDITALIC"/>
        <w:numPr>
          <w:ilvl w:val="0"/>
          <w:numId w:val="176"/>
        </w:numPr>
        <w:rPr>
          <w:rStyle w:val="BodyCopyText"/>
        </w:rPr>
      </w:pPr>
      <w:r w:rsidRPr="00771E79">
        <w:rPr>
          <w:rStyle w:val="BodyCopyText"/>
          <w:i w:val="0"/>
          <w:iCs/>
        </w:rPr>
        <w:t>A cover letter</w:t>
      </w:r>
      <w:r w:rsidRPr="00771E79">
        <w:rPr>
          <w:rStyle w:val="BodyCopyText"/>
          <w:b w:val="0"/>
          <w:bCs w:val="0"/>
          <w:i w:val="0"/>
          <w:iCs/>
        </w:rPr>
        <w:t>—</w:t>
      </w:r>
      <w:r w:rsidR="00CA7A3D" w:rsidRPr="00771E79">
        <w:rPr>
          <w:rStyle w:val="BodyCopyText"/>
          <w:b w:val="0"/>
          <w:bCs w:val="0"/>
          <w:i w:val="0"/>
          <w:iCs/>
        </w:rPr>
        <w:t xml:space="preserve">in a style preferred by </w:t>
      </w:r>
      <w:r w:rsidRPr="00771E79">
        <w:rPr>
          <w:rStyle w:val="BodyCopyText"/>
          <w:b w:val="0"/>
          <w:bCs w:val="0"/>
          <w:i w:val="0"/>
          <w:iCs/>
        </w:rPr>
        <w:t xml:space="preserve">employers </w:t>
      </w:r>
      <w:r w:rsidR="00D673C7" w:rsidRPr="00771E79">
        <w:rPr>
          <w:rStyle w:val="BodyCopyText"/>
          <w:b w:val="0"/>
          <w:bCs w:val="0"/>
          <w:i w:val="0"/>
          <w:iCs/>
        </w:rPr>
        <w:t xml:space="preserve">in the natural gas industry, and specific to </w:t>
      </w:r>
      <w:r w:rsidR="00CA7A3D" w:rsidRPr="00771E79">
        <w:rPr>
          <w:rStyle w:val="BodyCopyText"/>
          <w:b w:val="0"/>
          <w:bCs w:val="0"/>
          <w:i w:val="0"/>
          <w:iCs/>
        </w:rPr>
        <w:t>one of the student’s target jobs or positions</w:t>
      </w:r>
      <w:r w:rsidR="00823E45" w:rsidRPr="00771E79">
        <w:rPr>
          <w:rStyle w:val="BodyCopyText"/>
          <w:b w:val="0"/>
          <w:bCs w:val="0"/>
          <w:i w:val="0"/>
          <w:iCs/>
        </w:rPr>
        <w:t>.</w:t>
      </w:r>
    </w:p>
    <w:p w14:paraId="0B99FC2E" w14:textId="77777777" w:rsidR="00B56654" w:rsidRPr="00BA1CA1" w:rsidRDefault="00E773D4" w:rsidP="00E34CB4">
      <w:pPr>
        <w:pStyle w:val="BodyCopyBOLDITALIC"/>
        <w:numPr>
          <w:ilvl w:val="0"/>
          <w:numId w:val="176"/>
        </w:numPr>
        <w:rPr>
          <w:rStyle w:val="BodyCopyText"/>
        </w:rPr>
      </w:pPr>
      <w:r w:rsidRPr="00771E79">
        <w:rPr>
          <w:rStyle w:val="BodyCopyText"/>
          <w:i w:val="0"/>
          <w:iCs/>
        </w:rPr>
        <w:t>A list of r</w:t>
      </w:r>
      <w:r w:rsidR="00B56654" w:rsidRPr="00771E79">
        <w:rPr>
          <w:rStyle w:val="BodyCopyText"/>
          <w:i w:val="0"/>
          <w:iCs/>
        </w:rPr>
        <w:t>eferences</w:t>
      </w:r>
      <w:r w:rsidR="00B56654" w:rsidRPr="00771E79">
        <w:rPr>
          <w:rStyle w:val="BodyCopyText"/>
          <w:b w:val="0"/>
          <w:bCs w:val="0"/>
          <w:i w:val="0"/>
          <w:iCs/>
        </w:rPr>
        <w:t>—</w:t>
      </w:r>
      <w:r w:rsidRPr="00771E79">
        <w:rPr>
          <w:rStyle w:val="BodyCopyText"/>
          <w:b w:val="0"/>
          <w:bCs w:val="0"/>
          <w:i w:val="0"/>
          <w:iCs/>
        </w:rPr>
        <w:t>to confirm the student’s work experience listed on a resume, as well as to provide additional information about the candidate</w:t>
      </w:r>
      <w:r w:rsidR="00702C96" w:rsidRPr="00771E79">
        <w:rPr>
          <w:rStyle w:val="BodyCopyText"/>
          <w:b w:val="0"/>
          <w:bCs w:val="0"/>
          <w:i w:val="0"/>
          <w:iCs/>
        </w:rPr>
        <w:t>’s</w:t>
      </w:r>
      <w:r w:rsidRPr="00771E79">
        <w:rPr>
          <w:rStyle w:val="BodyCopyText"/>
          <w:b w:val="0"/>
          <w:bCs w:val="0"/>
          <w:i w:val="0"/>
          <w:iCs/>
        </w:rPr>
        <w:t xml:space="preserve"> </w:t>
      </w:r>
      <w:r w:rsidR="00702C96" w:rsidRPr="00771E79">
        <w:rPr>
          <w:rStyle w:val="BodyCopyText"/>
          <w:b w:val="0"/>
          <w:bCs w:val="0"/>
          <w:i w:val="0"/>
          <w:iCs/>
        </w:rPr>
        <w:t>past job performance as to whether or not the candidate is the right person for the job</w:t>
      </w:r>
      <w:r w:rsidR="00823E45" w:rsidRPr="00771E79">
        <w:rPr>
          <w:rStyle w:val="BodyCopyText"/>
          <w:b w:val="0"/>
          <w:bCs w:val="0"/>
          <w:i w:val="0"/>
          <w:iCs/>
        </w:rPr>
        <w:t>.</w:t>
      </w:r>
    </w:p>
    <w:p w14:paraId="2D6C3619" w14:textId="77777777" w:rsidR="0005568D" w:rsidRPr="00771E79" w:rsidRDefault="0005568D" w:rsidP="00E34CB4">
      <w:pPr>
        <w:pStyle w:val="BodyCopyBOLDITALIC"/>
        <w:numPr>
          <w:ilvl w:val="0"/>
          <w:numId w:val="176"/>
        </w:numPr>
        <w:rPr>
          <w:rStyle w:val="BodyCopyText"/>
          <w:b w:val="0"/>
          <w:bCs w:val="0"/>
          <w:i w:val="0"/>
          <w:iCs/>
        </w:rPr>
      </w:pPr>
      <w:r w:rsidRPr="00771E79">
        <w:rPr>
          <w:rStyle w:val="BodyCopyText"/>
          <w:i w:val="0"/>
          <w:iCs/>
        </w:rPr>
        <w:t>A skills checklist</w:t>
      </w:r>
      <w:r w:rsidRPr="00771E79">
        <w:rPr>
          <w:rStyle w:val="BodyCopyText"/>
          <w:b w:val="0"/>
          <w:bCs w:val="0"/>
          <w:i w:val="0"/>
          <w:iCs/>
        </w:rPr>
        <w:t xml:space="preserve">—to help match </w:t>
      </w:r>
      <w:r w:rsidR="005C51A5" w:rsidRPr="00771E79">
        <w:rPr>
          <w:rStyle w:val="BodyCopyText"/>
          <w:b w:val="0"/>
          <w:bCs w:val="0"/>
          <w:i w:val="0"/>
          <w:iCs/>
        </w:rPr>
        <w:t xml:space="preserve">the student’s </w:t>
      </w:r>
      <w:r w:rsidRPr="00771E79">
        <w:rPr>
          <w:rStyle w:val="BodyCopyText"/>
          <w:b w:val="0"/>
          <w:bCs w:val="0"/>
          <w:i w:val="0"/>
          <w:iCs/>
        </w:rPr>
        <w:t>skills and knowledge to those listed in a job description or job posting</w:t>
      </w:r>
      <w:r w:rsidR="00823E45" w:rsidRPr="00771E79">
        <w:rPr>
          <w:rStyle w:val="BodyCopyText"/>
          <w:b w:val="0"/>
          <w:bCs w:val="0"/>
          <w:i w:val="0"/>
          <w:iCs/>
        </w:rPr>
        <w:t>.</w:t>
      </w:r>
    </w:p>
    <w:p w14:paraId="2B641834" w14:textId="77777777" w:rsidR="0005568D" w:rsidRPr="00BA1CA1" w:rsidRDefault="0005568D" w:rsidP="00E34CB4">
      <w:pPr>
        <w:pStyle w:val="BodyCopyBOLDITALIC"/>
        <w:numPr>
          <w:ilvl w:val="0"/>
          <w:numId w:val="176"/>
        </w:numPr>
        <w:rPr>
          <w:rStyle w:val="BodyCopyText"/>
        </w:rPr>
      </w:pPr>
      <w:r w:rsidRPr="00771E79">
        <w:rPr>
          <w:rStyle w:val="BodyCopyText"/>
          <w:i w:val="0"/>
          <w:iCs/>
        </w:rPr>
        <w:t>Interview tips and skills</w:t>
      </w:r>
      <w:r w:rsidRPr="00771E79">
        <w:rPr>
          <w:rStyle w:val="BodyCopyText"/>
          <w:b w:val="0"/>
          <w:bCs w:val="0"/>
          <w:i w:val="0"/>
          <w:iCs/>
        </w:rPr>
        <w:t xml:space="preserve">—so </w:t>
      </w:r>
      <w:r w:rsidR="00B56654" w:rsidRPr="00771E79">
        <w:rPr>
          <w:rStyle w:val="BodyCopyText"/>
          <w:b w:val="0"/>
          <w:bCs w:val="0"/>
          <w:i w:val="0"/>
          <w:iCs/>
        </w:rPr>
        <w:t xml:space="preserve">students </w:t>
      </w:r>
      <w:r w:rsidRPr="00771E79">
        <w:rPr>
          <w:rStyle w:val="BodyCopyText"/>
          <w:b w:val="0"/>
          <w:bCs w:val="0"/>
          <w:i w:val="0"/>
          <w:iCs/>
        </w:rPr>
        <w:t xml:space="preserve">can prepare effectively for interviews resulting from </w:t>
      </w:r>
      <w:r w:rsidR="00B56654" w:rsidRPr="00771E79">
        <w:rPr>
          <w:rStyle w:val="BodyCopyText"/>
          <w:b w:val="0"/>
          <w:bCs w:val="0"/>
          <w:i w:val="0"/>
          <w:iCs/>
        </w:rPr>
        <w:t xml:space="preserve">their </w:t>
      </w:r>
      <w:r w:rsidRPr="00771E79">
        <w:rPr>
          <w:rStyle w:val="BodyCopyText"/>
          <w:b w:val="0"/>
          <w:bCs w:val="0"/>
          <w:i w:val="0"/>
          <w:iCs/>
        </w:rPr>
        <w:t>job search</w:t>
      </w:r>
      <w:r w:rsidR="00823E45" w:rsidRPr="00771E79">
        <w:rPr>
          <w:rStyle w:val="BodyCopyText"/>
          <w:b w:val="0"/>
          <w:bCs w:val="0"/>
          <w:i w:val="0"/>
          <w:iCs/>
        </w:rPr>
        <w:t>.</w:t>
      </w:r>
    </w:p>
    <w:p w14:paraId="3A01426E" w14:textId="77777777" w:rsidR="00D60CD2" w:rsidRPr="00BA1CA1" w:rsidRDefault="00D60CD2" w:rsidP="00D60CD2">
      <w:pPr>
        <w:rPr>
          <w:rStyle w:val="BodyCopyText"/>
        </w:rPr>
      </w:pPr>
      <w:r w:rsidRPr="00BA1CA1">
        <w:rPr>
          <w:rStyle w:val="BodyCopyText"/>
        </w:rPr>
        <w:lastRenderedPageBreak/>
        <w:t xml:space="preserve">Instructions for developing </w:t>
      </w:r>
      <w:r w:rsidR="005A11C9" w:rsidRPr="00BA1CA1">
        <w:rPr>
          <w:rStyle w:val="BodyCopyText"/>
        </w:rPr>
        <w:t>the components of the students’ personal employment plan</w:t>
      </w:r>
      <w:r w:rsidRPr="00BA1CA1">
        <w:rPr>
          <w:rStyle w:val="BodyCopyText"/>
        </w:rPr>
        <w:t xml:space="preserve"> are included in the lesson plans for each of the modules.  Also included are criteria for </w:t>
      </w:r>
      <w:r w:rsidR="008256F6" w:rsidRPr="00BA1CA1">
        <w:rPr>
          <w:rStyle w:val="BodyCopyText"/>
        </w:rPr>
        <w:t xml:space="preserve">assessing each </w:t>
      </w:r>
      <w:r w:rsidR="005A11C9" w:rsidRPr="00BA1CA1">
        <w:rPr>
          <w:rStyle w:val="BodyCopyText"/>
        </w:rPr>
        <w:t>component</w:t>
      </w:r>
      <w:r w:rsidRPr="00BA1CA1">
        <w:rPr>
          <w:rStyle w:val="BodyCopyText"/>
        </w:rPr>
        <w:t xml:space="preserve">.  With respect to assessment, the intention is that the instructor and the student </w:t>
      </w:r>
      <w:r w:rsidR="005A11C9" w:rsidRPr="00BA1CA1">
        <w:rPr>
          <w:rStyle w:val="BodyCopyText"/>
        </w:rPr>
        <w:t xml:space="preserve">assess each component </w:t>
      </w:r>
      <w:r w:rsidR="008256F6" w:rsidRPr="00BA1CA1">
        <w:rPr>
          <w:rStyle w:val="BodyCopyText"/>
        </w:rPr>
        <w:t>jointly</w:t>
      </w:r>
      <w:r w:rsidRPr="00BA1CA1">
        <w:rPr>
          <w:rStyle w:val="BodyCopyText"/>
        </w:rPr>
        <w:t>.</w:t>
      </w:r>
    </w:p>
    <w:p w14:paraId="5D5E50FF" w14:textId="77777777" w:rsidR="00085C45" w:rsidRPr="00A71021" w:rsidRDefault="00085C45" w:rsidP="000A5CA6">
      <w:pPr>
        <w:pStyle w:val="SubHeading1"/>
      </w:pPr>
      <w:bookmarkStart w:id="493" w:name="_Toc48915536"/>
      <w:r w:rsidRPr="00A71021">
        <w:t>WiNG Certificate of Completion</w:t>
      </w:r>
      <w:bookmarkEnd w:id="493"/>
    </w:p>
    <w:p w14:paraId="06563B14" w14:textId="77777777" w:rsidR="00682B6D" w:rsidRPr="00BA1CA1" w:rsidRDefault="00085C45" w:rsidP="00D60CD2">
      <w:pPr>
        <w:widowControl w:val="0"/>
        <w:autoSpaceDE w:val="0"/>
        <w:autoSpaceDN w:val="0"/>
        <w:adjustRightInd w:val="0"/>
        <w:spacing w:after="360"/>
        <w:ind w:right="711"/>
        <w:jc w:val="both"/>
        <w:rPr>
          <w:rStyle w:val="BodyCopyText"/>
        </w:rPr>
      </w:pPr>
      <w:r w:rsidRPr="00BA1CA1">
        <w:rPr>
          <w:rStyle w:val="BodyCopyText"/>
        </w:rPr>
        <w:t>Successful completion by students of the above noted outputs is one of the requirements for students to receive a WiNG Certificate of Completion.  The WiNG Certificate of Completion is recognized provincially by the natural gas industry and the British Columbia Ministry of Advanced Education.</w:t>
      </w:r>
    </w:p>
    <w:p w14:paraId="35252C15" w14:textId="77777777" w:rsidR="00156ACA" w:rsidRDefault="00156ACA">
      <w:r>
        <w:br w:type="page"/>
      </w:r>
    </w:p>
    <w:p w14:paraId="6E18F5D9" w14:textId="77777777" w:rsidR="005E2CFB" w:rsidRDefault="005E2CFB">
      <w:pPr>
        <w:rPr>
          <w:rFonts w:eastAsiaTheme="majorEastAsia" w:cstheme="majorBidi"/>
          <w:b/>
          <w:bCs/>
          <w:sz w:val="36"/>
          <w:szCs w:val="28"/>
        </w:rPr>
      </w:pPr>
      <w:r>
        <w:lastRenderedPageBreak/>
        <w:br w:type="page"/>
      </w:r>
    </w:p>
    <w:p w14:paraId="4E9C65F7" w14:textId="77777777" w:rsidR="00156ACA" w:rsidRPr="00A71021" w:rsidRDefault="00156ACA" w:rsidP="00186282">
      <w:pPr>
        <w:pStyle w:val="MainSectionHeading"/>
      </w:pPr>
      <w:bookmarkStart w:id="494" w:name="_Toc48915537"/>
      <w:bookmarkStart w:id="495" w:name="_Toc49170788"/>
      <w:bookmarkStart w:id="496" w:name="_Toc49171347"/>
      <w:bookmarkStart w:id="497" w:name="_Toc49172239"/>
      <w:bookmarkStart w:id="498" w:name="_Toc49177371"/>
      <w:bookmarkStart w:id="499" w:name="_Toc49178955"/>
      <w:bookmarkStart w:id="500" w:name="Module_3"/>
      <w:r w:rsidRPr="00A71021">
        <w:lastRenderedPageBreak/>
        <w:t>Lesson Plan: Module 3.</w:t>
      </w:r>
      <w:r>
        <w:t>0</w:t>
      </w:r>
      <w:r w:rsidRPr="00A71021">
        <w:t xml:space="preserve"> </w:t>
      </w:r>
      <w:r>
        <w:t>– How to be a Valued Employee</w:t>
      </w:r>
      <w:bookmarkEnd w:id="494"/>
      <w:bookmarkEnd w:id="495"/>
      <w:bookmarkEnd w:id="496"/>
      <w:bookmarkEnd w:id="497"/>
      <w:bookmarkEnd w:id="498"/>
      <w:bookmarkEnd w:id="499"/>
    </w:p>
    <w:p w14:paraId="6100905E" w14:textId="77777777" w:rsidR="00156ACA" w:rsidRPr="00A71021" w:rsidRDefault="00BA1CA1" w:rsidP="000A5CA6">
      <w:pPr>
        <w:pStyle w:val="SubHeading1"/>
      </w:pPr>
      <w:bookmarkStart w:id="501" w:name="_Toc48915538"/>
      <w:bookmarkEnd w:id="500"/>
      <w:r>
        <w:t xml:space="preserve">1. </w:t>
      </w:r>
      <w:r w:rsidR="00823E45" w:rsidRPr="008A4A15">
        <w:t>Overview</w:t>
      </w:r>
      <w:bookmarkEnd w:id="501"/>
    </w:p>
    <w:p w14:paraId="6DAF459B" w14:textId="77777777" w:rsidR="00156ACA" w:rsidRPr="00BA1CA1" w:rsidRDefault="00C22815" w:rsidP="00156ACA">
      <w:pPr>
        <w:spacing w:before="200"/>
        <w:rPr>
          <w:rStyle w:val="BodyCopyText"/>
        </w:rPr>
      </w:pPr>
      <w:r w:rsidRPr="00BA1CA1">
        <w:rPr>
          <w:rStyle w:val="BodyCopyText"/>
        </w:rPr>
        <w:t xml:space="preserve">This module provides students with information and insights into </w:t>
      </w:r>
      <w:r w:rsidR="00156ACA" w:rsidRPr="00BA1CA1">
        <w:rPr>
          <w:rStyle w:val="BodyCopyText"/>
        </w:rPr>
        <w:t xml:space="preserve">the kind of employee that is valued by an employer. </w:t>
      </w:r>
      <w:r w:rsidRPr="00BA1CA1">
        <w:rPr>
          <w:rStyle w:val="BodyCopyText"/>
        </w:rPr>
        <w:t xml:space="preserve"> Module 3.0 focuses on the key attributes and soft skills that employers </w:t>
      </w:r>
      <w:r w:rsidR="00156ACA" w:rsidRPr="00BA1CA1">
        <w:rPr>
          <w:rStyle w:val="BodyCopyText"/>
        </w:rPr>
        <w:t>look for in a potential new hire</w:t>
      </w:r>
      <w:r w:rsidR="00FD6E6D" w:rsidRPr="00BA1CA1">
        <w:rPr>
          <w:rStyle w:val="BodyCopyText"/>
        </w:rPr>
        <w:t xml:space="preserve"> and highlights</w:t>
      </w:r>
      <w:r w:rsidR="006726EA" w:rsidRPr="00BA1CA1">
        <w:rPr>
          <w:rStyle w:val="BodyCopyText"/>
        </w:rPr>
        <w:t xml:space="preserve"> the fact that most major employers </w:t>
      </w:r>
      <w:r w:rsidR="00156ACA" w:rsidRPr="00BA1CA1">
        <w:rPr>
          <w:rStyle w:val="BodyCopyText"/>
        </w:rPr>
        <w:t xml:space="preserve">rate attitude as being as important to them as </w:t>
      </w:r>
      <w:r w:rsidR="006726EA" w:rsidRPr="00BA1CA1">
        <w:rPr>
          <w:rStyle w:val="BodyCopyText"/>
        </w:rPr>
        <w:t xml:space="preserve">a prospective employee’s </w:t>
      </w:r>
      <w:r w:rsidR="00156ACA" w:rsidRPr="00BA1CA1">
        <w:rPr>
          <w:rStyle w:val="BodyCopyText"/>
        </w:rPr>
        <w:t xml:space="preserve">work skills and technical knowledge. </w:t>
      </w:r>
    </w:p>
    <w:p w14:paraId="780E34E1" w14:textId="77777777" w:rsidR="00156ACA" w:rsidRPr="00BA1CA1" w:rsidRDefault="00156ACA" w:rsidP="00156ACA">
      <w:pPr>
        <w:spacing w:before="200"/>
        <w:rPr>
          <w:rStyle w:val="BodyCopyText"/>
        </w:rPr>
      </w:pPr>
      <w:r w:rsidRPr="00BA1CA1">
        <w:rPr>
          <w:rStyle w:val="BodyCopyText"/>
        </w:rPr>
        <w:t xml:space="preserve">While the actual skills needed to perform a job can generally be taught, what employers refer to as soft skills can be more difficult to find in a new employee.  </w:t>
      </w:r>
      <w:r w:rsidR="006726EA" w:rsidRPr="00BA1CA1">
        <w:rPr>
          <w:rStyle w:val="BodyCopyText"/>
        </w:rPr>
        <w:t xml:space="preserve">The discussion and learning activities </w:t>
      </w:r>
      <w:r w:rsidR="00FD6E6D" w:rsidRPr="00BA1CA1">
        <w:rPr>
          <w:rStyle w:val="BodyCopyText"/>
        </w:rPr>
        <w:t xml:space="preserve">in this module </w:t>
      </w:r>
      <w:r w:rsidR="006726EA" w:rsidRPr="00BA1CA1">
        <w:rPr>
          <w:rStyle w:val="BodyCopyText"/>
        </w:rPr>
        <w:t xml:space="preserve">will help students better understand how they can </w:t>
      </w:r>
      <w:r w:rsidRPr="00BA1CA1">
        <w:rPr>
          <w:rStyle w:val="BodyCopyText"/>
        </w:rPr>
        <w:t xml:space="preserve">make </w:t>
      </w:r>
      <w:r w:rsidR="006726EA" w:rsidRPr="00BA1CA1">
        <w:rPr>
          <w:rStyle w:val="BodyCopyText"/>
        </w:rPr>
        <w:t xml:space="preserve">themselves </w:t>
      </w:r>
      <w:r w:rsidRPr="00BA1CA1">
        <w:rPr>
          <w:rStyle w:val="BodyCopyText"/>
        </w:rPr>
        <w:t xml:space="preserve">an asset to </w:t>
      </w:r>
      <w:r w:rsidR="006726EA" w:rsidRPr="00BA1CA1">
        <w:rPr>
          <w:rStyle w:val="BodyCopyText"/>
        </w:rPr>
        <w:t xml:space="preserve">an </w:t>
      </w:r>
      <w:r w:rsidRPr="00BA1CA1">
        <w:rPr>
          <w:rStyle w:val="BodyCopyText"/>
        </w:rPr>
        <w:t xml:space="preserve">employer and </w:t>
      </w:r>
      <w:r w:rsidR="00D71E22">
        <w:rPr>
          <w:rStyle w:val="BodyCopyText"/>
        </w:rPr>
        <w:br/>
      </w:r>
      <w:r w:rsidR="006726EA" w:rsidRPr="00BA1CA1">
        <w:rPr>
          <w:rStyle w:val="BodyCopyText"/>
        </w:rPr>
        <w:t xml:space="preserve">also </w:t>
      </w:r>
      <w:r w:rsidRPr="00BA1CA1">
        <w:rPr>
          <w:rStyle w:val="BodyCopyText"/>
        </w:rPr>
        <w:t>co-workers</w:t>
      </w:r>
      <w:r w:rsidR="006726EA" w:rsidRPr="00BA1CA1">
        <w:rPr>
          <w:rStyle w:val="BodyCopyText"/>
        </w:rPr>
        <w:t>.</w:t>
      </w:r>
    </w:p>
    <w:p w14:paraId="540F9964" w14:textId="77777777" w:rsidR="006726EA" w:rsidRPr="008A4A15" w:rsidRDefault="006726EA" w:rsidP="00E34CB4">
      <w:pPr>
        <w:pStyle w:val="SubHeading1"/>
        <w:numPr>
          <w:ilvl w:val="0"/>
          <w:numId w:val="22"/>
        </w:numPr>
      </w:pPr>
      <w:bookmarkStart w:id="502" w:name="_Toc48915539"/>
      <w:r w:rsidRPr="008A4A15">
        <w:t>Learning Outcomes</w:t>
      </w:r>
      <w:bookmarkEnd w:id="502"/>
    </w:p>
    <w:p w14:paraId="757C82B1" w14:textId="77777777" w:rsidR="008A4A15" w:rsidRPr="008A4A15" w:rsidRDefault="008A4A15" w:rsidP="00A964BC">
      <w:pPr>
        <w:rPr>
          <w:rFonts w:eastAsiaTheme="majorEastAsia"/>
          <w:bCs/>
          <w:color w:val="000000" w:themeColor="text1"/>
          <w:szCs w:val="28"/>
        </w:rPr>
      </w:pPr>
      <w:r w:rsidRPr="00E92451">
        <w:rPr>
          <w:rFonts w:eastAsia="Times New Roman"/>
          <w:i/>
          <w:iCs/>
          <w:szCs w:val="26"/>
          <w:lang w:val="en-US" w:eastAsia="en-CA"/>
        </w:rPr>
        <w:t>When you complete this module you will be able to:</w:t>
      </w:r>
      <w:r w:rsidRPr="008A4A15">
        <w:rPr>
          <w:rFonts w:eastAsia="Times New Roman"/>
          <w:szCs w:val="26"/>
          <w:lang w:eastAsia="en-CA"/>
        </w:rPr>
        <w:t xml:space="preserve"> </w:t>
      </w:r>
    </w:p>
    <w:p w14:paraId="44AEB9AF" w14:textId="77777777" w:rsidR="006726EA" w:rsidRPr="00BA1CA1" w:rsidRDefault="006726EA" w:rsidP="00E34CB4">
      <w:pPr>
        <w:pStyle w:val="ListParagraph"/>
        <w:numPr>
          <w:ilvl w:val="0"/>
          <w:numId w:val="178"/>
        </w:numPr>
        <w:rPr>
          <w:rStyle w:val="BodyCopyText"/>
        </w:rPr>
      </w:pPr>
      <w:r w:rsidRPr="00BA1CA1">
        <w:rPr>
          <w:rStyle w:val="BodyCopyText"/>
        </w:rPr>
        <w:t>Learn about the qualities of a valued employee</w:t>
      </w:r>
      <w:r w:rsidR="00823E45">
        <w:rPr>
          <w:rStyle w:val="BodyCopyText"/>
        </w:rPr>
        <w:t>.</w:t>
      </w:r>
    </w:p>
    <w:p w14:paraId="7E16524D" w14:textId="77777777" w:rsidR="006726EA" w:rsidRPr="00BA1CA1" w:rsidRDefault="006726EA" w:rsidP="00E34CB4">
      <w:pPr>
        <w:pStyle w:val="ListParagraph"/>
        <w:numPr>
          <w:ilvl w:val="0"/>
          <w:numId w:val="178"/>
        </w:numPr>
        <w:rPr>
          <w:rStyle w:val="BodyCopyText"/>
        </w:rPr>
      </w:pPr>
      <w:r w:rsidRPr="00BA1CA1">
        <w:rPr>
          <w:rStyle w:val="BodyCopyText"/>
        </w:rPr>
        <w:t>Understand what soft skills employers are looking for</w:t>
      </w:r>
      <w:r w:rsidR="00823E45">
        <w:rPr>
          <w:rStyle w:val="BodyCopyText"/>
        </w:rPr>
        <w:t>.</w:t>
      </w:r>
    </w:p>
    <w:p w14:paraId="39604B1C" w14:textId="77777777" w:rsidR="00FD6E6D" w:rsidRPr="00BA1CA1" w:rsidRDefault="006726EA" w:rsidP="00E34CB4">
      <w:pPr>
        <w:pStyle w:val="ListParagraph"/>
        <w:numPr>
          <w:ilvl w:val="0"/>
          <w:numId w:val="178"/>
        </w:numPr>
        <w:rPr>
          <w:rStyle w:val="BodyCopyText"/>
        </w:rPr>
      </w:pPr>
      <w:r w:rsidRPr="00BA1CA1">
        <w:rPr>
          <w:rStyle w:val="BodyCopyText"/>
        </w:rPr>
        <w:t>Self-assess your own soft skills for your strengths and areas that need more development</w:t>
      </w:r>
      <w:r w:rsidR="00823E45">
        <w:rPr>
          <w:rStyle w:val="BodyCopyText"/>
        </w:rPr>
        <w:t>.</w:t>
      </w:r>
    </w:p>
    <w:p w14:paraId="3E2E43D1" w14:textId="77777777" w:rsidR="006726EA" w:rsidRPr="00BA1CA1" w:rsidRDefault="006726EA" w:rsidP="00E34CB4">
      <w:pPr>
        <w:pStyle w:val="ListParagraph"/>
        <w:numPr>
          <w:ilvl w:val="0"/>
          <w:numId w:val="178"/>
        </w:numPr>
        <w:rPr>
          <w:rStyle w:val="BodyCopyText"/>
        </w:rPr>
      </w:pPr>
      <w:r w:rsidRPr="00BA1CA1">
        <w:rPr>
          <w:rStyle w:val="BodyCopyText"/>
        </w:rPr>
        <w:t xml:space="preserve">Know how to be a valued employee in the natural gas industry or in </w:t>
      </w:r>
      <w:r w:rsidR="00823E45">
        <w:rPr>
          <w:rStyle w:val="BodyCopyText"/>
        </w:rPr>
        <w:br/>
      </w:r>
      <w:r w:rsidRPr="00BA1CA1">
        <w:rPr>
          <w:rStyle w:val="BodyCopyText"/>
        </w:rPr>
        <w:t>any workplace.</w:t>
      </w:r>
    </w:p>
    <w:p w14:paraId="0FEC902E" w14:textId="77777777" w:rsidR="006726EA" w:rsidRDefault="006726EA" w:rsidP="00CC19C6">
      <w:pPr>
        <w:ind w:left="720"/>
      </w:pPr>
    </w:p>
    <w:p w14:paraId="0163F3BB" w14:textId="77777777" w:rsidR="004B3155" w:rsidRPr="00A71021" w:rsidRDefault="00BA1CA1" w:rsidP="000A5CA6">
      <w:pPr>
        <w:pStyle w:val="SubHeading1"/>
      </w:pPr>
      <w:bookmarkStart w:id="503" w:name="_Toc48915540"/>
      <w:r>
        <w:lastRenderedPageBreak/>
        <w:t>3</w:t>
      </w:r>
      <w:r w:rsidRPr="008A4A15">
        <w:t xml:space="preserve">. </w:t>
      </w:r>
      <w:r w:rsidR="004B3155" w:rsidRPr="008A4A15">
        <w:rPr>
          <w:rFonts w:eastAsia="Verdana"/>
        </w:rPr>
        <w:t>Required Materials and Resources</w:t>
      </w:r>
      <w:bookmarkEnd w:id="503"/>
    </w:p>
    <w:p w14:paraId="7289F731" w14:textId="77777777" w:rsidR="004B3155" w:rsidRPr="00BA1CA1" w:rsidRDefault="004B3155" w:rsidP="00E34CB4">
      <w:pPr>
        <w:pStyle w:val="ListParagraph"/>
        <w:numPr>
          <w:ilvl w:val="0"/>
          <w:numId w:val="177"/>
        </w:numPr>
        <w:rPr>
          <w:rStyle w:val="BodyCopyText"/>
        </w:rPr>
      </w:pPr>
      <w:r w:rsidRPr="00BA1CA1">
        <w:rPr>
          <w:rStyle w:val="BodyCopyText"/>
        </w:rPr>
        <w:t>Projector with audio</w:t>
      </w:r>
      <w:r w:rsidR="00350D9B">
        <w:rPr>
          <w:rStyle w:val="BodyCopyText"/>
        </w:rPr>
        <w:t>.</w:t>
      </w:r>
    </w:p>
    <w:p w14:paraId="31DCFDBA" w14:textId="77777777" w:rsidR="004B3155" w:rsidRPr="00BA1CA1" w:rsidRDefault="004B3155" w:rsidP="00E34CB4">
      <w:pPr>
        <w:pStyle w:val="ListParagraph"/>
        <w:numPr>
          <w:ilvl w:val="0"/>
          <w:numId w:val="177"/>
        </w:numPr>
        <w:rPr>
          <w:rStyle w:val="BodyCopyText"/>
        </w:rPr>
      </w:pPr>
      <w:r w:rsidRPr="00BA1CA1">
        <w:rPr>
          <w:rStyle w:val="BodyCopyText"/>
        </w:rPr>
        <w:t xml:space="preserve">Computers with internet connection; preferably one computer </w:t>
      </w:r>
      <w:r w:rsidR="00350D9B">
        <w:rPr>
          <w:rStyle w:val="BodyCopyText"/>
        </w:rPr>
        <w:br/>
      </w:r>
      <w:r w:rsidRPr="00BA1CA1">
        <w:rPr>
          <w:rStyle w:val="BodyCopyText"/>
        </w:rPr>
        <w:t>per student</w:t>
      </w:r>
      <w:r w:rsidR="00350D9B">
        <w:rPr>
          <w:rStyle w:val="BodyCopyText"/>
        </w:rPr>
        <w:t>.</w:t>
      </w:r>
    </w:p>
    <w:p w14:paraId="05FE8F62" w14:textId="77777777" w:rsidR="004B3155" w:rsidRPr="00BA1CA1" w:rsidRDefault="004B3155" w:rsidP="00E34CB4">
      <w:pPr>
        <w:pStyle w:val="ListParagraph"/>
        <w:numPr>
          <w:ilvl w:val="0"/>
          <w:numId w:val="177"/>
        </w:numPr>
        <w:rPr>
          <w:rStyle w:val="BodyCopyText"/>
        </w:rPr>
      </w:pPr>
      <w:r w:rsidRPr="00BA1CA1">
        <w:rPr>
          <w:rStyle w:val="BodyCopyText"/>
        </w:rPr>
        <w:t>Lesson Plan for WING Student Module 3.0</w:t>
      </w:r>
      <w:r w:rsidR="00350D9B">
        <w:rPr>
          <w:rStyle w:val="BodyCopyText"/>
        </w:rPr>
        <w:t>.</w:t>
      </w:r>
    </w:p>
    <w:p w14:paraId="11CF48AB" w14:textId="77777777" w:rsidR="004B3155" w:rsidRDefault="00BA1CA1" w:rsidP="000A5CA6">
      <w:pPr>
        <w:pStyle w:val="SubHeading1"/>
      </w:pPr>
      <w:bookmarkStart w:id="504" w:name="_Toc48915541"/>
      <w:r>
        <w:t xml:space="preserve">4. </w:t>
      </w:r>
      <w:r w:rsidR="004B3155" w:rsidRPr="00A71021">
        <w:t>Icebreaker</w:t>
      </w:r>
      <w:bookmarkEnd w:id="504"/>
    </w:p>
    <w:p w14:paraId="58238616" w14:textId="77777777" w:rsidR="004B3155" w:rsidRPr="00A71021" w:rsidRDefault="00FE13B7" w:rsidP="00570C3B">
      <w:pPr>
        <w:pStyle w:val="IceBreakerQuote"/>
      </w:pPr>
      <w:r>
        <w:t>“</w:t>
      </w:r>
      <w:r w:rsidRPr="00FE13B7">
        <w:t>Tell me and I forget. Teach me and I remember. Involve me and I learn</w:t>
      </w:r>
      <w:r>
        <w:t>”</w:t>
      </w:r>
    </w:p>
    <w:p w14:paraId="65DBDC25" w14:textId="77777777" w:rsidR="00FE13B7" w:rsidRPr="00FE13B7" w:rsidRDefault="00FE13B7" w:rsidP="00E849DD">
      <w:pPr>
        <w:pStyle w:val="IcebreakerName"/>
      </w:pPr>
      <w:r w:rsidRPr="006F59C3">
        <w:rPr>
          <w:rStyle w:val="Emphasis"/>
          <w:i/>
          <w:iCs/>
        </w:rPr>
        <w:t>Benjamin Franklin</w:t>
      </w:r>
      <w:r>
        <w:rPr>
          <w:rStyle w:val="Emphasis"/>
          <w:i/>
          <w:iCs/>
        </w:rPr>
        <w:t>,</w:t>
      </w:r>
      <w:r>
        <w:rPr>
          <w:rStyle w:val="Emphasis"/>
        </w:rPr>
        <w:t xml:space="preserve"> </w:t>
      </w:r>
      <w:r>
        <w:t>Founding Father of the United States</w:t>
      </w:r>
    </w:p>
    <w:p w14:paraId="3E9975B2" w14:textId="77777777" w:rsidR="00EF404C" w:rsidRDefault="00EF404C" w:rsidP="000A5CA6">
      <w:pPr>
        <w:pStyle w:val="SubHeading1"/>
      </w:pPr>
      <w:bookmarkStart w:id="505" w:name="_Toc48915542"/>
      <w:r>
        <w:t xml:space="preserve">5. </w:t>
      </w:r>
      <w:r w:rsidRPr="008A4A15">
        <w:t>Summary of Sections and Learning Activities in the</w:t>
      </w:r>
      <w:bookmarkEnd w:id="505"/>
    </w:p>
    <w:p w14:paraId="204509FA" w14:textId="77777777" w:rsidR="00B6096B" w:rsidRPr="00365B9C" w:rsidRDefault="00EF404C" w:rsidP="000B4149">
      <w:pPr>
        <w:pStyle w:val="SubHeading2"/>
      </w:pPr>
      <w:bookmarkStart w:id="506" w:name="_Toc48915543"/>
      <w:r>
        <w:t>5.1. Module</w:t>
      </w:r>
      <w:r w:rsidR="00C33A76">
        <w:t xml:space="preserve"> </w:t>
      </w:r>
      <w:r w:rsidR="00B6096B" w:rsidRPr="00365B9C">
        <w:t>Qualities of a Valued Employee</w:t>
      </w:r>
      <w:bookmarkEnd w:id="506"/>
    </w:p>
    <w:p w14:paraId="139C8D45" w14:textId="77777777" w:rsidR="00B6096B" w:rsidRPr="00BA1CA1" w:rsidRDefault="00B6096B" w:rsidP="00B6096B">
      <w:pPr>
        <w:spacing w:before="200"/>
        <w:rPr>
          <w:rStyle w:val="BodyCopyText"/>
        </w:rPr>
      </w:pPr>
      <w:r w:rsidRPr="00BA1CA1">
        <w:rPr>
          <w:rStyle w:val="BodyCopyText"/>
        </w:rPr>
        <w:t xml:space="preserve">This section introduces the concept of soft skills and the importance of having a good attitude as a key determinant in students’ finding the employment they are seeking.  </w:t>
      </w:r>
    </w:p>
    <w:p w14:paraId="77E4548C" w14:textId="77777777" w:rsidR="00832DBC" w:rsidRPr="00AC00C8" w:rsidRDefault="00832DBC" w:rsidP="001A4DD0">
      <w:pPr>
        <w:pStyle w:val="ListwithBullets"/>
        <w:rPr>
          <w:rStyle w:val="BodyCopyText"/>
          <w:bCs w:val="0"/>
        </w:rPr>
      </w:pPr>
      <w:r w:rsidRPr="00AC00C8">
        <w:rPr>
          <w:rStyle w:val="BodyCopyText"/>
          <w:bCs w:val="0"/>
        </w:rPr>
        <w:t xml:space="preserve">Video 1:  </w:t>
      </w:r>
      <w:hyperlink r:id="rId165" w:history="1">
        <w:r w:rsidRPr="00AC00C8">
          <w:rPr>
            <w:rStyle w:val="BodyCopyText"/>
            <w:bCs w:val="0"/>
            <w:color w:val="0000FF"/>
            <w:u w:val="single"/>
          </w:rPr>
          <w:t>Hard Skills vs. Soft Skills</w:t>
        </w:r>
      </w:hyperlink>
      <w:r w:rsidRPr="00AC00C8">
        <w:rPr>
          <w:rStyle w:val="BodyCopyText"/>
          <w:bCs w:val="0"/>
        </w:rPr>
        <w:t xml:space="preserve"> (01 minute, 14 seconds)</w:t>
      </w:r>
      <w:r w:rsidR="00D71E22" w:rsidRPr="00AC00C8">
        <w:rPr>
          <w:rStyle w:val="BodyCopyText"/>
          <w:bCs w:val="0"/>
        </w:rPr>
        <w:t>.</w:t>
      </w:r>
    </w:p>
    <w:p w14:paraId="0D8C7FD0" w14:textId="77777777" w:rsidR="00B6096B" w:rsidRPr="00365B9C" w:rsidRDefault="00EF404C" w:rsidP="000B4149">
      <w:pPr>
        <w:pStyle w:val="SubHeading3"/>
      </w:pPr>
      <w:r>
        <w:t xml:space="preserve">5.1.1. </w:t>
      </w:r>
      <w:r w:rsidR="00B6096B" w:rsidRPr="00365B9C">
        <w:t>Communication</w:t>
      </w:r>
      <w:r>
        <w:t xml:space="preserve"> Skills</w:t>
      </w:r>
    </w:p>
    <w:p w14:paraId="62101944" w14:textId="77777777" w:rsidR="00B6096B" w:rsidRPr="00BA1CA1" w:rsidRDefault="00B6096B" w:rsidP="00B6096B">
      <w:pPr>
        <w:rPr>
          <w:rStyle w:val="BodyCopyText"/>
        </w:rPr>
      </w:pPr>
      <w:r w:rsidRPr="00BA1CA1">
        <w:rPr>
          <w:rStyle w:val="BodyCopyText"/>
        </w:rPr>
        <w:t xml:space="preserve">This section outlines the importance of having and developing good communication skills in order to effectively give and receive different kinds of information. </w:t>
      </w:r>
    </w:p>
    <w:p w14:paraId="1EA62337" w14:textId="77777777" w:rsidR="000F1C19" w:rsidRDefault="000F1C19">
      <w:pPr>
        <w:rPr>
          <w:rFonts w:eastAsiaTheme="majorEastAsia" w:cstheme="majorBidi"/>
          <w:color w:val="000000" w:themeColor="text1"/>
        </w:rPr>
      </w:pPr>
      <w:r>
        <w:br w:type="page"/>
      </w:r>
    </w:p>
    <w:p w14:paraId="66A1C2D4" w14:textId="77777777" w:rsidR="00832DBC" w:rsidRDefault="00EF404C" w:rsidP="00F5470E">
      <w:pPr>
        <w:pStyle w:val="SubHeading4"/>
      </w:pPr>
      <w:r>
        <w:lastRenderedPageBreak/>
        <w:t xml:space="preserve">5.1.1.1. </w:t>
      </w:r>
      <w:r w:rsidR="00832DBC">
        <w:t>Job Interviews</w:t>
      </w:r>
    </w:p>
    <w:p w14:paraId="66BC34A7" w14:textId="77777777" w:rsidR="0073160A" w:rsidRPr="004F58CB" w:rsidRDefault="0073160A" w:rsidP="00B6096B">
      <w:pPr>
        <w:rPr>
          <w:rStyle w:val="BodyCopyText"/>
        </w:rPr>
      </w:pPr>
      <w:r w:rsidRPr="004F58CB">
        <w:rPr>
          <w:rStyle w:val="BodyCopyText"/>
        </w:rPr>
        <w:t>This section focuses on the importance of face-to-face communications, particularly during job interviews.   Provides some helpful suggestions for preparing for an interview, including the non-verbal signals a candidate’s attire sends to a prospective employer.</w:t>
      </w:r>
    </w:p>
    <w:p w14:paraId="5D3CCB40" w14:textId="77777777" w:rsidR="0073160A" w:rsidRPr="008A2ECF" w:rsidRDefault="00EF404C" w:rsidP="00F5470E">
      <w:pPr>
        <w:pStyle w:val="SubHeading4"/>
      </w:pPr>
      <w:r>
        <w:t xml:space="preserve">5.1.1.2. </w:t>
      </w:r>
      <w:r w:rsidR="0073160A" w:rsidRPr="008A2ECF">
        <w:t xml:space="preserve">Learning Activity 1 </w:t>
      </w:r>
      <w:r w:rsidR="0073160A">
        <w:t>Practicing for</w:t>
      </w:r>
      <w:r w:rsidR="0073160A" w:rsidRPr="008A2ECF">
        <w:t xml:space="preserve"> job interview</w:t>
      </w:r>
      <w:r w:rsidR="0073160A">
        <w:t>s</w:t>
      </w:r>
    </w:p>
    <w:p w14:paraId="004E3543" w14:textId="77777777" w:rsidR="0073160A" w:rsidRPr="00131B55" w:rsidRDefault="0073160A" w:rsidP="00294831">
      <w:pPr>
        <w:pStyle w:val="BodyCopyITALICS"/>
      </w:pPr>
      <w:r w:rsidRPr="00131B55">
        <w:t>Instructions</w:t>
      </w:r>
    </w:p>
    <w:p w14:paraId="535E0B1A" w14:textId="77777777" w:rsidR="00B6096B" w:rsidRPr="00DD03CF" w:rsidRDefault="00B6096B" w:rsidP="00E34CB4">
      <w:pPr>
        <w:pStyle w:val="ListwithBullets"/>
        <w:numPr>
          <w:ilvl w:val="0"/>
          <w:numId w:val="179"/>
        </w:numPr>
        <w:rPr>
          <w:rStyle w:val="BodyCopyText"/>
        </w:rPr>
      </w:pPr>
      <w:r w:rsidRPr="00DD03CF">
        <w:rPr>
          <w:rStyle w:val="BodyCopyText"/>
        </w:rPr>
        <w:t xml:space="preserve">Split the class up into pairs. One person will be the employer and the other will be the jobseeker. </w:t>
      </w:r>
    </w:p>
    <w:p w14:paraId="59DCD463" w14:textId="77777777" w:rsidR="001E7D9F" w:rsidRDefault="00B6096B" w:rsidP="00E34CB4">
      <w:pPr>
        <w:pStyle w:val="ListwithBullets"/>
        <w:numPr>
          <w:ilvl w:val="0"/>
          <w:numId w:val="179"/>
        </w:numPr>
        <w:rPr>
          <w:rStyle w:val="BodyCopyText"/>
        </w:rPr>
      </w:pPr>
      <w:r w:rsidRPr="00DD03CF">
        <w:rPr>
          <w:rStyle w:val="BodyCopyText"/>
        </w:rPr>
        <w:t xml:space="preserve">Arrange the space so that you have ‘offices’ set up with a table and two chairs. The person who is acting as the employer will be seated at the table. The jobseeker will enter the ‘office’, introduce themselves and thank the employer for meeting with them.  </w:t>
      </w:r>
    </w:p>
    <w:p w14:paraId="07CCD06E" w14:textId="77777777" w:rsidR="00B6096B" w:rsidRPr="004F58CB" w:rsidRDefault="00B6096B" w:rsidP="00E34CB4">
      <w:pPr>
        <w:pStyle w:val="ListwithBullets"/>
        <w:numPr>
          <w:ilvl w:val="0"/>
          <w:numId w:val="179"/>
        </w:numPr>
        <w:rPr>
          <w:rStyle w:val="BodyCopyText"/>
        </w:rPr>
      </w:pPr>
      <w:r w:rsidRPr="004F58CB">
        <w:rPr>
          <w:rStyle w:val="BodyCopyText"/>
        </w:rPr>
        <w:t xml:space="preserve">As the jobseeker, you could say something like: </w:t>
      </w:r>
    </w:p>
    <w:p w14:paraId="5764C61B" w14:textId="77777777" w:rsidR="00B6096B" w:rsidRPr="00DD03CF" w:rsidRDefault="00B6096B" w:rsidP="001A4DD0">
      <w:pPr>
        <w:pStyle w:val="ListwithBullets"/>
        <w:rPr>
          <w:rStyle w:val="BodyCopyText"/>
        </w:rPr>
      </w:pPr>
      <w:r w:rsidRPr="00DD03CF">
        <w:rPr>
          <w:rStyle w:val="BodyCopyText"/>
        </w:rPr>
        <w:t>“Good morning (employer’s name), my name is (job-seeker’s name), it is nice to meet you. Thank you for taking the time to see me. I am very interested in the job you have available.”</w:t>
      </w:r>
    </w:p>
    <w:p w14:paraId="5010D1D9" w14:textId="77777777" w:rsidR="00B6096B" w:rsidRPr="00DD03CF" w:rsidRDefault="00B6096B" w:rsidP="00E34CB4">
      <w:pPr>
        <w:pStyle w:val="ListwithBullets"/>
        <w:numPr>
          <w:ilvl w:val="0"/>
          <w:numId w:val="131"/>
        </w:numPr>
        <w:rPr>
          <w:rStyle w:val="BodyCopyText"/>
        </w:rPr>
      </w:pPr>
      <w:r w:rsidRPr="00DD03CF">
        <w:rPr>
          <w:rStyle w:val="BodyCopyText"/>
        </w:rPr>
        <w:t xml:space="preserve">Ask each employer to offer constructive feedback to their jobseeker </w:t>
      </w:r>
      <w:r w:rsidR="001E7D9F">
        <w:rPr>
          <w:rStyle w:val="BodyCopyText"/>
        </w:rPr>
        <w:br/>
      </w:r>
      <w:r w:rsidRPr="00DD03CF">
        <w:rPr>
          <w:rStyle w:val="BodyCopyText"/>
        </w:rPr>
        <w:t xml:space="preserve">(e.g. smile, make eye-contact), let them know what they did well and what needs improvement, then do the entrance again. </w:t>
      </w:r>
    </w:p>
    <w:p w14:paraId="304F5C15" w14:textId="77777777" w:rsidR="00B6096B" w:rsidRPr="00DD03CF" w:rsidRDefault="00B6096B" w:rsidP="00E34CB4">
      <w:pPr>
        <w:pStyle w:val="ListwithBullets"/>
        <w:numPr>
          <w:ilvl w:val="0"/>
          <w:numId w:val="131"/>
        </w:numPr>
        <w:rPr>
          <w:rStyle w:val="BodyCopyText"/>
        </w:rPr>
      </w:pPr>
      <w:r w:rsidRPr="00DD03CF">
        <w:rPr>
          <w:rStyle w:val="BodyCopyText"/>
        </w:rPr>
        <w:t xml:space="preserve">After </w:t>
      </w:r>
      <w:r w:rsidR="00CB51FE" w:rsidRPr="00DD03CF">
        <w:rPr>
          <w:rStyle w:val="BodyCopyText"/>
        </w:rPr>
        <w:t xml:space="preserve">the students </w:t>
      </w:r>
      <w:r w:rsidRPr="00DD03CF">
        <w:rPr>
          <w:rStyle w:val="BodyCopyText"/>
        </w:rPr>
        <w:t xml:space="preserve">have practiced this a few times, </w:t>
      </w:r>
      <w:r w:rsidR="00CB51FE" w:rsidRPr="00DD03CF">
        <w:rPr>
          <w:rStyle w:val="BodyCopyText"/>
        </w:rPr>
        <w:t xml:space="preserve">have them </w:t>
      </w:r>
      <w:r w:rsidRPr="00DD03CF">
        <w:rPr>
          <w:rStyle w:val="BodyCopyText"/>
        </w:rPr>
        <w:t>switch roles</w:t>
      </w:r>
      <w:r w:rsidR="00CB51FE" w:rsidRPr="00DD03CF">
        <w:rPr>
          <w:rStyle w:val="BodyCopyText"/>
        </w:rPr>
        <w:t xml:space="preserve"> and redo the exercise.</w:t>
      </w:r>
    </w:p>
    <w:p w14:paraId="6F8C5AD5" w14:textId="77777777" w:rsidR="008A4A15" w:rsidRDefault="008A4A15">
      <w:pPr>
        <w:rPr>
          <w:rFonts w:eastAsiaTheme="majorEastAsia" w:cstheme="majorBidi"/>
          <w:b/>
          <w:i/>
          <w:noProof/>
          <w:szCs w:val="28"/>
        </w:rPr>
      </w:pPr>
      <w:r>
        <w:br w:type="page"/>
      </w:r>
    </w:p>
    <w:p w14:paraId="768588F9" w14:textId="77777777" w:rsidR="00B6096B" w:rsidRPr="00365B9C" w:rsidRDefault="00EF404C" w:rsidP="000B4149">
      <w:pPr>
        <w:pStyle w:val="SubHeading3"/>
      </w:pPr>
      <w:r>
        <w:lastRenderedPageBreak/>
        <w:t xml:space="preserve">5.1.2. </w:t>
      </w:r>
      <w:r w:rsidR="00B6096B" w:rsidRPr="00365B9C">
        <w:t>Teamwork</w:t>
      </w:r>
    </w:p>
    <w:p w14:paraId="7BE4B25D" w14:textId="77777777" w:rsidR="00B6096B" w:rsidRPr="004F58CB" w:rsidRDefault="00B6096B" w:rsidP="00B6096B">
      <w:pPr>
        <w:spacing w:before="200"/>
        <w:rPr>
          <w:rStyle w:val="BodyCopyText"/>
        </w:rPr>
      </w:pPr>
      <w:r w:rsidRPr="004F58CB">
        <w:rPr>
          <w:rStyle w:val="BodyCopyText"/>
        </w:rPr>
        <w:t>This section highlights the importance the natural gas industry places on effective teamwork, and the ‘teamwork skills’ that each student needs to be aware of and fully understand</w:t>
      </w:r>
      <w:r w:rsidR="00CB51FE" w:rsidRPr="004F58CB">
        <w:rPr>
          <w:rStyle w:val="BodyCopyText"/>
        </w:rPr>
        <w:t>, particularly:</w:t>
      </w:r>
    </w:p>
    <w:tbl>
      <w:tblPr>
        <w:tblW w:w="0" w:type="auto"/>
        <w:tblLook w:val="04A0" w:firstRow="1" w:lastRow="0" w:firstColumn="1" w:lastColumn="0" w:noHBand="0" w:noVBand="1"/>
      </w:tblPr>
      <w:tblGrid>
        <w:gridCol w:w="4603"/>
        <w:gridCol w:w="4603"/>
      </w:tblGrid>
      <w:tr w:rsidR="0063755F" w14:paraId="6A72D7A1" w14:textId="77777777" w:rsidTr="0063755F">
        <w:tc>
          <w:tcPr>
            <w:tcW w:w="4603" w:type="dxa"/>
          </w:tcPr>
          <w:p w14:paraId="0F9B8802" w14:textId="77777777" w:rsidR="0063755F" w:rsidRPr="004F58CB" w:rsidRDefault="0063755F" w:rsidP="00E34CB4">
            <w:pPr>
              <w:numPr>
                <w:ilvl w:val="0"/>
                <w:numId w:val="11"/>
              </w:numPr>
              <w:spacing w:before="200"/>
              <w:rPr>
                <w:rStyle w:val="BodyCopyText"/>
                <w:i/>
                <w:iCs/>
              </w:rPr>
            </w:pPr>
            <w:r w:rsidRPr="004F58CB">
              <w:rPr>
                <w:rStyle w:val="BodyCopyText"/>
                <w:i/>
                <w:iCs/>
              </w:rPr>
              <w:t xml:space="preserve">Communication </w:t>
            </w:r>
          </w:p>
        </w:tc>
        <w:tc>
          <w:tcPr>
            <w:tcW w:w="4603" w:type="dxa"/>
          </w:tcPr>
          <w:p w14:paraId="5CBD6FB2" w14:textId="77777777" w:rsidR="0063755F" w:rsidRPr="004F58CB" w:rsidRDefault="0063755F" w:rsidP="00E34CB4">
            <w:pPr>
              <w:numPr>
                <w:ilvl w:val="0"/>
                <w:numId w:val="11"/>
              </w:numPr>
              <w:spacing w:before="200"/>
              <w:rPr>
                <w:rStyle w:val="BodyCopyText"/>
                <w:i/>
                <w:iCs/>
              </w:rPr>
            </w:pPr>
            <w:r w:rsidRPr="004F58CB">
              <w:rPr>
                <w:rStyle w:val="BodyCopyText"/>
                <w:i/>
                <w:iCs/>
              </w:rPr>
              <w:t xml:space="preserve">Responsibility </w:t>
            </w:r>
          </w:p>
        </w:tc>
      </w:tr>
      <w:tr w:rsidR="0063755F" w:rsidRPr="0063755F" w14:paraId="23376E0D" w14:textId="77777777" w:rsidTr="0063755F">
        <w:tc>
          <w:tcPr>
            <w:tcW w:w="4603" w:type="dxa"/>
          </w:tcPr>
          <w:p w14:paraId="52C71EC4" w14:textId="77777777" w:rsidR="0063755F" w:rsidRPr="004F58CB" w:rsidRDefault="0063755F" w:rsidP="00E34CB4">
            <w:pPr>
              <w:numPr>
                <w:ilvl w:val="0"/>
                <w:numId w:val="11"/>
              </w:numPr>
              <w:spacing w:before="200"/>
              <w:rPr>
                <w:rStyle w:val="BodyCopyText"/>
                <w:i/>
                <w:iCs/>
              </w:rPr>
            </w:pPr>
            <w:r w:rsidRPr="004F58CB">
              <w:rPr>
                <w:rStyle w:val="BodyCopyText"/>
                <w:i/>
                <w:iCs/>
              </w:rPr>
              <w:t xml:space="preserve">Honesty </w:t>
            </w:r>
          </w:p>
        </w:tc>
        <w:tc>
          <w:tcPr>
            <w:tcW w:w="4603" w:type="dxa"/>
          </w:tcPr>
          <w:p w14:paraId="3BF438E5" w14:textId="77777777" w:rsidR="0063755F" w:rsidRPr="004F58CB" w:rsidRDefault="0063755F" w:rsidP="00E34CB4">
            <w:pPr>
              <w:numPr>
                <w:ilvl w:val="0"/>
                <w:numId w:val="11"/>
              </w:numPr>
              <w:spacing w:before="200"/>
              <w:rPr>
                <w:rStyle w:val="BodyCopyText"/>
                <w:i/>
                <w:iCs/>
              </w:rPr>
            </w:pPr>
            <w:r w:rsidRPr="004F58CB">
              <w:rPr>
                <w:rStyle w:val="BodyCopyText"/>
                <w:i/>
                <w:iCs/>
              </w:rPr>
              <w:t xml:space="preserve">Active listening </w:t>
            </w:r>
          </w:p>
        </w:tc>
      </w:tr>
      <w:tr w:rsidR="0063755F" w:rsidRPr="0063755F" w14:paraId="28C151FC" w14:textId="77777777" w:rsidTr="0063755F">
        <w:tc>
          <w:tcPr>
            <w:tcW w:w="4603" w:type="dxa"/>
          </w:tcPr>
          <w:p w14:paraId="2085BFCB" w14:textId="77777777" w:rsidR="0063755F" w:rsidRPr="004F58CB" w:rsidRDefault="0063755F" w:rsidP="00E34CB4">
            <w:pPr>
              <w:numPr>
                <w:ilvl w:val="0"/>
                <w:numId w:val="11"/>
              </w:numPr>
              <w:spacing w:before="200"/>
              <w:rPr>
                <w:rStyle w:val="BodyCopyText"/>
                <w:i/>
                <w:iCs/>
              </w:rPr>
            </w:pPr>
            <w:r w:rsidRPr="004F58CB">
              <w:rPr>
                <w:rStyle w:val="BodyCopyText"/>
                <w:i/>
                <w:iCs/>
              </w:rPr>
              <w:t xml:space="preserve">Empathy </w:t>
            </w:r>
          </w:p>
        </w:tc>
        <w:tc>
          <w:tcPr>
            <w:tcW w:w="4603" w:type="dxa"/>
          </w:tcPr>
          <w:p w14:paraId="461B84C5" w14:textId="77777777" w:rsidR="0063755F" w:rsidRPr="004F58CB" w:rsidRDefault="0063755F" w:rsidP="00E34CB4">
            <w:pPr>
              <w:numPr>
                <w:ilvl w:val="0"/>
                <w:numId w:val="11"/>
              </w:numPr>
              <w:spacing w:before="200"/>
              <w:rPr>
                <w:rStyle w:val="BodyCopyText"/>
                <w:i/>
                <w:iCs/>
              </w:rPr>
            </w:pPr>
            <w:r w:rsidRPr="004F58CB">
              <w:rPr>
                <w:rStyle w:val="BodyCopyText"/>
                <w:i/>
                <w:iCs/>
              </w:rPr>
              <w:t xml:space="preserve">Collaboration </w:t>
            </w:r>
          </w:p>
        </w:tc>
      </w:tr>
      <w:tr w:rsidR="0063755F" w:rsidRPr="0063755F" w14:paraId="0B2B28C8" w14:textId="77777777" w:rsidTr="0063755F">
        <w:tc>
          <w:tcPr>
            <w:tcW w:w="4603" w:type="dxa"/>
          </w:tcPr>
          <w:p w14:paraId="1B72F0EA" w14:textId="77777777" w:rsidR="0063755F" w:rsidRPr="004F58CB" w:rsidRDefault="0063755F" w:rsidP="00E34CB4">
            <w:pPr>
              <w:numPr>
                <w:ilvl w:val="0"/>
                <w:numId w:val="11"/>
              </w:numPr>
              <w:spacing w:before="200" w:after="200"/>
              <w:ind w:left="714" w:hanging="357"/>
              <w:rPr>
                <w:rStyle w:val="BodyCopyText"/>
                <w:i/>
                <w:iCs/>
              </w:rPr>
            </w:pPr>
            <w:r w:rsidRPr="004F58CB">
              <w:rPr>
                <w:rStyle w:val="BodyCopyText"/>
                <w:i/>
                <w:iCs/>
              </w:rPr>
              <w:t xml:space="preserve">Awareness </w:t>
            </w:r>
          </w:p>
        </w:tc>
        <w:tc>
          <w:tcPr>
            <w:tcW w:w="4603" w:type="dxa"/>
          </w:tcPr>
          <w:p w14:paraId="2390F59C" w14:textId="77777777" w:rsidR="0063755F" w:rsidRPr="004F58CB" w:rsidRDefault="0063755F" w:rsidP="00D71E22">
            <w:pPr>
              <w:spacing w:before="200"/>
              <w:ind w:left="720"/>
              <w:rPr>
                <w:rStyle w:val="BodyCopyText"/>
                <w:i/>
                <w:iCs/>
              </w:rPr>
            </w:pPr>
          </w:p>
        </w:tc>
      </w:tr>
    </w:tbl>
    <w:p w14:paraId="11C84299" w14:textId="77777777" w:rsidR="0063755F" w:rsidRPr="00AC75E9" w:rsidRDefault="00EF404C" w:rsidP="000B4149">
      <w:pPr>
        <w:pStyle w:val="SubHeading3"/>
      </w:pPr>
      <w:r>
        <w:t xml:space="preserve">5.1.3. </w:t>
      </w:r>
      <w:r w:rsidR="0063755F" w:rsidRPr="00AC75E9">
        <w:t>Learning Activity 2 Practicing Teamwork</w:t>
      </w:r>
    </w:p>
    <w:p w14:paraId="4AAF9510" w14:textId="77777777" w:rsidR="00B6096B" w:rsidRPr="004F58CB" w:rsidRDefault="00B6096B" w:rsidP="00B6096B">
      <w:pPr>
        <w:spacing w:before="200"/>
        <w:rPr>
          <w:rStyle w:val="BodyCopyText"/>
        </w:rPr>
      </w:pPr>
      <w:r w:rsidRPr="004F58CB">
        <w:rPr>
          <w:rStyle w:val="BodyCopyText"/>
        </w:rPr>
        <w:t>This is a fun teamwork exercise that seems simple but can be quite difficult for some students.  It uses almost all of the qualities listed under ‘teamwork skills.’</w:t>
      </w:r>
    </w:p>
    <w:p w14:paraId="4CF66A77" w14:textId="77777777" w:rsidR="00B6096B" w:rsidRPr="00A321B2" w:rsidRDefault="00B6096B" w:rsidP="00294831">
      <w:pPr>
        <w:pStyle w:val="BodyCopyITALICS"/>
      </w:pPr>
      <w:r w:rsidRPr="00A321B2">
        <w:t>Instructions</w:t>
      </w:r>
    </w:p>
    <w:p w14:paraId="245F4766" w14:textId="77777777" w:rsidR="00B6096B" w:rsidRPr="00D71E22" w:rsidRDefault="00B6096B" w:rsidP="00E34CB4">
      <w:pPr>
        <w:pStyle w:val="ListwithBullets"/>
        <w:numPr>
          <w:ilvl w:val="0"/>
          <w:numId w:val="180"/>
        </w:numPr>
        <w:rPr>
          <w:rStyle w:val="BodyCopyText"/>
        </w:rPr>
      </w:pPr>
      <w:r w:rsidRPr="00D71E22">
        <w:rPr>
          <w:rStyle w:val="BodyCopyText"/>
        </w:rPr>
        <w:t xml:space="preserve">If the class is less than 15 or 16 people stay in one group. If the class is larger than that, split them into two groups.  Have the group(s) sit or stand in a circle facing each other.  </w:t>
      </w:r>
    </w:p>
    <w:p w14:paraId="7642EAAB" w14:textId="77777777" w:rsidR="00B6096B" w:rsidRPr="004F58CB" w:rsidRDefault="00B6096B" w:rsidP="00E34CB4">
      <w:pPr>
        <w:pStyle w:val="ListwithBullets"/>
        <w:numPr>
          <w:ilvl w:val="0"/>
          <w:numId w:val="180"/>
        </w:numPr>
        <w:rPr>
          <w:rStyle w:val="BodyCopyText"/>
        </w:rPr>
      </w:pPr>
      <w:r w:rsidRPr="004F58CB">
        <w:rPr>
          <w:rStyle w:val="BodyCopyText"/>
        </w:rPr>
        <w:t>Ask them to try to count from 1 to 20 according to the following rules:</w:t>
      </w:r>
    </w:p>
    <w:p w14:paraId="0031A16E" w14:textId="77777777" w:rsidR="00B6096B" w:rsidRPr="004F58CB" w:rsidRDefault="00B6096B" w:rsidP="00E34CB4">
      <w:pPr>
        <w:pStyle w:val="ListParagraph"/>
        <w:numPr>
          <w:ilvl w:val="1"/>
          <w:numId w:val="181"/>
        </w:numPr>
        <w:rPr>
          <w:rStyle w:val="BodyCopyText"/>
        </w:rPr>
      </w:pPr>
      <w:r w:rsidRPr="004F58CB">
        <w:rPr>
          <w:rStyle w:val="BodyCopyText"/>
        </w:rPr>
        <w:t xml:space="preserve">Starting at number 1, only one person can speak at a time, saying only one number. </w:t>
      </w:r>
    </w:p>
    <w:p w14:paraId="0B0A9D74" w14:textId="77777777" w:rsidR="00B6096B" w:rsidRPr="004F58CB" w:rsidRDefault="00B6096B" w:rsidP="00E34CB4">
      <w:pPr>
        <w:pStyle w:val="ListParagraph"/>
        <w:numPr>
          <w:ilvl w:val="1"/>
          <w:numId w:val="181"/>
        </w:numPr>
        <w:rPr>
          <w:rStyle w:val="BodyCopyText"/>
        </w:rPr>
      </w:pPr>
      <w:r w:rsidRPr="004F58CB">
        <w:rPr>
          <w:rStyle w:val="BodyCopyText"/>
        </w:rPr>
        <w:t>This should be as random as possible i.e. don’t go clockwise or counter-clockwise—mix it up.</w:t>
      </w:r>
    </w:p>
    <w:p w14:paraId="3147303A" w14:textId="77777777" w:rsidR="00B6096B" w:rsidRPr="004F58CB" w:rsidRDefault="00B6096B" w:rsidP="00E34CB4">
      <w:pPr>
        <w:pStyle w:val="ListParagraph"/>
        <w:numPr>
          <w:ilvl w:val="1"/>
          <w:numId w:val="181"/>
        </w:numPr>
        <w:rPr>
          <w:rStyle w:val="BodyCopyText"/>
        </w:rPr>
      </w:pPr>
      <w:r w:rsidRPr="004F58CB">
        <w:rPr>
          <w:rStyle w:val="BodyCopyText"/>
        </w:rPr>
        <w:lastRenderedPageBreak/>
        <w:t>Each person must speak at least once. (i.e. if you have a group of 12, every person has to say a number at least once, then others can speak again, but not more than twice).</w:t>
      </w:r>
    </w:p>
    <w:p w14:paraId="1311F50F" w14:textId="77777777" w:rsidR="00B6096B" w:rsidRPr="004F58CB" w:rsidRDefault="00B6096B" w:rsidP="00E34CB4">
      <w:pPr>
        <w:pStyle w:val="ListParagraph"/>
        <w:numPr>
          <w:ilvl w:val="1"/>
          <w:numId w:val="181"/>
        </w:numPr>
        <w:rPr>
          <w:rStyle w:val="BodyCopyText"/>
        </w:rPr>
      </w:pPr>
      <w:r w:rsidRPr="004F58CB">
        <w:rPr>
          <w:rStyle w:val="BodyCopyText"/>
        </w:rPr>
        <w:t>If two people speak at the same time you need to start over.</w:t>
      </w:r>
    </w:p>
    <w:p w14:paraId="32F2FC6E" w14:textId="77777777" w:rsidR="00B6096B" w:rsidRPr="004F58CB" w:rsidRDefault="00B6096B" w:rsidP="00E34CB4">
      <w:pPr>
        <w:pStyle w:val="ListParagraph"/>
        <w:numPr>
          <w:ilvl w:val="1"/>
          <w:numId w:val="181"/>
        </w:numPr>
        <w:rPr>
          <w:rStyle w:val="BodyCopyText"/>
        </w:rPr>
      </w:pPr>
      <w:r w:rsidRPr="004F58CB">
        <w:rPr>
          <w:rStyle w:val="BodyCopyText"/>
        </w:rPr>
        <w:t>If a pattern emerges you need to switch it up – you can’t have the same person say the same number as you try to get up to 20.</w:t>
      </w:r>
    </w:p>
    <w:p w14:paraId="2ECADE18" w14:textId="77777777" w:rsidR="00B6096B" w:rsidRPr="004F58CB" w:rsidRDefault="00B6096B" w:rsidP="00E34CB4">
      <w:pPr>
        <w:pStyle w:val="ListParagraph"/>
        <w:numPr>
          <w:ilvl w:val="1"/>
          <w:numId w:val="181"/>
        </w:numPr>
        <w:rPr>
          <w:rStyle w:val="BodyCopyText"/>
        </w:rPr>
      </w:pPr>
      <w:r w:rsidRPr="004F58CB">
        <w:rPr>
          <w:rStyle w:val="BodyCopyText"/>
        </w:rPr>
        <w:t>Do this as many times as you need to in ten minutes to get to 20 (you might not get there, and that is ok.)</w:t>
      </w:r>
      <w:r w:rsidR="00EF404C">
        <w:rPr>
          <w:rStyle w:val="BodyCopyText"/>
        </w:rPr>
        <w:t>.</w:t>
      </w:r>
    </w:p>
    <w:p w14:paraId="37B6FD8C" w14:textId="77777777" w:rsidR="00B6096B" w:rsidRPr="004F58CB" w:rsidRDefault="00B6096B" w:rsidP="00E34CB4">
      <w:pPr>
        <w:pStyle w:val="ListParagraph"/>
        <w:numPr>
          <w:ilvl w:val="1"/>
          <w:numId w:val="181"/>
        </w:numPr>
        <w:rPr>
          <w:rStyle w:val="BodyCopyText"/>
        </w:rPr>
      </w:pPr>
      <w:r w:rsidRPr="004F58CB">
        <w:rPr>
          <w:rStyle w:val="BodyCopyText"/>
        </w:rPr>
        <w:t>If you happen to get to 20 really easily, turn everyone in the circle so that you are facing out, away from each other and try again.</w:t>
      </w:r>
    </w:p>
    <w:p w14:paraId="0229B63F" w14:textId="77777777" w:rsidR="00B6096B" w:rsidRPr="004F58CB" w:rsidRDefault="00B6096B" w:rsidP="00E34CB4">
      <w:pPr>
        <w:pStyle w:val="ListParagraph"/>
        <w:numPr>
          <w:ilvl w:val="0"/>
          <w:numId w:val="182"/>
        </w:numPr>
        <w:rPr>
          <w:rStyle w:val="BodyCopyText"/>
        </w:rPr>
      </w:pPr>
      <w:r w:rsidRPr="004F58CB">
        <w:rPr>
          <w:rStyle w:val="BodyCopyText"/>
        </w:rPr>
        <w:t>Discuss what is easy or difficult about this exercise and how the words: communication, responsibility, empathy, collaboration, and awareness are necessary to achieve the task.</w:t>
      </w:r>
    </w:p>
    <w:p w14:paraId="15414A88" w14:textId="77777777" w:rsidR="00B6096B" w:rsidRPr="00365B9C" w:rsidRDefault="00EF404C" w:rsidP="000B4149">
      <w:pPr>
        <w:pStyle w:val="SubHeading3"/>
      </w:pPr>
      <w:r>
        <w:t xml:space="preserve">5.1.4. </w:t>
      </w:r>
      <w:r w:rsidR="00B6096B" w:rsidRPr="00365B9C">
        <w:t>Time Management</w:t>
      </w:r>
      <w:r w:rsidR="00D244B9">
        <w:t xml:space="preserve"> Tips</w:t>
      </w:r>
    </w:p>
    <w:p w14:paraId="04D50D5E" w14:textId="77777777" w:rsidR="00B6096B" w:rsidRPr="004F58CB" w:rsidRDefault="00B6096B" w:rsidP="00B6096B">
      <w:pPr>
        <w:spacing w:before="200"/>
        <w:rPr>
          <w:rStyle w:val="BodyCopyText"/>
        </w:rPr>
      </w:pPr>
      <w:r w:rsidRPr="004F58CB">
        <w:rPr>
          <w:rStyle w:val="BodyCopyText"/>
        </w:rPr>
        <w:t>This section introduces the critically important topic of time management.  This is an area that instructors should allow ample time for students to:</w:t>
      </w:r>
    </w:p>
    <w:p w14:paraId="7C6E7DFA" w14:textId="77777777" w:rsidR="00B6096B" w:rsidRPr="004F58CB" w:rsidRDefault="00B6096B" w:rsidP="001A4DD0">
      <w:pPr>
        <w:pStyle w:val="ListwithBullets"/>
        <w:rPr>
          <w:rStyle w:val="BodyCopyText"/>
        </w:rPr>
      </w:pPr>
      <w:r w:rsidRPr="004F58CB">
        <w:rPr>
          <w:rStyle w:val="BodyCopyText"/>
        </w:rPr>
        <w:t>Understand what time management is</w:t>
      </w:r>
      <w:r w:rsidR="00EF404C">
        <w:rPr>
          <w:rStyle w:val="BodyCopyText"/>
        </w:rPr>
        <w:t>.</w:t>
      </w:r>
    </w:p>
    <w:p w14:paraId="35E3CDD1" w14:textId="77777777" w:rsidR="00B6096B" w:rsidRPr="004F58CB" w:rsidRDefault="00B6096B" w:rsidP="001A4DD0">
      <w:pPr>
        <w:pStyle w:val="ListwithBullets"/>
        <w:rPr>
          <w:rStyle w:val="BodyCopyText"/>
        </w:rPr>
      </w:pPr>
      <w:r w:rsidRPr="004F58CB">
        <w:rPr>
          <w:rStyle w:val="BodyCopyText"/>
        </w:rPr>
        <w:t>Use simple time management tools that will allow them to work smarter and not harder (be effective, not just busy)</w:t>
      </w:r>
      <w:r w:rsidR="00EF404C">
        <w:rPr>
          <w:rStyle w:val="BodyCopyText"/>
        </w:rPr>
        <w:t>.</w:t>
      </w:r>
    </w:p>
    <w:p w14:paraId="7F5B9746" w14:textId="77777777" w:rsidR="00B6096B" w:rsidRPr="004F58CB" w:rsidRDefault="00B6096B" w:rsidP="001A4DD0">
      <w:pPr>
        <w:pStyle w:val="ListwithBullets"/>
        <w:rPr>
          <w:rStyle w:val="BodyCopyText"/>
        </w:rPr>
      </w:pPr>
      <w:r w:rsidRPr="004F58CB">
        <w:rPr>
          <w:rStyle w:val="BodyCopyText"/>
        </w:rPr>
        <w:t>Understand that time is money and the costs of inefficiency</w:t>
      </w:r>
      <w:r w:rsidR="00EF404C">
        <w:rPr>
          <w:rStyle w:val="BodyCopyText"/>
        </w:rPr>
        <w:t>.</w:t>
      </w:r>
    </w:p>
    <w:p w14:paraId="77C75C27" w14:textId="77777777" w:rsidR="00D244B9" w:rsidRPr="004F58CB" w:rsidRDefault="00B04F47" w:rsidP="00D244B9">
      <w:pPr>
        <w:spacing w:before="200"/>
        <w:rPr>
          <w:rStyle w:val="BodyCopyText"/>
        </w:rPr>
      </w:pPr>
      <w:r>
        <w:rPr>
          <w:rStyle w:val="BodyCopyBOLD"/>
          <w:b w:val="0"/>
          <w:bCs/>
        </w:rPr>
        <w:t>Note,</w:t>
      </w:r>
      <w:r w:rsidR="00D244B9" w:rsidRPr="004F58CB">
        <w:rPr>
          <w:rStyle w:val="BodyCopyText"/>
        </w:rPr>
        <w:t xml:space="preserve"> </w:t>
      </w:r>
      <w:r>
        <w:rPr>
          <w:rStyle w:val="BodyCopyText"/>
        </w:rPr>
        <w:t>w</w:t>
      </w:r>
      <w:r w:rsidR="00D244B9" w:rsidRPr="004F58CB">
        <w:rPr>
          <w:rStyle w:val="BodyCopyText"/>
        </w:rPr>
        <w:t>hen speaking to Time Management Tip #</w:t>
      </w:r>
      <w:r w:rsidR="002D4284" w:rsidRPr="004F58CB">
        <w:rPr>
          <w:rStyle w:val="BodyCopyText"/>
        </w:rPr>
        <w:t>5 (five), i</w:t>
      </w:r>
      <w:r w:rsidR="00D244B9" w:rsidRPr="004F58CB">
        <w:rPr>
          <w:rStyle w:val="BodyCopyText"/>
        </w:rPr>
        <w:t xml:space="preserve">nstructors should emphasize </w:t>
      </w:r>
      <w:r w:rsidR="002D4284" w:rsidRPr="004F58CB">
        <w:rPr>
          <w:rStyle w:val="BodyCopyText"/>
        </w:rPr>
        <w:t xml:space="preserve">that this suggestion may not apply when a worker is carrying out a </w:t>
      </w:r>
      <w:r w:rsidR="002D4284" w:rsidRPr="004F58CB">
        <w:rPr>
          <w:rStyle w:val="BodyCopyText"/>
        </w:rPr>
        <w:lastRenderedPageBreak/>
        <w:t xml:space="preserve">job that has specific procedures and/or tasks that must be carried out in precise sequence.  </w:t>
      </w:r>
    </w:p>
    <w:p w14:paraId="36272A99" w14:textId="77777777" w:rsidR="007B4DEC" w:rsidRPr="00D93575" w:rsidRDefault="00EF404C" w:rsidP="000B4149">
      <w:pPr>
        <w:pStyle w:val="SubHeading3"/>
      </w:pPr>
      <w:r>
        <w:t xml:space="preserve">5.1.5. </w:t>
      </w:r>
      <w:r w:rsidR="007B4DEC" w:rsidRPr="007F4E1B">
        <w:t>Learning Activity 3 Time Management</w:t>
      </w:r>
    </w:p>
    <w:p w14:paraId="1799EEC0" w14:textId="77777777" w:rsidR="007B4DEC" w:rsidRPr="007F4E1B" w:rsidRDefault="007B4DEC" w:rsidP="00294831">
      <w:pPr>
        <w:pStyle w:val="BodyCopyITALICS"/>
      </w:pPr>
      <w:r w:rsidRPr="007F4E1B">
        <w:t>Instructions</w:t>
      </w:r>
    </w:p>
    <w:p w14:paraId="0768F3F3" w14:textId="77777777" w:rsidR="00B6096B" w:rsidRPr="004F58CB" w:rsidRDefault="007B4DEC" w:rsidP="00E34CB4">
      <w:pPr>
        <w:numPr>
          <w:ilvl w:val="0"/>
          <w:numId w:val="24"/>
        </w:numPr>
        <w:spacing w:before="200"/>
        <w:ind w:left="924" w:hanging="357"/>
        <w:rPr>
          <w:rStyle w:val="BodyCopyText"/>
        </w:rPr>
      </w:pPr>
      <w:r w:rsidRPr="004F58CB">
        <w:rPr>
          <w:rStyle w:val="BodyCopyText"/>
        </w:rPr>
        <w:t>Ask the students to w</w:t>
      </w:r>
      <w:r w:rsidR="00B6096B" w:rsidRPr="004F58CB">
        <w:rPr>
          <w:rStyle w:val="BodyCopyText"/>
        </w:rPr>
        <w:t xml:space="preserve">rite down ten (10) things that </w:t>
      </w:r>
      <w:r w:rsidRPr="004F58CB">
        <w:rPr>
          <w:rStyle w:val="BodyCopyText"/>
        </w:rPr>
        <w:t xml:space="preserve">they </w:t>
      </w:r>
      <w:r w:rsidR="00B6096B" w:rsidRPr="004F58CB">
        <w:rPr>
          <w:rStyle w:val="BodyCopyText"/>
        </w:rPr>
        <w:t>did yesterday in no particular order</w:t>
      </w:r>
      <w:r w:rsidR="00EF404C">
        <w:rPr>
          <w:rStyle w:val="BodyCopyText"/>
        </w:rPr>
        <w:t>.</w:t>
      </w:r>
    </w:p>
    <w:p w14:paraId="60636D98" w14:textId="77777777" w:rsidR="00B6096B" w:rsidRPr="004F58CB" w:rsidRDefault="00B6096B" w:rsidP="00E34CB4">
      <w:pPr>
        <w:numPr>
          <w:ilvl w:val="0"/>
          <w:numId w:val="24"/>
        </w:numPr>
        <w:spacing w:before="200"/>
        <w:ind w:left="924" w:hanging="357"/>
        <w:rPr>
          <w:rStyle w:val="BodyCopyText"/>
        </w:rPr>
      </w:pPr>
      <w:r w:rsidRPr="004F58CB">
        <w:rPr>
          <w:rStyle w:val="BodyCopyText"/>
        </w:rPr>
        <w:t xml:space="preserve">Beside each, </w:t>
      </w:r>
      <w:r w:rsidR="007B4DEC" w:rsidRPr="004F58CB">
        <w:rPr>
          <w:rStyle w:val="BodyCopyText"/>
        </w:rPr>
        <w:t xml:space="preserve">have them </w:t>
      </w:r>
      <w:r w:rsidRPr="004F58CB">
        <w:rPr>
          <w:rStyle w:val="BodyCopyText"/>
        </w:rPr>
        <w:t xml:space="preserve">write </w:t>
      </w:r>
      <w:r w:rsidRPr="004F58CB">
        <w:rPr>
          <w:rStyle w:val="BodyCopyBOLD"/>
        </w:rPr>
        <w:t>one</w:t>
      </w:r>
      <w:r w:rsidRPr="004F58CB">
        <w:rPr>
          <w:rStyle w:val="BodyCopyText"/>
        </w:rPr>
        <w:t xml:space="preserve"> of the following words:</w:t>
      </w:r>
    </w:p>
    <w:p w14:paraId="61704286" w14:textId="77777777" w:rsidR="00B6096B" w:rsidRPr="004F58CB" w:rsidRDefault="00B6096B" w:rsidP="00E34CB4">
      <w:pPr>
        <w:numPr>
          <w:ilvl w:val="1"/>
          <w:numId w:val="24"/>
        </w:numPr>
        <w:spacing w:before="200"/>
        <w:ind w:left="1259" w:hanging="357"/>
        <w:rPr>
          <w:rStyle w:val="BodyCopyText"/>
        </w:rPr>
      </w:pPr>
      <w:r w:rsidRPr="004F58CB">
        <w:rPr>
          <w:rStyle w:val="BodyCopyText"/>
        </w:rPr>
        <w:t xml:space="preserve">“Urgent”, meaning it absolutely had to happen </w:t>
      </w:r>
      <w:r w:rsidR="007B4DEC" w:rsidRPr="004F58CB">
        <w:rPr>
          <w:rStyle w:val="BodyCopyText"/>
        </w:rPr>
        <w:t xml:space="preserve">or be completed </w:t>
      </w:r>
      <w:r w:rsidRPr="004F58CB">
        <w:rPr>
          <w:rStyle w:val="BodyCopyText"/>
        </w:rPr>
        <w:t>yesterday</w:t>
      </w:r>
      <w:r w:rsidR="00EF404C">
        <w:rPr>
          <w:rStyle w:val="BodyCopyText"/>
        </w:rPr>
        <w:t>.</w:t>
      </w:r>
    </w:p>
    <w:p w14:paraId="2AB4F482" w14:textId="77777777" w:rsidR="00B6096B" w:rsidRPr="004F58CB" w:rsidRDefault="00B6096B" w:rsidP="00E34CB4">
      <w:pPr>
        <w:numPr>
          <w:ilvl w:val="1"/>
          <w:numId w:val="24"/>
        </w:numPr>
        <w:spacing w:before="200"/>
        <w:ind w:left="1259" w:hanging="357"/>
        <w:rPr>
          <w:rStyle w:val="BodyCopyText"/>
        </w:rPr>
      </w:pPr>
      <w:r w:rsidRPr="004F58CB">
        <w:rPr>
          <w:rStyle w:val="BodyCopyText"/>
        </w:rPr>
        <w:t xml:space="preserve">“Less-urgent” meaning it was important but could wait a day </w:t>
      </w:r>
      <w:r w:rsidR="00EF404C">
        <w:rPr>
          <w:rStyle w:val="BodyCopyText"/>
        </w:rPr>
        <w:br/>
      </w:r>
      <w:r w:rsidRPr="004F58CB">
        <w:rPr>
          <w:rStyle w:val="BodyCopyText"/>
        </w:rPr>
        <w:t>or two</w:t>
      </w:r>
      <w:r w:rsidR="00EF404C">
        <w:rPr>
          <w:rStyle w:val="BodyCopyText"/>
        </w:rPr>
        <w:t>.</w:t>
      </w:r>
    </w:p>
    <w:p w14:paraId="7B14F34B" w14:textId="77777777" w:rsidR="00B6096B" w:rsidRPr="004F58CB" w:rsidRDefault="00B6096B" w:rsidP="00E34CB4">
      <w:pPr>
        <w:numPr>
          <w:ilvl w:val="1"/>
          <w:numId w:val="24"/>
        </w:numPr>
        <w:spacing w:before="200"/>
        <w:ind w:left="1259" w:hanging="357"/>
        <w:rPr>
          <w:rStyle w:val="BodyCopyText"/>
        </w:rPr>
      </w:pPr>
      <w:r w:rsidRPr="004F58CB">
        <w:rPr>
          <w:rStyle w:val="BodyCopyText"/>
        </w:rPr>
        <w:t>“Not-urgent” meaning it could happen at any time, as long as it happened eventually (i.e. within a week or month)</w:t>
      </w:r>
      <w:r w:rsidR="00EF404C">
        <w:rPr>
          <w:rStyle w:val="BodyCopyText"/>
        </w:rPr>
        <w:t>.</w:t>
      </w:r>
    </w:p>
    <w:p w14:paraId="6DC67CCE" w14:textId="77777777" w:rsidR="00B6096B" w:rsidRPr="004F58CB" w:rsidRDefault="00B6096B" w:rsidP="00E34CB4">
      <w:pPr>
        <w:numPr>
          <w:ilvl w:val="1"/>
          <w:numId w:val="24"/>
        </w:numPr>
        <w:spacing w:before="200"/>
        <w:ind w:left="1259" w:hanging="357"/>
        <w:rPr>
          <w:rStyle w:val="BodyCopyText"/>
        </w:rPr>
      </w:pPr>
      <w:r w:rsidRPr="004F58CB">
        <w:rPr>
          <w:rStyle w:val="BodyCopyText"/>
        </w:rPr>
        <w:t>“Time-waster” meaning it was an activity that was unproductive or had no importance</w:t>
      </w:r>
      <w:r w:rsidR="00EF404C">
        <w:rPr>
          <w:rStyle w:val="BodyCopyText"/>
        </w:rPr>
        <w:t>.</w:t>
      </w:r>
      <w:r w:rsidRPr="004F58CB">
        <w:rPr>
          <w:rStyle w:val="BodyCopyText"/>
        </w:rPr>
        <w:t xml:space="preserve"> </w:t>
      </w:r>
    </w:p>
    <w:p w14:paraId="72AECEB6" w14:textId="77777777" w:rsidR="00B6096B" w:rsidRPr="004F58CB" w:rsidRDefault="00B6096B" w:rsidP="00E34CB4">
      <w:pPr>
        <w:numPr>
          <w:ilvl w:val="0"/>
          <w:numId w:val="24"/>
        </w:numPr>
        <w:spacing w:before="200"/>
        <w:ind w:left="924" w:hanging="357"/>
        <w:rPr>
          <w:rStyle w:val="BodyCopyText"/>
        </w:rPr>
      </w:pPr>
      <w:r w:rsidRPr="004F58CB">
        <w:rPr>
          <w:rStyle w:val="BodyCopyText"/>
        </w:rPr>
        <w:t xml:space="preserve">Next, on a scale of 1-10 with 1, being the most attention, and 10 being the least attention, </w:t>
      </w:r>
      <w:r w:rsidR="007B4DEC" w:rsidRPr="004F58CB">
        <w:rPr>
          <w:rStyle w:val="BodyCopyText"/>
        </w:rPr>
        <w:t xml:space="preserve">the students should </w:t>
      </w:r>
      <w:r w:rsidRPr="004F58CB">
        <w:rPr>
          <w:rStyle w:val="BodyCopyText"/>
        </w:rPr>
        <w:t xml:space="preserve">rate which tasks or activities </w:t>
      </w:r>
      <w:r w:rsidR="007B4DEC" w:rsidRPr="004F58CB">
        <w:rPr>
          <w:rStyle w:val="BodyCopyText"/>
        </w:rPr>
        <w:t xml:space="preserve">they </w:t>
      </w:r>
      <w:r w:rsidRPr="004F58CB">
        <w:rPr>
          <w:rStyle w:val="BodyCopyText"/>
        </w:rPr>
        <w:t xml:space="preserve">spent most of </w:t>
      </w:r>
      <w:r w:rsidR="007B4DEC" w:rsidRPr="004F58CB">
        <w:rPr>
          <w:rStyle w:val="BodyCopyText"/>
        </w:rPr>
        <w:t xml:space="preserve">their </w:t>
      </w:r>
      <w:r w:rsidRPr="004F58CB">
        <w:rPr>
          <w:rStyle w:val="BodyCopyText"/>
        </w:rPr>
        <w:t>time on.</w:t>
      </w:r>
    </w:p>
    <w:p w14:paraId="373D2144" w14:textId="77777777" w:rsidR="00661D7B" w:rsidRDefault="00661D7B">
      <w:pPr>
        <w:rPr>
          <w:rStyle w:val="BodyCopyText"/>
        </w:rPr>
      </w:pPr>
      <w:r>
        <w:rPr>
          <w:rStyle w:val="BodyCopyText"/>
        </w:rPr>
        <w:br w:type="page"/>
      </w:r>
    </w:p>
    <w:p w14:paraId="3F31FF00" w14:textId="77777777" w:rsidR="000B2BC4" w:rsidRPr="004F58CB" w:rsidRDefault="00280F33" w:rsidP="00E34CB4">
      <w:pPr>
        <w:numPr>
          <w:ilvl w:val="0"/>
          <w:numId w:val="24"/>
        </w:numPr>
        <w:spacing w:before="200"/>
        <w:ind w:left="924" w:hanging="357"/>
        <w:rPr>
          <w:rStyle w:val="BodyCopyText"/>
        </w:rPr>
      </w:pPr>
      <w:r w:rsidRPr="004F58CB">
        <w:rPr>
          <w:rStyle w:val="BodyCopyText"/>
        </w:rPr>
        <w:lastRenderedPageBreak/>
        <w:t xml:space="preserve">Once Step 3 has been completed, ask students to re-evaluate what they spent time on yesterday.  </w:t>
      </w:r>
    </w:p>
    <w:p w14:paraId="7C107FE8" w14:textId="77777777" w:rsidR="000B2BC4" w:rsidRPr="004F58CB" w:rsidRDefault="00280F33" w:rsidP="00E34CB4">
      <w:pPr>
        <w:numPr>
          <w:ilvl w:val="1"/>
          <w:numId w:val="24"/>
        </w:numPr>
        <w:spacing w:before="200"/>
        <w:ind w:left="1259" w:hanging="357"/>
        <w:rPr>
          <w:rStyle w:val="BodyCopyText"/>
        </w:rPr>
      </w:pPr>
      <w:r w:rsidRPr="004F58CB">
        <w:rPr>
          <w:rStyle w:val="BodyCopyText"/>
        </w:rPr>
        <w:t xml:space="preserve">Ask, “What if you </w:t>
      </w:r>
      <w:r w:rsidR="00B6096B" w:rsidRPr="004F58CB">
        <w:rPr>
          <w:rStyle w:val="BodyCopyText"/>
        </w:rPr>
        <w:t>had the chance to have a “do-over” of yesterday’s activities</w:t>
      </w:r>
      <w:r w:rsidR="000B2BC4" w:rsidRPr="004F58CB">
        <w:rPr>
          <w:rStyle w:val="BodyCopyText"/>
        </w:rPr>
        <w:t xml:space="preserve">?”  </w:t>
      </w:r>
    </w:p>
    <w:p w14:paraId="2007F07A" w14:textId="77777777" w:rsidR="000B2BC4" w:rsidRPr="004F58CB" w:rsidRDefault="000B2BC4" w:rsidP="00E34CB4">
      <w:pPr>
        <w:numPr>
          <w:ilvl w:val="1"/>
          <w:numId w:val="24"/>
        </w:numPr>
        <w:spacing w:before="200"/>
        <w:ind w:left="1259" w:hanging="357"/>
        <w:rPr>
          <w:rStyle w:val="BodyCopyText"/>
        </w:rPr>
      </w:pPr>
      <w:r w:rsidRPr="004F58CB">
        <w:rPr>
          <w:rStyle w:val="BodyCopyText"/>
        </w:rPr>
        <w:t>Tell them, “K</w:t>
      </w:r>
      <w:r w:rsidR="00B6096B" w:rsidRPr="004F58CB">
        <w:rPr>
          <w:rStyle w:val="BodyCopyText"/>
        </w:rPr>
        <w:t xml:space="preserve">nowing that if you </w:t>
      </w:r>
      <w:r w:rsidRPr="004F58CB">
        <w:rPr>
          <w:rStyle w:val="BodyCopyText"/>
        </w:rPr>
        <w:t xml:space="preserve">were </w:t>
      </w:r>
      <w:r w:rsidR="00B6096B" w:rsidRPr="004F58CB">
        <w:rPr>
          <w:rStyle w:val="BodyCopyText"/>
        </w:rPr>
        <w:t xml:space="preserve">more specific about the details of </w:t>
      </w:r>
      <w:r w:rsidRPr="004F58CB">
        <w:rPr>
          <w:rStyle w:val="BodyCopyText"/>
        </w:rPr>
        <w:t xml:space="preserve">your </w:t>
      </w:r>
      <w:r w:rsidR="00B6096B" w:rsidRPr="004F58CB">
        <w:rPr>
          <w:rStyle w:val="BodyCopyText"/>
        </w:rPr>
        <w:t xml:space="preserve">schedule, </w:t>
      </w:r>
      <w:r w:rsidRPr="004F58CB">
        <w:rPr>
          <w:rStyle w:val="BodyCopyText"/>
        </w:rPr>
        <w:t xml:space="preserve">what would you have done differently?” </w:t>
      </w:r>
    </w:p>
    <w:p w14:paraId="6BA14246" w14:textId="77777777" w:rsidR="00B6096B" w:rsidRPr="004F58CB" w:rsidRDefault="000B2BC4" w:rsidP="00E34CB4">
      <w:pPr>
        <w:numPr>
          <w:ilvl w:val="1"/>
          <w:numId w:val="24"/>
        </w:numPr>
        <w:spacing w:before="200"/>
        <w:ind w:left="1259" w:hanging="357"/>
        <w:rPr>
          <w:rStyle w:val="BodyCopyText"/>
        </w:rPr>
      </w:pPr>
      <w:r w:rsidRPr="004F58CB">
        <w:rPr>
          <w:rStyle w:val="BodyCopyText"/>
        </w:rPr>
        <w:t xml:space="preserve">Have the students create a new ‘plan’ that </w:t>
      </w:r>
      <w:r w:rsidR="00B6096B" w:rsidRPr="004F58CB">
        <w:rPr>
          <w:rStyle w:val="BodyCopyText"/>
        </w:rPr>
        <w:t>mak</w:t>
      </w:r>
      <w:r w:rsidRPr="004F58CB">
        <w:rPr>
          <w:rStyle w:val="BodyCopyText"/>
        </w:rPr>
        <w:t>es</w:t>
      </w:r>
      <w:r w:rsidR="00B6096B" w:rsidRPr="004F58CB">
        <w:rPr>
          <w:rStyle w:val="BodyCopyText"/>
        </w:rPr>
        <w:t xml:space="preserve"> the best use of </w:t>
      </w:r>
      <w:r w:rsidRPr="004F58CB">
        <w:rPr>
          <w:rStyle w:val="BodyCopyText"/>
        </w:rPr>
        <w:t xml:space="preserve">their </w:t>
      </w:r>
      <w:r w:rsidR="00B6096B" w:rsidRPr="004F58CB">
        <w:rPr>
          <w:rStyle w:val="BodyCopyText"/>
        </w:rPr>
        <w:t>time to achieve the same things.</w:t>
      </w:r>
    </w:p>
    <w:p w14:paraId="24785BFC" w14:textId="77777777" w:rsidR="00B6096B" w:rsidRPr="004F58CB" w:rsidRDefault="00B6096B" w:rsidP="00E34CB4">
      <w:pPr>
        <w:numPr>
          <w:ilvl w:val="0"/>
          <w:numId w:val="24"/>
        </w:numPr>
        <w:spacing w:before="200" w:after="200"/>
        <w:ind w:left="924" w:hanging="357"/>
        <w:rPr>
          <w:rStyle w:val="BodyCopyText"/>
        </w:rPr>
      </w:pPr>
      <w:r w:rsidRPr="004F58CB">
        <w:rPr>
          <w:rStyle w:val="BodyCopyText"/>
        </w:rPr>
        <w:t xml:space="preserve">Discuss as a class what </w:t>
      </w:r>
      <w:r w:rsidR="0041131A" w:rsidRPr="004F58CB">
        <w:rPr>
          <w:rStyle w:val="BodyCopyText"/>
        </w:rPr>
        <w:t xml:space="preserve">they </w:t>
      </w:r>
      <w:r w:rsidRPr="004F58CB">
        <w:rPr>
          <w:rStyle w:val="BodyCopyText"/>
        </w:rPr>
        <w:t>s</w:t>
      </w:r>
      <w:r w:rsidR="0041131A" w:rsidRPr="004F58CB">
        <w:rPr>
          <w:rStyle w:val="BodyCopyText"/>
        </w:rPr>
        <w:t>aw</w:t>
      </w:r>
      <w:r w:rsidRPr="004F58CB">
        <w:rPr>
          <w:rStyle w:val="BodyCopyText"/>
        </w:rPr>
        <w:t xml:space="preserve"> about how </w:t>
      </w:r>
      <w:r w:rsidR="0041131A" w:rsidRPr="004F58CB">
        <w:rPr>
          <w:rStyle w:val="BodyCopyText"/>
        </w:rPr>
        <w:t xml:space="preserve">they </w:t>
      </w:r>
      <w:r w:rsidRPr="004F58CB">
        <w:rPr>
          <w:rStyle w:val="BodyCopyText"/>
        </w:rPr>
        <w:t>manage</w:t>
      </w:r>
      <w:r w:rsidR="0041131A" w:rsidRPr="004F58CB">
        <w:rPr>
          <w:rStyle w:val="BodyCopyText"/>
        </w:rPr>
        <w:t>d</w:t>
      </w:r>
      <w:r w:rsidRPr="004F58CB">
        <w:rPr>
          <w:rStyle w:val="BodyCopyText"/>
        </w:rPr>
        <w:t xml:space="preserve"> </w:t>
      </w:r>
      <w:r w:rsidR="0041131A" w:rsidRPr="004F58CB">
        <w:rPr>
          <w:rStyle w:val="BodyCopyText"/>
        </w:rPr>
        <w:t xml:space="preserve">their </w:t>
      </w:r>
      <w:r w:rsidRPr="004F58CB">
        <w:rPr>
          <w:rStyle w:val="BodyCopyText"/>
        </w:rPr>
        <w:t>time.</w:t>
      </w:r>
    </w:p>
    <w:p w14:paraId="386DA365" w14:textId="77777777" w:rsidR="00B6096B" w:rsidRPr="00365B9C" w:rsidRDefault="00EF404C" w:rsidP="000B4149">
      <w:pPr>
        <w:pStyle w:val="SubHeading3"/>
      </w:pPr>
      <w:r>
        <w:t xml:space="preserve">5.1.6. </w:t>
      </w:r>
      <w:r w:rsidR="00B6096B" w:rsidRPr="00365B9C">
        <w:t>Flexibility / Adaptability</w:t>
      </w:r>
    </w:p>
    <w:p w14:paraId="61223327" w14:textId="77777777" w:rsidR="00B6096B" w:rsidRPr="004F58CB" w:rsidRDefault="00B6096B" w:rsidP="00D93575">
      <w:pPr>
        <w:rPr>
          <w:rStyle w:val="BodyCopyText"/>
        </w:rPr>
      </w:pPr>
      <w:r w:rsidRPr="004F58CB">
        <w:rPr>
          <w:rStyle w:val="BodyCopyText"/>
        </w:rPr>
        <w:t>This section presents the concepts of flexibility and adaptability as critical soft skills that can make a worker more valued by their employer and team members.  Provides definitions of what flexibility means and doesn’t mean.</w:t>
      </w:r>
    </w:p>
    <w:p w14:paraId="78115AB9" w14:textId="77777777" w:rsidR="00661D7B" w:rsidRDefault="00661D7B">
      <w:pPr>
        <w:rPr>
          <w:rFonts w:eastAsiaTheme="majorEastAsia" w:cstheme="majorBidi"/>
          <w:b/>
          <w:i/>
          <w:noProof/>
          <w:szCs w:val="28"/>
        </w:rPr>
      </w:pPr>
      <w:r>
        <w:br w:type="page"/>
      </w:r>
    </w:p>
    <w:p w14:paraId="4CD25934" w14:textId="77777777" w:rsidR="0041131A" w:rsidRPr="009A0ABC" w:rsidRDefault="00EF404C" w:rsidP="000B4149">
      <w:pPr>
        <w:pStyle w:val="SubHeading3"/>
      </w:pPr>
      <w:r>
        <w:lastRenderedPageBreak/>
        <w:t xml:space="preserve">5.1.7. </w:t>
      </w:r>
      <w:r w:rsidR="0041131A" w:rsidRPr="009A0ABC">
        <w:t>Learning Activity 4</w:t>
      </w:r>
      <w:r w:rsidR="00D93575">
        <w:t xml:space="preserve"> </w:t>
      </w:r>
      <w:r w:rsidR="0041131A" w:rsidRPr="009A0ABC">
        <w:t>Flexibility</w:t>
      </w:r>
    </w:p>
    <w:p w14:paraId="3CB4EC3E" w14:textId="77777777" w:rsidR="00B6096B" w:rsidRPr="0041131A" w:rsidRDefault="00B6096B" w:rsidP="00294831">
      <w:pPr>
        <w:pStyle w:val="BodyCopyITALICS"/>
      </w:pPr>
      <w:r w:rsidRPr="0041131A">
        <w:t>Instructions</w:t>
      </w:r>
    </w:p>
    <w:p w14:paraId="03D7E3E3" w14:textId="77777777" w:rsidR="00B6096B" w:rsidRPr="004F58CB" w:rsidRDefault="0041131A" w:rsidP="00E34CB4">
      <w:pPr>
        <w:numPr>
          <w:ilvl w:val="0"/>
          <w:numId w:val="1"/>
        </w:numPr>
        <w:spacing w:before="200"/>
        <w:ind w:left="924" w:hanging="357"/>
        <w:rPr>
          <w:rStyle w:val="BodyCopyText"/>
        </w:rPr>
      </w:pPr>
      <w:r w:rsidRPr="004F58CB">
        <w:rPr>
          <w:rStyle w:val="BodyCopyText"/>
        </w:rPr>
        <w:t>Ask students to c</w:t>
      </w:r>
      <w:r w:rsidR="00B6096B" w:rsidRPr="004F58CB">
        <w:rPr>
          <w:rStyle w:val="BodyCopyText"/>
        </w:rPr>
        <w:t xml:space="preserve">ross </w:t>
      </w:r>
      <w:r w:rsidRPr="004F58CB">
        <w:rPr>
          <w:rStyle w:val="BodyCopyText"/>
        </w:rPr>
        <w:t xml:space="preserve">their </w:t>
      </w:r>
      <w:r w:rsidR="00B6096B" w:rsidRPr="004F58CB">
        <w:rPr>
          <w:rStyle w:val="BodyCopyText"/>
        </w:rPr>
        <w:t xml:space="preserve">arms, just like </w:t>
      </w:r>
      <w:r w:rsidRPr="004F58CB">
        <w:rPr>
          <w:rStyle w:val="BodyCopyText"/>
        </w:rPr>
        <w:t xml:space="preserve">they </w:t>
      </w:r>
      <w:r w:rsidR="00B6096B" w:rsidRPr="004F58CB">
        <w:rPr>
          <w:rStyle w:val="BodyCopyText"/>
        </w:rPr>
        <w:t xml:space="preserve">would if </w:t>
      </w:r>
      <w:r w:rsidRPr="004F58CB">
        <w:rPr>
          <w:rStyle w:val="BodyCopyText"/>
        </w:rPr>
        <w:t xml:space="preserve">they </w:t>
      </w:r>
      <w:r w:rsidR="00B6096B" w:rsidRPr="004F58CB">
        <w:rPr>
          <w:rStyle w:val="BodyCopyText"/>
        </w:rPr>
        <w:t>were bored or waiting for someone or something.</w:t>
      </w:r>
    </w:p>
    <w:p w14:paraId="0C4E3B62" w14:textId="77777777" w:rsidR="00B6096B" w:rsidRPr="004F58CB" w:rsidRDefault="00B6096B" w:rsidP="00E34CB4">
      <w:pPr>
        <w:numPr>
          <w:ilvl w:val="0"/>
          <w:numId w:val="1"/>
        </w:numPr>
        <w:spacing w:before="200"/>
        <w:ind w:left="924" w:hanging="357"/>
        <w:rPr>
          <w:rStyle w:val="BodyCopyText"/>
        </w:rPr>
      </w:pPr>
      <w:r w:rsidRPr="004F58CB">
        <w:rPr>
          <w:rStyle w:val="BodyCopyText"/>
        </w:rPr>
        <w:t>H</w:t>
      </w:r>
      <w:r w:rsidR="0041131A" w:rsidRPr="004F58CB">
        <w:rPr>
          <w:rStyle w:val="BodyCopyText"/>
        </w:rPr>
        <w:t>ave them h</w:t>
      </w:r>
      <w:r w:rsidRPr="004F58CB">
        <w:rPr>
          <w:rStyle w:val="BodyCopyText"/>
        </w:rPr>
        <w:t>old this position for one minute.</w:t>
      </w:r>
    </w:p>
    <w:p w14:paraId="3048CFC1" w14:textId="77777777" w:rsidR="00B6096B" w:rsidRPr="004F58CB" w:rsidRDefault="00B6096B" w:rsidP="00E34CB4">
      <w:pPr>
        <w:numPr>
          <w:ilvl w:val="0"/>
          <w:numId w:val="1"/>
        </w:numPr>
        <w:spacing w:before="200"/>
        <w:ind w:left="924" w:hanging="357"/>
        <w:rPr>
          <w:rStyle w:val="BodyCopyText"/>
        </w:rPr>
      </w:pPr>
      <w:r w:rsidRPr="004F58CB">
        <w:rPr>
          <w:rStyle w:val="BodyCopyText"/>
        </w:rPr>
        <w:t>After a minute</w:t>
      </w:r>
      <w:r w:rsidR="0041131A" w:rsidRPr="004F58CB">
        <w:rPr>
          <w:rStyle w:val="BodyCopyText"/>
        </w:rPr>
        <w:t>, ask them to</w:t>
      </w:r>
      <w:r w:rsidRPr="004F58CB">
        <w:rPr>
          <w:rStyle w:val="BodyCopyText"/>
        </w:rPr>
        <w:t xml:space="preserve"> relax </w:t>
      </w:r>
      <w:r w:rsidR="0041131A" w:rsidRPr="004F58CB">
        <w:rPr>
          <w:rStyle w:val="BodyCopyText"/>
        </w:rPr>
        <w:t xml:space="preserve">their </w:t>
      </w:r>
      <w:r w:rsidRPr="004F58CB">
        <w:rPr>
          <w:rStyle w:val="BodyCopyText"/>
        </w:rPr>
        <w:t xml:space="preserve">arms and let them hang loosely at </w:t>
      </w:r>
      <w:r w:rsidR="0041131A" w:rsidRPr="004F58CB">
        <w:rPr>
          <w:rStyle w:val="BodyCopyText"/>
        </w:rPr>
        <w:t xml:space="preserve">their </w:t>
      </w:r>
      <w:r w:rsidRPr="004F58CB">
        <w:rPr>
          <w:rStyle w:val="BodyCopyText"/>
        </w:rPr>
        <w:t>side.</w:t>
      </w:r>
    </w:p>
    <w:p w14:paraId="7456FEF2" w14:textId="77777777" w:rsidR="00B6096B" w:rsidRPr="004F58CB" w:rsidRDefault="0041131A" w:rsidP="00E34CB4">
      <w:pPr>
        <w:numPr>
          <w:ilvl w:val="0"/>
          <w:numId w:val="1"/>
        </w:numPr>
        <w:spacing w:before="200"/>
        <w:ind w:left="924" w:hanging="357"/>
        <w:rPr>
          <w:rStyle w:val="BodyCopyText"/>
        </w:rPr>
      </w:pPr>
      <w:r w:rsidRPr="004F58CB">
        <w:rPr>
          <w:rStyle w:val="BodyCopyText"/>
        </w:rPr>
        <w:t>Have them c</w:t>
      </w:r>
      <w:r w:rsidR="00B6096B" w:rsidRPr="004F58CB">
        <w:rPr>
          <w:rStyle w:val="BodyCopyText"/>
        </w:rPr>
        <w:t xml:space="preserve">ross </w:t>
      </w:r>
      <w:r w:rsidRPr="004F58CB">
        <w:rPr>
          <w:rStyle w:val="BodyCopyText"/>
        </w:rPr>
        <w:t xml:space="preserve">their </w:t>
      </w:r>
      <w:r w:rsidR="00B6096B" w:rsidRPr="004F58CB">
        <w:rPr>
          <w:rStyle w:val="BodyCopyText"/>
        </w:rPr>
        <w:t>arms again, but this time do it with the opposite arm on top.</w:t>
      </w:r>
    </w:p>
    <w:p w14:paraId="487F6FF7" w14:textId="77777777" w:rsidR="00B6096B" w:rsidRPr="004F58CB" w:rsidRDefault="00A321B2" w:rsidP="00E34CB4">
      <w:pPr>
        <w:numPr>
          <w:ilvl w:val="0"/>
          <w:numId w:val="1"/>
        </w:numPr>
        <w:spacing w:before="200"/>
        <w:ind w:left="924" w:hanging="357"/>
        <w:rPr>
          <w:rStyle w:val="BodyCopyText"/>
        </w:rPr>
      </w:pPr>
      <w:r w:rsidRPr="004F58CB">
        <w:rPr>
          <w:rStyle w:val="BodyCopyText"/>
        </w:rPr>
        <w:t>Ask them to h</w:t>
      </w:r>
      <w:r w:rsidR="00B6096B" w:rsidRPr="004F58CB">
        <w:rPr>
          <w:rStyle w:val="BodyCopyText"/>
        </w:rPr>
        <w:t xml:space="preserve">old this position for one minute then relax </w:t>
      </w:r>
      <w:r w:rsidRPr="004F58CB">
        <w:rPr>
          <w:rStyle w:val="BodyCopyText"/>
        </w:rPr>
        <w:t xml:space="preserve">their </w:t>
      </w:r>
      <w:r w:rsidR="00B6096B" w:rsidRPr="004F58CB">
        <w:rPr>
          <w:rStyle w:val="BodyCopyText"/>
        </w:rPr>
        <w:t>arms again.</w:t>
      </w:r>
    </w:p>
    <w:p w14:paraId="5BF73FDA" w14:textId="77777777" w:rsidR="00B6096B" w:rsidRPr="004F58CB" w:rsidRDefault="00B6096B" w:rsidP="00E34CB4">
      <w:pPr>
        <w:numPr>
          <w:ilvl w:val="0"/>
          <w:numId w:val="1"/>
        </w:numPr>
        <w:spacing w:before="200"/>
        <w:ind w:left="924" w:hanging="357"/>
        <w:rPr>
          <w:rStyle w:val="BodyCopyText"/>
        </w:rPr>
      </w:pPr>
      <w:r w:rsidRPr="004F58CB">
        <w:rPr>
          <w:rStyle w:val="BodyCopyText"/>
        </w:rPr>
        <w:t>With the group discuss the following questions</w:t>
      </w:r>
      <w:r w:rsidR="00A321B2" w:rsidRPr="004F58CB">
        <w:rPr>
          <w:rStyle w:val="BodyCopyText"/>
        </w:rPr>
        <w:t>:</w:t>
      </w:r>
    </w:p>
    <w:p w14:paraId="37598854" w14:textId="77777777" w:rsidR="00B6096B" w:rsidRPr="004F58CB" w:rsidRDefault="00B6096B" w:rsidP="00E34CB4">
      <w:pPr>
        <w:numPr>
          <w:ilvl w:val="1"/>
          <w:numId w:val="1"/>
        </w:numPr>
        <w:spacing w:before="200"/>
        <w:ind w:left="1259" w:hanging="357"/>
        <w:rPr>
          <w:rStyle w:val="BodyCopyText"/>
        </w:rPr>
      </w:pPr>
      <w:r w:rsidRPr="004F58CB">
        <w:rPr>
          <w:rStyle w:val="BodyCopyText"/>
        </w:rPr>
        <w:t xml:space="preserve">How did it feel when </w:t>
      </w:r>
      <w:r w:rsidR="00A321B2" w:rsidRPr="004F58CB">
        <w:rPr>
          <w:rStyle w:val="BodyCopyText"/>
        </w:rPr>
        <w:t xml:space="preserve">they </w:t>
      </w:r>
      <w:r w:rsidRPr="004F58CB">
        <w:rPr>
          <w:rStyle w:val="BodyCopyText"/>
        </w:rPr>
        <w:t xml:space="preserve">crossed </w:t>
      </w:r>
      <w:r w:rsidR="00A321B2" w:rsidRPr="004F58CB">
        <w:rPr>
          <w:rStyle w:val="BodyCopyText"/>
        </w:rPr>
        <w:t xml:space="preserve">their </w:t>
      </w:r>
      <w:r w:rsidRPr="004F58CB">
        <w:rPr>
          <w:rStyle w:val="BodyCopyText"/>
        </w:rPr>
        <w:t>arms the other way?</w:t>
      </w:r>
    </w:p>
    <w:p w14:paraId="00CFDB35" w14:textId="77777777" w:rsidR="00B6096B" w:rsidRPr="004F58CB" w:rsidRDefault="00B6096B" w:rsidP="00E34CB4">
      <w:pPr>
        <w:numPr>
          <w:ilvl w:val="1"/>
          <w:numId w:val="1"/>
        </w:numPr>
        <w:spacing w:before="200"/>
        <w:ind w:left="1259" w:hanging="357"/>
        <w:rPr>
          <w:rStyle w:val="BodyCopyText"/>
        </w:rPr>
      </w:pPr>
      <w:r w:rsidRPr="004F58CB">
        <w:rPr>
          <w:rStyle w:val="BodyCopyText"/>
        </w:rPr>
        <w:t xml:space="preserve">Did it come naturally, or did </w:t>
      </w:r>
      <w:r w:rsidR="00A321B2" w:rsidRPr="004F58CB">
        <w:rPr>
          <w:rStyle w:val="BodyCopyText"/>
        </w:rPr>
        <w:t xml:space="preserve">they </w:t>
      </w:r>
      <w:r w:rsidRPr="004F58CB">
        <w:rPr>
          <w:rStyle w:val="BodyCopyText"/>
        </w:rPr>
        <w:t>have to stop and think about it?</w:t>
      </w:r>
    </w:p>
    <w:p w14:paraId="411927D1" w14:textId="77777777" w:rsidR="00B6096B" w:rsidRPr="004F58CB" w:rsidRDefault="00B6096B" w:rsidP="00E34CB4">
      <w:pPr>
        <w:numPr>
          <w:ilvl w:val="1"/>
          <w:numId w:val="1"/>
        </w:numPr>
        <w:spacing w:before="200"/>
        <w:ind w:left="1259" w:hanging="357"/>
        <w:rPr>
          <w:rStyle w:val="BodyCopyText"/>
        </w:rPr>
      </w:pPr>
      <w:r w:rsidRPr="004F58CB">
        <w:rPr>
          <w:rStyle w:val="BodyCopyText"/>
        </w:rPr>
        <w:t xml:space="preserve">Were you comfortable doing this differently from </w:t>
      </w:r>
      <w:r w:rsidR="00A321B2" w:rsidRPr="004F58CB">
        <w:rPr>
          <w:rStyle w:val="BodyCopyText"/>
        </w:rPr>
        <w:t xml:space="preserve">their </w:t>
      </w:r>
      <w:r w:rsidRPr="004F58CB">
        <w:rPr>
          <w:rStyle w:val="BodyCopyText"/>
        </w:rPr>
        <w:t>normal process?</w:t>
      </w:r>
    </w:p>
    <w:p w14:paraId="7D19532A" w14:textId="77777777" w:rsidR="00B6096B" w:rsidRPr="004F58CB" w:rsidRDefault="00B6096B" w:rsidP="00E34CB4">
      <w:pPr>
        <w:numPr>
          <w:ilvl w:val="1"/>
          <w:numId w:val="1"/>
        </w:numPr>
        <w:spacing w:before="200"/>
        <w:ind w:left="1259" w:hanging="357"/>
        <w:rPr>
          <w:rStyle w:val="BodyCopyText"/>
        </w:rPr>
      </w:pPr>
      <w:r w:rsidRPr="004F58CB">
        <w:rPr>
          <w:rStyle w:val="BodyCopyText"/>
        </w:rPr>
        <w:t>What are some things that make people resistant to change?</w:t>
      </w:r>
    </w:p>
    <w:p w14:paraId="4F98808C" w14:textId="77777777" w:rsidR="00B6096B" w:rsidRPr="004F58CB" w:rsidRDefault="00B6096B" w:rsidP="00E34CB4">
      <w:pPr>
        <w:numPr>
          <w:ilvl w:val="1"/>
          <w:numId w:val="1"/>
        </w:numPr>
        <w:spacing w:before="200"/>
        <w:ind w:left="1259" w:hanging="357"/>
        <w:rPr>
          <w:rStyle w:val="BodyCopyText"/>
        </w:rPr>
      </w:pPr>
      <w:r w:rsidRPr="004F58CB">
        <w:rPr>
          <w:rStyle w:val="BodyCopyText"/>
        </w:rPr>
        <w:t>What could you do to make this new arms-crossed position more comfortable?</w:t>
      </w:r>
    </w:p>
    <w:p w14:paraId="2888524D" w14:textId="77777777" w:rsidR="00661D7B" w:rsidRDefault="00661D7B">
      <w:pPr>
        <w:rPr>
          <w:b/>
          <w:bCs/>
        </w:rPr>
      </w:pPr>
      <w:bookmarkStart w:id="507" w:name="_Toc48915544"/>
      <w:r>
        <w:br w:type="page"/>
      </w:r>
    </w:p>
    <w:p w14:paraId="10CA2CD7" w14:textId="77777777" w:rsidR="001A35B0" w:rsidRDefault="00EF404C" w:rsidP="000B4149">
      <w:pPr>
        <w:pStyle w:val="SubHeading2"/>
      </w:pPr>
      <w:r>
        <w:lastRenderedPageBreak/>
        <w:t xml:space="preserve">5.2. </w:t>
      </w:r>
      <w:r w:rsidR="001A35B0">
        <w:t>Conclusion</w:t>
      </w:r>
      <w:bookmarkEnd w:id="507"/>
      <w:r w:rsidR="001A35B0">
        <w:t xml:space="preserve"> </w:t>
      </w:r>
    </w:p>
    <w:p w14:paraId="3726F7EB" w14:textId="77777777" w:rsidR="001A35B0" w:rsidRPr="004F58CB" w:rsidRDefault="007557D9" w:rsidP="004F58CB">
      <w:pPr>
        <w:rPr>
          <w:rStyle w:val="BodyCopyText"/>
        </w:rPr>
      </w:pPr>
      <w:r w:rsidRPr="004F58CB">
        <w:rPr>
          <w:rStyle w:val="BodyCopyText"/>
        </w:rPr>
        <w:t xml:space="preserve">Instructors should provide some final thoughts and comments about the critical importance of looking beyond mechanical or technical </w:t>
      </w:r>
      <w:r w:rsidR="002621B8" w:rsidRPr="004F58CB">
        <w:rPr>
          <w:rStyle w:val="BodyCopyText"/>
        </w:rPr>
        <w:t>skills and</w:t>
      </w:r>
      <w:r w:rsidRPr="004F58CB">
        <w:rPr>
          <w:rStyle w:val="BodyCopyText"/>
        </w:rPr>
        <w:t xml:space="preserve"> understand that </w:t>
      </w:r>
      <w:r w:rsidR="00832DBC" w:rsidRPr="004F58CB">
        <w:rPr>
          <w:rStyle w:val="BodyCopyText"/>
        </w:rPr>
        <w:t xml:space="preserve">employers deem </w:t>
      </w:r>
      <w:r w:rsidRPr="004F58CB">
        <w:rPr>
          <w:rStyle w:val="BodyCopyText"/>
        </w:rPr>
        <w:t>soft skills an integral part of a</w:t>
      </w:r>
      <w:r w:rsidR="00832DBC" w:rsidRPr="004F58CB">
        <w:rPr>
          <w:rStyle w:val="BodyCopyText"/>
        </w:rPr>
        <w:t xml:space="preserve">ny candidate’s </w:t>
      </w:r>
      <w:r w:rsidRPr="004F58CB">
        <w:rPr>
          <w:rStyle w:val="BodyCopyText"/>
        </w:rPr>
        <w:t>overall skill set.</w:t>
      </w:r>
    </w:p>
    <w:p w14:paraId="6D01B49B" w14:textId="77777777" w:rsidR="00B6096B" w:rsidRPr="006B2CB3" w:rsidRDefault="005E2CFB" w:rsidP="000A5CA6">
      <w:pPr>
        <w:pStyle w:val="SubHeading1"/>
      </w:pPr>
      <w:bookmarkStart w:id="508" w:name="_Toc48915545"/>
      <w:r>
        <w:t xml:space="preserve">6. </w:t>
      </w:r>
      <w:r w:rsidR="00B6096B" w:rsidRPr="006B2CB3">
        <w:t>Suggested Reading</w:t>
      </w:r>
      <w:bookmarkEnd w:id="508"/>
    </w:p>
    <w:p w14:paraId="757A8E06" w14:textId="77777777" w:rsidR="00013498" w:rsidRPr="004F58CB" w:rsidRDefault="00B6096B" w:rsidP="001A4DD0">
      <w:pPr>
        <w:pStyle w:val="ListwithBullets"/>
        <w:rPr>
          <w:rStyle w:val="BodyCopyText"/>
        </w:rPr>
      </w:pPr>
      <w:r w:rsidRPr="004F58CB">
        <w:rPr>
          <w:rStyle w:val="BodyCopyText"/>
        </w:rPr>
        <w:t>There is no suggested reading for this module</w:t>
      </w:r>
      <w:r w:rsidR="00D71E22">
        <w:rPr>
          <w:rStyle w:val="BodyCopyText"/>
        </w:rPr>
        <w:t>.</w:t>
      </w:r>
    </w:p>
    <w:p w14:paraId="79A775C9" w14:textId="77777777" w:rsidR="005E2CFB" w:rsidRDefault="005E2CFB">
      <w:pPr>
        <w:rPr>
          <w:lang w:val="en-US"/>
        </w:rPr>
      </w:pPr>
      <w:r>
        <w:rPr>
          <w:lang w:val="en-US"/>
        </w:rPr>
        <w:br w:type="page"/>
      </w:r>
    </w:p>
    <w:p w14:paraId="285E98BB" w14:textId="77777777" w:rsidR="005E2CFB" w:rsidRDefault="005E2CFB" w:rsidP="005E2CFB">
      <w:pPr>
        <w:pStyle w:val="Heading2"/>
        <w:rPr>
          <w:lang w:val="en-US"/>
        </w:rPr>
      </w:pPr>
      <w:bookmarkStart w:id="509" w:name="_Toc48915187"/>
      <w:bookmarkStart w:id="510" w:name="_Toc49170789"/>
      <w:r>
        <w:rPr>
          <w:lang w:val="en-US"/>
        </w:rPr>
        <w:lastRenderedPageBreak/>
        <w:t>7. Notes</w:t>
      </w:r>
      <w:bookmarkEnd w:id="509"/>
      <w:bookmarkEnd w:id="510"/>
    </w:p>
    <w:p w14:paraId="50160963" w14:textId="77777777" w:rsidR="005E2CFB" w:rsidRDefault="005E2CFB" w:rsidP="005E2CFB">
      <w:pPr>
        <w:rPr>
          <w:lang w:val="en-US"/>
        </w:rPr>
      </w:pPr>
    </w:p>
    <w:p w14:paraId="7872F16E" w14:textId="77777777" w:rsidR="005E2CFB" w:rsidRDefault="005E2CFB">
      <w:pPr>
        <w:rPr>
          <w:lang w:val="en-US"/>
        </w:rPr>
      </w:pPr>
      <w:r>
        <w:rPr>
          <w:lang w:val="en-US"/>
        </w:rPr>
        <w:br w:type="page"/>
      </w:r>
    </w:p>
    <w:p w14:paraId="6CA4FA53" w14:textId="77777777" w:rsidR="001A78E9" w:rsidRPr="00A71021" w:rsidRDefault="00944A0E" w:rsidP="00186282">
      <w:pPr>
        <w:pStyle w:val="MainSectionHeading"/>
      </w:pPr>
      <w:bookmarkStart w:id="511" w:name="_Toc48915546"/>
      <w:bookmarkStart w:id="512" w:name="_Toc49170790"/>
      <w:bookmarkStart w:id="513" w:name="_Toc49171348"/>
      <w:bookmarkStart w:id="514" w:name="_Toc49172240"/>
      <w:bookmarkStart w:id="515" w:name="_Toc49177372"/>
      <w:bookmarkStart w:id="516" w:name="_Toc49178956"/>
      <w:bookmarkStart w:id="517" w:name="Module_31"/>
      <w:r w:rsidRPr="00A71021">
        <w:lastRenderedPageBreak/>
        <w:t xml:space="preserve">Lesson Plan: </w:t>
      </w:r>
      <w:r w:rsidR="00DA6B43" w:rsidRPr="00A71021">
        <w:t xml:space="preserve">Module </w:t>
      </w:r>
      <w:r w:rsidR="001A78E9" w:rsidRPr="00A71021">
        <w:t xml:space="preserve">3.1 </w:t>
      </w:r>
      <w:r w:rsidR="00C966B5">
        <w:t>Identifying Interests &amp; Skills</w:t>
      </w:r>
      <w:bookmarkEnd w:id="511"/>
      <w:bookmarkEnd w:id="512"/>
      <w:bookmarkEnd w:id="513"/>
      <w:bookmarkEnd w:id="514"/>
      <w:bookmarkEnd w:id="515"/>
      <w:bookmarkEnd w:id="516"/>
      <w:r w:rsidR="001A78E9" w:rsidRPr="00A71021">
        <w:t xml:space="preserve"> </w:t>
      </w:r>
    </w:p>
    <w:p w14:paraId="10243B9D" w14:textId="77777777" w:rsidR="001A78E9" w:rsidRPr="00D93575" w:rsidRDefault="00F72B11" w:rsidP="000A5CA6">
      <w:pPr>
        <w:pStyle w:val="SubHeading1"/>
      </w:pPr>
      <w:bookmarkStart w:id="518" w:name="_Toc48915547"/>
      <w:bookmarkEnd w:id="517"/>
      <w:r>
        <w:t>1</w:t>
      </w:r>
      <w:r w:rsidRPr="00D93575">
        <w:t xml:space="preserve">. </w:t>
      </w:r>
      <w:r w:rsidR="00EF404C" w:rsidRPr="00D93575">
        <w:t>Overview</w:t>
      </w:r>
      <w:bookmarkEnd w:id="518"/>
    </w:p>
    <w:p w14:paraId="590FBA72" w14:textId="77777777" w:rsidR="001A78E9" w:rsidRPr="00F72B11" w:rsidRDefault="001A78E9" w:rsidP="00944A0E">
      <w:pPr>
        <w:rPr>
          <w:rStyle w:val="BodyCopyText"/>
        </w:rPr>
      </w:pPr>
      <w:r w:rsidRPr="00F72B11">
        <w:rPr>
          <w:rStyle w:val="BodyCopyText"/>
        </w:rPr>
        <w:t>This module provides information about high demand careers in the Natural Gas industry in British Columbia</w:t>
      </w:r>
      <w:r w:rsidR="00D2445B" w:rsidRPr="00F72B11">
        <w:rPr>
          <w:rStyle w:val="BodyCopyText"/>
        </w:rPr>
        <w:t xml:space="preserve">.  </w:t>
      </w:r>
      <w:r w:rsidRPr="00F72B11">
        <w:rPr>
          <w:rStyle w:val="BodyCopyText"/>
        </w:rPr>
        <w:t xml:space="preserve">Students </w:t>
      </w:r>
      <w:r w:rsidR="003760FF" w:rsidRPr="00F72B11">
        <w:rPr>
          <w:rStyle w:val="BodyCopyText"/>
        </w:rPr>
        <w:t xml:space="preserve">will </w:t>
      </w:r>
      <w:r w:rsidR="00751300" w:rsidRPr="00F72B11">
        <w:rPr>
          <w:rStyle w:val="BodyCopyText"/>
        </w:rPr>
        <w:t xml:space="preserve">explore different jobs and learn how to find information </w:t>
      </w:r>
      <w:r w:rsidR="00421128" w:rsidRPr="00F72B11">
        <w:rPr>
          <w:rStyle w:val="BodyCopyText"/>
        </w:rPr>
        <w:t>useful</w:t>
      </w:r>
      <w:r w:rsidR="00751300" w:rsidRPr="00F72B11">
        <w:rPr>
          <w:rStyle w:val="BodyCopyText"/>
        </w:rPr>
        <w:t xml:space="preserve"> </w:t>
      </w:r>
      <w:r w:rsidR="00421128" w:rsidRPr="00F72B11">
        <w:rPr>
          <w:rStyle w:val="BodyCopyText"/>
        </w:rPr>
        <w:t>when searching for employment</w:t>
      </w:r>
      <w:r w:rsidR="00751300" w:rsidRPr="00F72B11">
        <w:rPr>
          <w:rStyle w:val="BodyCopyText"/>
        </w:rPr>
        <w:t xml:space="preserve">.  Students </w:t>
      </w:r>
      <w:r w:rsidR="00FF33A2" w:rsidRPr="00F72B11">
        <w:rPr>
          <w:rStyle w:val="BodyCopyText"/>
        </w:rPr>
        <w:t xml:space="preserve">will now </w:t>
      </w:r>
      <w:r w:rsidR="00CA06F4" w:rsidRPr="00F72B11">
        <w:rPr>
          <w:rStyle w:val="BodyCopyText"/>
        </w:rPr>
        <w:t xml:space="preserve">begin </w:t>
      </w:r>
      <w:r w:rsidR="00751300" w:rsidRPr="00F72B11">
        <w:rPr>
          <w:rStyle w:val="BodyCopyText"/>
        </w:rPr>
        <w:t>building</w:t>
      </w:r>
      <w:r w:rsidR="00CA06F4" w:rsidRPr="00F72B11">
        <w:rPr>
          <w:rStyle w:val="BodyCopyText"/>
        </w:rPr>
        <w:t xml:space="preserve"> </w:t>
      </w:r>
      <w:r w:rsidR="00751300" w:rsidRPr="00F72B11">
        <w:rPr>
          <w:rStyle w:val="BodyCopyText"/>
        </w:rPr>
        <w:t xml:space="preserve">their </w:t>
      </w:r>
      <w:r w:rsidR="00CA06F4" w:rsidRPr="00F72B11">
        <w:rPr>
          <w:rStyle w:val="BodyCopyText"/>
        </w:rPr>
        <w:t xml:space="preserve">personal employment plan </w:t>
      </w:r>
      <w:r w:rsidR="00421128" w:rsidRPr="00F72B11">
        <w:rPr>
          <w:rStyle w:val="BodyCopyText"/>
        </w:rPr>
        <w:t>– specifically, they select</w:t>
      </w:r>
      <w:r w:rsidR="00751300" w:rsidRPr="00F72B11">
        <w:rPr>
          <w:rStyle w:val="BodyCopyText"/>
        </w:rPr>
        <w:t xml:space="preserve"> a target career/job and </w:t>
      </w:r>
      <w:r w:rsidR="00421128" w:rsidRPr="00F72B11">
        <w:rPr>
          <w:rStyle w:val="BodyCopyText"/>
        </w:rPr>
        <w:t>complete a career/job summary</w:t>
      </w:r>
      <w:r w:rsidR="00751300" w:rsidRPr="00F72B11">
        <w:rPr>
          <w:rStyle w:val="BodyCopyText"/>
        </w:rPr>
        <w:t>.</w:t>
      </w:r>
    </w:p>
    <w:p w14:paraId="4B707B09" w14:textId="77777777" w:rsidR="001A78E9" w:rsidRPr="00D93575" w:rsidRDefault="00F72B11" w:rsidP="000A5CA6">
      <w:pPr>
        <w:pStyle w:val="SubHeading1"/>
      </w:pPr>
      <w:bookmarkStart w:id="519" w:name="_Toc48915548"/>
      <w:r>
        <w:t xml:space="preserve">2. </w:t>
      </w:r>
      <w:r w:rsidR="001A78E9" w:rsidRPr="00D93575">
        <w:t>Learning Outcomes</w:t>
      </w:r>
      <w:bookmarkEnd w:id="519"/>
    </w:p>
    <w:p w14:paraId="352CD705" w14:textId="77777777" w:rsidR="00D93575" w:rsidRPr="00D93575" w:rsidRDefault="00D93575" w:rsidP="00A964BC">
      <w:pPr>
        <w:rPr>
          <w:rFonts w:eastAsiaTheme="majorEastAsia"/>
          <w:i/>
          <w:iCs/>
          <w:color w:val="000000" w:themeColor="text1"/>
          <w:szCs w:val="28"/>
        </w:rPr>
      </w:pPr>
      <w:r w:rsidRPr="00D93575">
        <w:rPr>
          <w:rFonts w:eastAsia="Times New Roman"/>
          <w:i/>
          <w:iCs/>
          <w:szCs w:val="26"/>
          <w:lang w:val="en-US" w:eastAsia="en-CA"/>
        </w:rPr>
        <w:t>When you complete this module you will be able to:</w:t>
      </w:r>
      <w:r w:rsidRPr="00D93575">
        <w:rPr>
          <w:rFonts w:eastAsia="Times New Roman"/>
          <w:i/>
          <w:iCs/>
          <w:szCs w:val="26"/>
          <w:lang w:eastAsia="en-CA"/>
        </w:rPr>
        <w:t xml:space="preserve"> </w:t>
      </w:r>
    </w:p>
    <w:p w14:paraId="1441B0FD" w14:textId="77777777" w:rsidR="003760FF" w:rsidRPr="00F72B11" w:rsidRDefault="003760FF" w:rsidP="00E34CB4">
      <w:pPr>
        <w:pStyle w:val="ListParagraph"/>
        <w:numPr>
          <w:ilvl w:val="0"/>
          <w:numId w:val="183"/>
        </w:numPr>
        <w:rPr>
          <w:rStyle w:val="BodyCopyText"/>
        </w:rPr>
      </w:pPr>
      <w:r w:rsidRPr="00F72B11">
        <w:rPr>
          <w:rStyle w:val="BodyCopyText"/>
        </w:rPr>
        <w:t>Identify your interests and talents in terms of occupations and jobs</w:t>
      </w:r>
      <w:r w:rsidR="00EF404C">
        <w:rPr>
          <w:rStyle w:val="BodyCopyText"/>
        </w:rPr>
        <w:t>.</w:t>
      </w:r>
    </w:p>
    <w:p w14:paraId="372F890A" w14:textId="77777777" w:rsidR="003760FF" w:rsidRPr="00F72B11" w:rsidRDefault="003760FF" w:rsidP="00E34CB4">
      <w:pPr>
        <w:pStyle w:val="ListParagraph"/>
        <w:numPr>
          <w:ilvl w:val="0"/>
          <w:numId w:val="183"/>
        </w:numPr>
        <w:rPr>
          <w:rStyle w:val="BodyCopyText"/>
        </w:rPr>
      </w:pPr>
      <w:r w:rsidRPr="00F72B11">
        <w:rPr>
          <w:rStyle w:val="BodyCopyText"/>
        </w:rPr>
        <w:t>Find detailed information online about occupations and jobs in the natural gas industry in British Columbia</w:t>
      </w:r>
      <w:r w:rsidR="00EF404C">
        <w:rPr>
          <w:rStyle w:val="BodyCopyText"/>
        </w:rPr>
        <w:t>.</w:t>
      </w:r>
    </w:p>
    <w:p w14:paraId="35A92823" w14:textId="77777777" w:rsidR="003760FF" w:rsidRPr="00F72B11" w:rsidRDefault="003760FF" w:rsidP="00E34CB4">
      <w:pPr>
        <w:pStyle w:val="ListParagraph"/>
        <w:numPr>
          <w:ilvl w:val="0"/>
          <w:numId w:val="183"/>
        </w:numPr>
        <w:rPr>
          <w:rStyle w:val="BodyCopyText"/>
        </w:rPr>
      </w:pPr>
      <w:r w:rsidRPr="00F72B11">
        <w:rPr>
          <w:rStyle w:val="BodyCopyText"/>
        </w:rPr>
        <w:t>Understand job competencies including identify ones you have and ones you may need to develop</w:t>
      </w:r>
      <w:r w:rsidR="00EF404C">
        <w:rPr>
          <w:rStyle w:val="BodyCopyText"/>
        </w:rPr>
        <w:t>.</w:t>
      </w:r>
    </w:p>
    <w:p w14:paraId="3575A8F2" w14:textId="77777777" w:rsidR="003760FF" w:rsidRPr="00F72B11" w:rsidRDefault="003760FF" w:rsidP="00E34CB4">
      <w:pPr>
        <w:pStyle w:val="ListParagraph"/>
        <w:numPr>
          <w:ilvl w:val="0"/>
          <w:numId w:val="183"/>
        </w:numPr>
        <w:rPr>
          <w:rStyle w:val="BodyCopyText"/>
        </w:rPr>
      </w:pPr>
      <w:r w:rsidRPr="00F72B11">
        <w:rPr>
          <w:rStyle w:val="BodyCopyText"/>
        </w:rPr>
        <w:t>Match your interests, talents, and job competencies to specific occupations and jobs in the natural gas industry</w:t>
      </w:r>
      <w:r w:rsidR="00EF404C">
        <w:rPr>
          <w:rStyle w:val="BodyCopyText"/>
        </w:rPr>
        <w:t>.</w:t>
      </w:r>
    </w:p>
    <w:p w14:paraId="7DDF2AC5" w14:textId="77777777" w:rsidR="001A78E9" w:rsidRPr="00A71021" w:rsidRDefault="00F72B11" w:rsidP="000A5CA6">
      <w:pPr>
        <w:pStyle w:val="SubHeading1"/>
      </w:pPr>
      <w:bookmarkStart w:id="520" w:name="_Toc48915549"/>
      <w:r>
        <w:t xml:space="preserve">3. </w:t>
      </w:r>
      <w:r w:rsidR="005E6A9F" w:rsidRPr="00A71021">
        <w:rPr>
          <w:rFonts w:eastAsia="Verdana"/>
        </w:rPr>
        <w:t xml:space="preserve">Required </w:t>
      </w:r>
      <w:r w:rsidR="001A78E9" w:rsidRPr="00A71021">
        <w:rPr>
          <w:rFonts w:eastAsia="Verdana"/>
        </w:rPr>
        <w:t xml:space="preserve">Materials and </w:t>
      </w:r>
      <w:r w:rsidR="005E6A9F" w:rsidRPr="00A71021">
        <w:rPr>
          <w:rFonts w:eastAsia="Verdana"/>
        </w:rPr>
        <w:t>R</w:t>
      </w:r>
      <w:r w:rsidR="001A78E9" w:rsidRPr="00A71021">
        <w:rPr>
          <w:rFonts w:eastAsia="Verdana"/>
        </w:rPr>
        <w:t>esource</w:t>
      </w:r>
      <w:r w:rsidR="005E6A9F" w:rsidRPr="00A71021">
        <w:rPr>
          <w:rFonts w:eastAsia="Verdana"/>
        </w:rPr>
        <w:t>s</w:t>
      </w:r>
      <w:bookmarkEnd w:id="520"/>
    </w:p>
    <w:p w14:paraId="7578C61E" w14:textId="77777777" w:rsidR="001A78E9" w:rsidRPr="00F72B11" w:rsidRDefault="001A78E9" w:rsidP="00E34CB4">
      <w:pPr>
        <w:pStyle w:val="ListParagraph"/>
        <w:numPr>
          <w:ilvl w:val="0"/>
          <w:numId w:val="184"/>
        </w:numPr>
        <w:rPr>
          <w:rStyle w:val="BodyCopyText"/>
        </w:rPr>
      </w:pPr>
      <w:r w:rsidRPr="00F72B11">
        <w:rPr>
          <w:rStyle w:val="BodyCopyText"/>
        </w:rPr>
        <w:t>Projector</w:t>
      </w:r>
      <w:r w:rsidR="0014364F" w:rsidRPr="00F72B11">
        <w:rPr>
          <w:rStyle w:val="BodyCopyText"/>
        </w:rPr>
        <w:t xml:space="preserve"> with audio</w:t>
      </w:r>
      <w:r w:rsidR="00EF404C">
        <w:rPr>
          <w:rStyle w:val="BodyCopyText"/>
        </w:rPr>
        <w:t>.</w:t>
      </w:r>
    </w:p>
    <w:p w14:paraId="35556529" w14:textId="77777777" w:rsidR="001D0AA3" w:rsidRPr="00F72B11" w:rsidRDefault="001D0AA3" w:rsidP="00E34CB4">
      <w:pPr>
        <w:pStyle w:val="ListParagraph"/>
        <w:numPr>
          <w:ilvl w:val="0"/>
          <w:numId w:val="184"/>
        </w:numPr>
        <w:rPr>
          <w:rStyle w:val="BodyCopyText"/>
        </w:rPr>
      </w:pPr>
      <w:r w:rsidRPr="00F72B11">
        <w:rPr>
          <w:rStyle w:val="BodyCopyText"/>
        </w:rPr>
        <w:t xml:space="preserve">Computers with internet connection; preferably one computer </w:t>
      </w:r>
      <w:r w:rsidR="00EF404C">
        <w:rPr>
          <w:rStyle w:val="BodyCopyText"/>
        </w:rPr>
        <w:br/>
      </w:r>
      <w:r w:rsidRPr="00F72B11">
        <w:rPr>
          <w:rStyle w:val="BodyCopyText"/>
        </w:rPr>
        <w:t>per student</w:t>
      </w:r>
      <w:r w:rsidR="00EF404C">
        <w:rPr>
          <w:rStyle w:val="BodyCopyText"/>
        </w:rPr>
        <w:t>.</w:t>
      </w:r>
    </w:p>
    <w:p w14:paraId="28169DE7" w14:textId="77777777" w:rsidR="001D0AA3" w:rsidRPr="00F72B11" w:rsidRDefault="001D0AA3" w:rsidP="00E34CB4">
      <w:pPr>
        <w:pStyle w:val="ListParagraph"/>
        <w:numPr>
          <w:ilvl w:val="0"/>
          <w:numId w:val="184"/>
        </w:numPr>
        <w:rPr>
          <w:rStyle w:val="BodyCopyText"/>
        </w:rPr>
      </w:pPr>
      <w:r w:rsidRPr="00F72B11">
        <w:rPr>
          <w:rStyle w:val="BodyCopyText"/>
        </w:rPr>
        <w:t>Lesson Plan for WING Student Module 3.1</w:t>
      </w:r>
      <w:r w:rsidR="00EF404C">
        <w:rPr>
          <w:rStyle w:val="BodyCopyText"/>
        </w:rPr>
        <w:t>.</w:t>
      </w:r>
    </w:p>
    <w:p w14:paraId="06B46FC1" w14:textId="77777777" w:rsidR="00FE13B7" w:rsidRDefault="00FE13B7">
      <w:pPr>
        <w:rPr>
          <w:rFonts w:eastAsiaTheme="majorEastAsia" w:cstheme="majorBidi"/>
          <w:b/>
          <w:iCs/>
          <w:sz w:val="32"/>
          <w:szCs w:val="32"/>
          <w:lang w:val="en-US" w:eastAsia="en-CA"/>
        </w:rPr>
      </w:pPr>
      <w:r>
        <w:br w:type="page"/>
      </w:r>
    </w:p>
    <w:p w14:paraId="532FE181" w14:textId="77777777" w:rsidR="001A78E9" w:rsidRDefault="00F72B11" w:rsidP="000A5CA6">
      <w:pPr>
        <w:pStyle w:val="SubHeading1"/>
      </w:pPr>
      <w:bookmarkStart w:id="521" w:name="_Toc48915550"/>
      <w:r>
        <w:lastRenderedPageBreak/>
        <w:t xml:space="preserve">4. </w:t>
      </w:r>
      <w:r w:rsidR="005E6A9F" w:rsidRPr="00A71021">
        <w:t>Icebreaker</w:t>
      </w:r>
      <w:bookmarkEnd w:id="521"/>
    </w:p>
    <w:p w14:paraId="6EEAFA03" w14:textId="77777777" w:rsidR="001A78E9" w:rsidRPr="00A71021" w:rsidRDefault="00FE13B7" w:rsidP="00D93575">
      <w:pPr>
        <w:pStyle w:val="IceBreakerQuote"/>
      </w:pPr>
      <w:r>
        <w:rPr>
          <w:lang w:val="en-US"/>
        </w:rPr>
        <w:t>“</w:t>
      </w:r>
      <w:r w:rsidRPr="00FE13B7">
        <w:rPr>
          <w:lang w:val="en-US"/>
        </w:rPr>
        <w:t>We are what we repeatedly do. Excellence, then, is not an act, but a habit</w:t>
      </w:r>
      <w:r>
        <w:t>”</w:t>
      </w:r>
    </w:p>
    <w:p w14:paraId="4786315C" w14:textId="77777777" w:rsidR="00FE13B7" w:rsidRPr="00FE13B7" w:rsidRDefault="00FE13B7" w:rsidP="00E849DD">
      <w:pPr>
        <w:pStyle w:val="IcebreakerName"/>
      </w:pPr>
      <w:r w:rsidRPr="00F0205C">
        <w:rPr>
          <w:lang w:val="en-US"/>
        </w:rPr>
        <w:t>Aristotle</w:t>
      </w:r>
      <w:r>
        <w:rPr>
          <w:lang w:val="en-US"/>
        </w:rPr>
        <w:t xml:space="preserve">, </w:t>
      </w:r>
      <w:r w:rsidRPr="00F0205C">
        <w:rPr>
          <w:lang w:val="en-US"/>
        </w:rPr>
        <w:t>Greek philosopher</w:t>
      </w:r>
    </w:p>
    <w:p w14:paraId="02208266" w14:textId="77777777" w:rsidR="00EF404C" w:rsidRDefault="00EF404C" w:rsidP="000A5CA6">
      <w:pPr>
        <w:pStyle w:val="SubHeading1"/>
      </w:pPr>
      <w:bookmarkStart w:id="522" w:name="_Toc48915551"/>
      <w:r>
        <w:t>5. Summary of Sections and Learning Activities in the Module</w:t>
      </w:r>
      <w:bookmarkEnd w:id="522"/>
    </w:p>
    <w:p w14:paraId="34372CB7" w14:textId="77777777" w:rsidR="00565800" w:rsidRDefault="00EF404C" w:rsidP="000B4149">
      <w:pPr>
        <w:pStyle w:val="SubHeading2"/>
      </w:pPr>
      <w:bookmarkStart w:id="523" w:name="_Toc48915552"/>
      <w:r>
        <w:t xml:space="preserve">5.1. </w:t>
      </w:r>
      <w:r w:rsidR="00344A33" w:rsidRPr="00A71021">
        <w:t>Your</w:t>
      </w:r>
      <w:r w:rsidR="00565800" w:rsidRPr="00A71021">
        <w:t xml:space="preserve"> Personal Employment Plan</w:t>
      </w:r>
      <w:bookmarkEnd w:id="523"/>
    </w:p>
    <w:p w14:paraId="43BB4206" w14:textId="77777777" w:rsidR="00EB1791" w:rsidRPr="00F72B11" w:rsidRDefault="00FF33A2" w:rsidP="00EB1791">
      <w:pPr>
        <w:rPr>
          <w:rStyle w:val="BodyCopyText"/>
        </w:rPr>
      </w:pPr>
      <w:r w:rsidRPr="00F72B11">
        <w:rPr>
          <w:rStyle w:val="BodyCopyText"/>
        </w:rPr>
        <w:t>Introduces students to their Personal Employment Plan and the component</w:t>
      </w:r>
      <w:r w:rsidR="003760FF" w:rsidRPr="00F72B11">
        <w:rPr>
          <w:rStyle w:val="BodyCopyText"/>
        </w:rPr>
        <w:t xml:space="preserve"> </w:t>
      </w:r>
      <w:r w:rsidRPr="00F72B11">
        <w:rPr>
          <w:rStyle w:val="BodyCopyText"/>
        </w:rPr>
        <w:t>of the Plan</w:t>
      </w:r>
      <w:r w:rsidR="00EB1791" w:rsidRPr="00F72B11">
        <w:rPr>
          <w:rStyle w:val="BodyCopyText"/>
        </w:rPr>
        <w:t xml:space="preserve"> they </w:t>
      </w:r>
      <w:r w:rsidR="003760FF" w:rsidRPr="00F72B11">
        <w:rPr>
          <w:rStyle w:val="BodyCopyText"/>
        </w:rPr>
        <w:t xml:space="preserve">have already completed, and those that they </w:t>
      </w:r>
      <w:r w:rsidR="00EB1791" w:rsidRPr="00F72B11">
        <w:rPr>
          <w:rStyle w:val="BodyCopyText"/>
        </w:rPr>
        <w:t>will be working on in this Module.</w:t>
      </w:r>
    </w:p>
    <w:p w14:paraId="01E0ACFC" w14:textId="77777777" w:rsidR="00344A33" w:rsidRPr="00F72B11" w:rsidRDefault="00853B27" w:rsidP="000B4149">
      <w:pPr>
        <w:pStyle w:val="SubHeading3"/>
        <w:rPr>
          <w:rStyle w:val="BodyCopyText"/>
        </w:rPr>
      </w:pPr>
      <w:r>
        <w:rPr>
          <w:rStyle w:val="BodyCopyText"/>
        </w:rPr>
        <w:t xml:space="preserve">5.1.1. </w:t>
      </w:r>
      <w:r w:rsidR="00344A33" w:rsidRPr="00F72B11">
        <w:rPr>
          <w:rStyle w:val="BodyCopyText"/>
        </w:rPr>
        <w:t>WiNG Certificate of Completion</w:t>
      </w:r>
    </w:p>
    <w:p w14:paraId="2358F9FE" w14:textId="77777777" w:rsidR="00FF33A2" w:rsidRPr="00F72B11" w:rsidRDefault="00FF33A2" w:rsidP="00FF33A2">
      <w:pPr>
        <w:rPr>
          <w:rStyle w:val="BodyCopyText"/>
        </w:rPr>
      </w:pPr>
      <w:r w:rsidRPr="00F72B11">
        <w:rPr>
          <w:rStyle w:val="BodyCopyText"/>
        </w:rPr>
        <w:t xml:space="preserve">States that a completed Personal Employment Plan is a core requirement in order to receive a Certificate of Completion. </w:t>
      </w:r>
    </w:p>
    <w:p w14:paraId="277B52D4" w14:textId="77777777" w:rsidR="00FF33A2" w:rsidRDefault="00853B27" w:rsidP="000B4149">
      <w:pPr>
        <w:pStyle w:val="SubHeading2"/>
      </w:pPr>
      <w:bookmarkStart w:id="524" w:name="_Toc48915553"/>
      <w:r>
        <w:t xml:space="preserve">5.2. </w:t>
      </w:r>
      <w:r w:rsidR="00FF33A2">
        <w:t>Where Do I Start?</w:t>
      </w:r>
      <w:bookmarkEnd w:id="524"/>
    </w:p>
    <w:p w14:paraId="4125596B" w14:textId="77777777" w:rsidR="00FF33A2" w:rsidRPr="00F72B11" w:rsidRDefault="00FF33A2" w:rsidP="00FF33A2">
      <w:pPr>
        <w:rPr>
          <w:rStyle w:val="BodyCopyText"/>
        </w:rPr>
      </w:pPr>
      <w:r w:rsidRPr="00F72B11">
        <w:rPr>
          <w:rStyle w:val="BodyCopyText"/>
        </w:rPr>
        <w:t>Reviews what</w:t>
      </w:r>
      <w:r w:rsidR="00802294" w:rsidRPr="00F72B11">
        <w:rPr>
          <w:rStyle w:val="BodyCopyText"/>
        </w:rPr>
        <w:t xml:space="preserve"> </w:t>
      </w:r>
      <w:r w:rsidRPr="00F72B11">
        <w:rPr>
          <w:rStyle w:val="BodyCopyText"/>
        </w:rPr>
        <w:t xml:space="preserve">students have already accomplished </w:t>
      </w:r>
      <w:r w:rsidR="00802294" w:rsidRPr="00F72B11">
        <w:rPr>
          <w:rStyle w:val="BodyCopyText"/>
        </w:rPr>
        <w:t xml:space="preserve">so far in this program. </w:t>
      </w:r>
    </w:p>
    <w:p w14:paraId="50E445DF" w14:textId="77777777" w:rsidR="00802294" w:rsidRDefault="00853B27" w:rsidP="000B4149">
      <w:pPr>
        <w:pStyle w:val="SubHeading3"/>
      </w:pPr>
      <w:r>
        <w:rPr>
          <w:rStyle w:val="BodyCopyText"/>
        </w:rPr>
        <w:t xml:space="preserve">5.2.1. </w:t>
      </w:r>
      <w:r w:rsidR="00802294">
        <w:t>Take Stock</w:t>
      </w:r>
    </w:p>
    <w:p w14:paraId="60595A58" w14:textId="77777777" w:rsidR="00F72B11" w:rsidRDefault="00802294" w:rsidP="00F72B11">
      <w:pPr>
        <w:rPr>
          <w:rStyle w:val="BodyCopyText"/>
        </w:rPr>
      </w:pPr>
      <w:r w:rsidRPr="00F72B11">
        <w:rPr>
          <w:rStyle w:val="BodyCopyText"/>
        </w:rPr>
        <w:t>This section allows students to take stock of their interests, talents and basic work preferences.</w:t>
      </w:r>
    </w:p>
    <w:p w14:paraId="5EEBD61B" w14:textId="77777777" w:rsidR="00663199" w:rsidRPr="00F72B11" w:rsidRDefault="00663199" w:rsidP="001A4DD0">
      <w:pPr>
        <w:pStyle w:val="ListwithBullets"/>
        <w:rPr>
          <w:rStyle w:val="BodyCopyText"/>
        </w:rPr>
      </w:pPr>
      <w:r w:rsidRPr="00F72B11">
        <w:rPr>
          <w:rStyle w:val="BodyCopyText"/>
        </w:rPr>
        <w:t xml:space="preserve">Video 1:  </w:t>
      </w:r>
      <w:hyperlink r:id="rId166" w:history="1">
        <w:r w:rsidRPr="00853B27">
          <w:rPr>
            <w:rStyle w:val="BodyCopyText"/>
            <w:color w:val="0000FF"/>
            <w:u w:val="single"/>
          </w:rPr>
          <w:t>Careers in Oil &amp; Gas: Opportunity is Knocking!</w:t>
        </w:r>
        <w:r w:rsidRPr="00F72B11">
          <w:rPr>
            <w:rStyle w:val="BodyCopyText"/>
          </w:rPr>
          <w:t xml:space="preserve"> (5 minutes, </w:t>
        </w:r>
        <w:r w:rsidR="00D71E22">
          <w:rPr>
            <w:rStyle w:val="BodyCopyText"/>
          </w:rPr>
          <w:br/>
        </w:r>
        <w:r w:rsidRPr="00F72B11">
          <w:rPr>
            <w:rStyle w:val="BodyCopyText"/>
          </w:rPr>
          <w:t>52 seconds)</w:t>
        </w:r>
      </w:hyperlink>
      <w:r w:rsidR="00D71E22">
        <w:rPr>
          <w:rStyle w:val="BodyCopyText"/>
        </w:rPr>
        <w:t>.</w:t>
      </w:r>
    </w:p>
    <w:p w14:paraId="1881B87B" w14:textId="77777777" w:rsidR="00F72B11" w:rsidRDefault="00F72B11" w:rsidP="000A5CA6">
      <w:pPr>
        <w:pStyle w:val="SubHeading1"/>
      </w:pPr>
    </w:p>
    <w:p w14:paraId="438F0506" w14:textId="77777777" w:rsidR="00F72B11" w:rsidRDefault="00F72B11">
      <w:pPr>
        <w:rPr>
          <w:rFonts w:eastAsia="Times New Roman" w:cstheme="majorBidi"/>
          <w:b/>
          <w:bCs/>
          <w:sz w:val="32"/>
          <w:szCs w:val="26"/>
          <w:lang w:eastAsia="en-CA"/>
        </w:rPr>
      </w:pPr>
      <w:r>
        <w:br w:type="page"/>
      </w:r>
    </w:p>
    <w:p w14:paraId="60C095D0" w14:textId="77777777" w:rsidR="00802294" w:rsidRPr="001948C4" w:rsidRDefault="00853B27" w:rsidP="000B4149">
      <w:pPr>
        <w:pStyle w:val="SubHeading3"/>
      </w:pPr>
      <w:r>
        <w:rPr>
          <w:rStyle w:val="BodyCopyText"/>
        </w:rPr>
        <w:lastRenderedPageBreak/>
        <w:t xml:space="preserve">5.2.2. </w:t>
      </w:r>
      <w:r w:rsidR="00802294">
        <w:t>Resources to Help Take Stock</w:t>
      </w:r>
    </w:p>
    <w:p w14:paraId="57403636" w14:textId="77777777" w:rsidR="00663199" w:rsidRPr="00F72B11" w:rsidRDefault="00663199" w:rsidP="001A4DD0">
      <w:pPr>
        <w:pStyle w:val="ListwithBullets"/>
        <w:rPr>
          <w:rStyle w:val="BodyCopyText"/>
        </w:rPr>
      </w:pPr>
      <w:r w:rsidRPr="00F72B11">
        <w:rPr>
          <w:rStyle w:val="BodyCopyText"/>
        </w:rPr>
        <w:t xml:space="preserve">Website 1:  </w:t>
      </w:r>
      <w:hyperlink r:id="rId167" w:history="1">
        <w:r w:rsidRPr="00F72B11">
          <w:rPr>
            <w:rStyle w:val="BodyCopyText"/>
            <w:color w:val="0000FF"/>
            <w:u w:val="single"/>
          </w:rPr>
          <w:t>PetroLMI – Careers in Oil and Gas: Career Options</w:t>
        </w:r>
      </w:hyperlink>
      <w:r w:rsidR="00FF3BCB" w:rsidRPr="00FF3BCB">
        <w:rPr>
          <w:rStyle w:val="BodyCopyText"/>
          <w:color w:val="0000FF"/>
        </w:rPr>
        <w:t>.</w:t>
      </w:r>
    </w:p>
    <w:p w14:paraId="556C93CD" w14:textId="77777777" w:rsidR="00663199" w:rsidRPr="00F72B11" w:rsidRDefault="00663199" w:rsidP="001A4DD0">
      <w:pPr>
        <w:pStyle w:val="ListwithBullets"/>
        <w:rPr>
          <w:rStyle w:val="BodyCopyText"/>
        </w:rPr>
      </w:pPr>
      <w:r w:rsidRPr="00F72B11">
        <w:rPr>
          <w:rStyle w:val="BodyCopyText"/>
        </w:rPr>
        <w:t xml:space="preserve">Website 2:  </w:t>
      </w:r>
      <w:hyperlink r:id="rId168" w:history="1">
        <w:r w:rsidRPr="00F72B11">
          <w:rPr>
            <w:rStyle w:val="BodyCopyText"/>
            <w:color w:val="0000FF"/>
            <w:u w:val="single"/>
          </w:rPr>
          <w:t>WorkBC – Career Toolkit</w:t>
        </w:r>
      </w:hyperlink>
      <w:r w:rsidR="00FF3BCB" w:rsidRPr="00FF3BCB">
        <w:rPr>
          <w:rStyle w:val="BodyCopyText"/>
          <w:color w:val="0000FF"/>
        </w:rPr>
        <w:t>.</w:t>
      </w:r>
    </w:p>
    <w:p w14:paraId="416F05AD" w14:textId="77777777" w:rsidR="00663199" w:rsidRDefault="00663199" w:rsidP="001A4DD0">
      <w:pPr>
        <w:pStyle w:val="ListwithBullets"/>
        <w:rPr>
          <w:rStyle w:val="BodyCopyText"/>
        </w:rPr>
      </w:pPr>
      <w:r w:rsidRPr="00F72B11">
        <w:rPr>
          <w:rStyle w:val="BodyCopyText"/>
        </w:rPr>
        <w:t xml:space="preserve">Website 3:  </w:t>
      </w:r>
      <w:hyperlink r:id="rId169" w:history="1">
        <w:r w:rsidRPr="00F72B11">
          <w:rPr>
            <w:rStyle w:val="BodyCopyText"/>
            <w:color w:val="0000FF"/>
            <w:u w:val="single"/>
          </w:rPr>
          <w:t>PetroLMI – Build Your Career</w:t>
        </w:r>
      </w:hyperlink>
      <w:r w:rsidR="00FF3BCB" w:rsidRPr="00FF3BCB">
        <w:rPr>
          <w:rStyle w:val="BodyCopyText"/>
          <w:color w:val="0000FF"/>
        </w:rPr>
        <w:t>.</w:t>
      </w:r>
      <w:r w:rsidRPr="00F72B11">
        <w:rPr>
          <w:rStyle w:val="BodyCopyText"/>
        </w:rPr>
        <w:t xml:space="preserve"> </w:t>
      </w:r>
    </w:p>
    <w:p w14:paraId="5B398E65" w14:textId="77777777" w:rsidR="00853B27" w:rsidRPr="00853B27" w:rsidRDefault="00853B27" w:rsidP="001A4DD0">
      <w:pPr>
        <w:pStyle w:val="ListwithBullets"/>
      </w:pPr>
      <w:r w:rsidRPr="00F72B11">
        <w:rPr>
          <w:rStyle w:val="BodyCopyText"/>
        </w:rPr>
        <w:t xml:space="preserve">Website 4: </w:t>
      </w:r>
      <w:hyperlink r:id="rId170" w:history="1">
        <w:r w:rsidRPr="00853B27">
          <w:rPr>
            <w:rStyle w:val="BodyCopyText"/>
            <w:color w:val="0000FF"/>
            <w:u w:val="single"/>
          </w:rPr>
          <w:t>On-Line Self-Assessment Tool through the University of Toronto</w:t>
        </w:r>
      </w:hyperlink>
      <w:r w:rsidR="00FF3BCB" w:rsidRPr="00FF3BCB">
        <w:rPr>
          <w:rStyle w:val="BodyCopyText"/>
          <w:color w:val="0000FF"/>
        </w:rPr>
        <w:t>.</w:t>
      </w:r>
    </w:p>
    <w:p w14:paraId="4A189CA5" w14:textId="77777777" w:rsidR="00695622" w:rsidRPr="0061708F" w:rsidRDefault="00853B27" w:rsidP="00F5470E">
      <w:pPr>
        <w:pStyle w:val="SubHeading4"/>
      </w:pPr>
      <w:r>
        <w:t xml:space="preserve">5.2.2.1. </w:t>
      </w:r>
      <w:r w:rsidR="00695622" w:rsidRPr="0061708F">
        <w:t xml:space="preserve">Learning Activity 1 Select </w:t>
      </w:r>
      <w:r w:rsidR="00695622">
        <w:t>C</w:t>
      </w:r>
      <w:r w:rsidR="00695622" w:rsidRPr="0061708F">
        <w:t xml:space="preserve">areer </w:t>
      </w:r>
      <w:r w:rsidR="00695622">
        <w:t>E</w:t>
      </w:r>
      <w:r w:rsidR="00695622" w:rsidRPr="0061708F">
        <w:t xml:space="preserve">xploration </w:t>
      </w:r>
      <w:r w:rsidR="00695622">
        <w:t>R</w:t>
      </w:r>
      <w:r w:rsidR="00695622" w:rsidRPr="0061708F">
        <w:t xml:space="preserve">esources to </w:t>
      </w:r>
      <w:r w:rsidR="00695622">
        <w:t>H</w:t>
      </w:r>
      <w:r w:rsidR="00695622" w:rsidRPr="0061708F">
        <w:t xml:space="preserve">elp </w:t>
      </w:r>
      <w:r w:rsidR="00695622">
        <w:t>Y</w:t>
      </w:r>
      <w:r w:rsidR="00695622" w:rsidRPr="0061708F">
        <w:t>ou</w:t>
      </w:r>
    </w:p>
    <w:p w14:paraId="2D3E4B9F" w14:textId="77777777" w:rsidR="005951FC" w:rsidRPr="00F72B11" w:rsidRDefault="005951FC" w:rsidP="005951FC">
      <w:pPr>
        <w:rPr>
          <w:rStyle w:val="BodyCopyText"/>
        </w:rPr>
      </w:pPr>
      <w:r w:rsidRPr="00F72B11">
        <w:rPr>
          <w:rStyle w:val="BodyCopyText"/>
        </w:rPr>
        <w:t>In this learning activity, student will explore websites 1, 2 and 3 and select links to pages that they think will be most helpful for them to identify target occupations or jobs to pursue in the natural gas industry.</w:t>
      </w:r>
    </w:p>
    <w:p w14:paraId="49E7D8E5" w14:textId="77777777" w:rsidR="00663199" w:rsidRPr="005808C8" w:rsidRDefault="00663199" w:rsidP="00294831">
      <w:pPr>
        <w:pStyle w:val="BodyCopyITALICS"/>
      </w:pPr>
      <w:r w:rsidRPr="005808C8">
        <w:t>Instructions</w:t>
      </w:r>
    </w:p>
    <w:p w14:paraId="5E78A3A1" w14:textId="77777777" w:rsidR="00802294" w:rsidRPr="00F72B11" w:rsidRDefault="00802294" w:rsidP="00E34CB4">
      <w:pPr>
        <w:pStyle w:val="ListwithBullets"/>
        <w:numPr>
          <w:ilvl w:val="0"/>
          <w:numId w:val="185"/>
        </w:numPr>
        <w:rPr>
          <w:rStyle w:val="BodyCopyText"/>
        </w:rPr>
      </w:pPr>
      <w:r w:rsidRPr="00F72B11">
        <w:rPr>
          <w:rStyle w:val="BodyCopyText"/>
        </w:rPr>
        <w:t>Follow the hyperlinks to websites 1, 2 and 3</w:t>
      </w:r>
      <w:r w:rsidR="00853B27">
        <w:rPr>
          <w:rStyle w:val="BodyCopyText"/>
        </w:rPr>
        <w:t>.</w:t>
      </w:r>
    </w:p>
    <w:p w14:paraId="552A3A8B" w14:textId="77777777" w:rsidR="005951FC" w:rsidRPr="00F72B11" w:rsidRDefault="005951FC" w:rsidP="00E34CB4">
      <w:pPr>
        <w:pStyle w:val="ListwithBullets"/>
        <w:numPr>
          <w:ilvl w:val="0"/>
          <w:numId w:val="185"/>
        </w:numPr>
        <w:rPr>
          <w:rStyle w:val="BodyCopyText"/>
        </w:rPr>
      </w:pPr>
      <w:r w:rsidRPr="00F72B11">
        <w:rPr>
          <w:rStyle w:val="BodyCopyText"/>
        </w:rPr>
        <w:t xml:space="preserve">Refer </w:t>
      </w:r>
      <w:r w:rsidR="00202AEA" w:rsidRPr="00F72B11">
        <w:rPr>
          <w:rStyle w:val="BodyCopyText"/>
        </w:rPr>
        <w:t xml:space="preserve">student to </w:t>
      </w:r>
      <w:r w:rsidR="00B2206A" w:rsidRPr="00F72B11">
        <w:rPr>
          <w:rStyle w:val="BodyCopyText"/>
        </w:rPr>
        <w:t xml:space="preserve">Form 1: </w:t>
      </w:r>
      <w:r w:rsidR="00B2206A" w:rsidRPr="00F72B11">
        <w:rPr>
          <w:rStyle w:val="BodyCopyText"/>
          <w:i/>
          <w:iCs w:val="0"/>
        </w:rPr>
        <w:t>Resources to Help Identify My Target Occupations/Jobs</w:t>
      </w:r>
      <w:r w:rsidR="00B2206A" w:rsidRPr="00F72B11">
        <w:rPr>
          <w:rStyle w:val="BodyCopyText"/>
        </w:rPr>
        <w:t xml:space="preserve"> </w:t>
      </w:r>
      <w:r w:rsidR="00202AEA" w:rsidRPr="00F72B11">
        <w:rPr>
          <w:rStyle w:val="BodyCopyText"/>
        </w:rPr>
        <w:t>in the Student Module</w:t>
      </w:r>
      <w:r w:rsidR="00853B27">
        <w:rPr>
          <w:rStyle w:val="BodyCopyText"/>
        </w:rPr>
        <w:t>.</w:t>
      </w:r>
    </w:p>
    <w:p w14:paraId="5014C548" w14:textId="77777777" w:rsidR="00802294" w:rsidRPr="00F72B11" w:rsidRDefault="005951FC" w:rsidP="00E34CB4">
      <w:pPr>
        <w:pStyle w:val="ListwithBullets"/>
        <w:numPr>
          <w:ilvl w:val="0"/>
          <w:numId w:val="185"/>
        </w:numPr>
        <w:rPr>
          <w:rStyle w:val="BodyCopyText"/>
        </w:rPr>
      </w:pPr>
      <w:r w:rsidRPr="00F72B11">
        <w:rPr>
          <w:rStyle w:val="BodyCopyText"/>
        </w:rPr>
        <w:t xml:space="preserve">Instruct them to </w:t>
      </w:r>
      <w:r w:rsidR="00802294" w:rsidRPr="00F72B11">
        <w:rPr>
          <w:rStyle w:val="BodyCopyText"/>
        </w:rPr>
        <w:t xml:space="preserve">make a list of 6 primary resources </w:t>
      </w:r>
      <w:r w:rsidRPr="00F72B11">
        <w:rPr>
          <w:rStyle w:val="BodyCopyText"/>
        </w:rPr>
        <w:t xml:space="preserve">that will assist them in identifying a target career or job.  Allow them </w:t>
      </w:r>
      <w:r w:rsidR="00802294" w:rsidRPr="00F72B11">
        <w:rPr>
          <w:rStyle w:val="BodyCopyText"/>
        </w:rPr>
        <w:t xml:space="preserve">a minimum of ten minutes </w:t>
      </w:r>
      <w:r w:rsidR="00A04944" w:rsidRPr="00F72B11">
        <w:rPr>
          <w:rStyle w:val="BodyCopyText"/>
        </w:rPr>
        <w:t xml:space="preserve">to </w:t>
      </w:r>
      <w:r w:rsidR="00802294" w:rsidRPr="00F72B11">
        <w:rPr>
          <w:rStyle w:val="BodyCopyText"/>
        </w:rPr>
        <w:t xml:space="preserve">read the information that </w:t>
      </w:r>
      <w:r w:rsidRPr="00F72B11">
        <w:rPr>
          <w:rStyle w:val="BodyCopyText"/>
        </w:rPr>
        <w:t xml:space="preserve">they </w:t>
      </w:r>
      <w:r w:rsidR="00802294" w:rsidRPr="00F72B11">
        <w:rPr>
          <w:rStyle w:val="BodyCopyText"/>
        </w:rPr>
        <w:t>think is useful</w:t>
      </w:r>
      <w:r w:rsidR="00853B27">
        <w:rPr>
          <w:rStyle w:val="BodyCopyText"/>
        </w:rPr>
        <w:t>.</w:t>
      </w:r>
    </w:p>
    <w:p w14:paraId="47E12C61" w14:textId="77777777" w:rsidR="00802294" w:rsidRPr="00F72B11" w:rsidRDefault="00802294" w:rsidP="00E34CB4">
      <w:pPr>
        <w:pStyle w:val="ListwithBullets"/>
        <w:numPr>
          <w:ilvl w:val="0"/>
          <w:numId w:val="185"/>
        </w:numPr>
        <w:rPr>
          <w:rStyle w:val="BodyCopyText"/>
        </w:rPr>
      </w:pPr>
      <w:r w:rsidRPr="00F72B11">
        <w:rPr>
          <w:rStyle w:val="BodyCopyText"/>
        </w:rPr>
        <w:t xml:space="preserve">Next, </w:t>
      </w:r>
      <w:r w:rsidR="00B2206A" w:rsidRPr="00F72B11">
        <w:rPr>
          <w:rStyle w:val="BodyCopyText"/>
        </w:rPr>
        <w:t xml:space="preserve">ask the students to </w:t>
      </w:r>
      <w:r w:rsidRPr="00F72B11">
        <w:rPr>
          <w:rStyle w:val="BodyCopyText"/>
        </w:rPr>
        <w:t xml:space="preserve">list 6 additional resources, or links to other websites </w:t>
      </w:r>
      <w:r w:rsidR="00B2206A" w:rsidRPr="00F72B11">
        <w:rPr>
          <w:rStyle w:val="BodyCopyText"/>
        </w:rPr>
        <w:t xml:space="preserve">that they think </w:t>
      </w:r>
      <w:r w:rsidRPr="00F72B11">
        <w:rPr>
          <w:rStyle w:val="BodyCopyText"/>
        </w:rPr>
        <w:t xml:space="preserve">will be helpful in selecting </w:t>
      </w:r>
      <w:r w:rsidR="00B2206A" w:rsidRPr="00F72B11">
        <w:rPr>
          <w:rStyle w:val="BodyCopyText"/>
        </w:rPr>
        <w:t xml:space="preserve">their </w:t>
      </w:r>
      <w:r w:rsidRPr="00F72B11">
        <w:rPr>
          <w:rStyle w:val="BodyCopyText"/>
        </w:rPr>
        <w:t xml:space="preserve">target list of occupations, or for other parts of </w:t>
      </w:r>
      <w:r w:rsidR="00B2206A" w:rsidRPr="00F72B11">
        <w:rPr>
          <w:rStyle w:val="BodyCopyText"/>
        </w:rPr>
        <w:t xml:space="preserve">their </w:t>
      </w:r>
      <w:r w:rsidRPr="00F72B11">
        <w:rPr>
          <w:rStyle w:val="BodyCopyText"/>
        </w:rPr>
        <w:t>employment plan</w:t>
      </w:r>
      <w:r w:rsidR="00853B27">
        <w:rPr>
          <w:rStyle w:val="BodyCopyText"/>
        </w:rPr>
        <w:t>.</w:t>
      </w:r>
    </w:p>
    <w:p w14:paraId="24705B2F" w14:textId="77777777" w:rsidR="00B2206A" w:rsidRPr="00F72B11" w:rsidRDefault="00802294" w:rsidP="00E34CB4">
      <w:pPr>
        <w:pStyle w:val="ListwithBullets"/>
        <w:numPr>
          <w:ilvl w:val="0"/>
          <w:numId w:val="185"/>
        </w:numPr>
        <w:rPr>
          <w:rStyle w:val="BodyCopyText"/>
        </w:rPr>
      </w:pPr>
      <w:r w:rsidRPr="00F72B11">
        <w:rPr>
          <w:rStyle w:val="BodyCopyText"/>
        </w:rPr>
        <w:t xml:space="preserve">For each resource/website, briefly explain why </w:t>
      </w:r>
      <w:r w:rsidR="00B2206A" w:rsidRPr="00F72B11">
        <w:rPr>
          <w:rStyle w:val="BodyCopyText"/>
        </w:rPr>
        <w:t xml:space="preserve">they </w:t>
      </w:r>
      <w:r w:rsidRPr="00F72B11">
        <w:rPr>
          <w:rStyle w:val="BodyCopyText"/>
        </w:rPr>
        <w:t xml:space="preserve">think it will </w:t>
      </w:r>
      <w:r w:rsidR="000F1C19">
        <w:rPr>
          <w:rStyle w:val="BodyCopyText"/>
        </w:rPr>
        <w:br/>
      </w:r>
      <w:r w:rsidRPr="00F72B11">
        <w:rPr>
          <w:rStyle w:val="BodyCopyText"/>
        </w:rPr>
        <w:t>be useful.</w:t>
      </w:r>
    </w:p>
    <w:p w14:paraId="0566DAAB" w14:textId="77777777" w:rsidR="00A04944" w:rsidRPr="00991E85" w:rsidRDefault="00853B27" w:rsidP="00F5470E">
      <w:pPr>
        <w:pStyle w:val="SubHeading4"/>
      </w:pPr>
      <w:r>
        <w:lastRenderedPageBreak/>
        <w:t xml:space="preserve">5.2.2.2. </w:t>
      </w:r>
      <w:r w:rsidR="00A04944" w:rsidRPr="00991E85">
        <w:t xml:space="preserve">Learning Activity 2:  Identify your Interests, Talents, and Work </w:t>
      </w:r>
    </w:p>
    <w:p w14:paraId="55DF7543" w14:textId="77777777" w:rsidR="00B2206A" w:rsidRPr="00F72B11" w:rsidRDefault="00B2206A" w:rsidP="00B2206A">
      <w:pPr>
        <w:rPr>
          <w:rStyle w:val="BodyCopyText"/>
        </w:rPr>
      </w:pPr>
      <w:r w:rsidRPr="00F72B11">
        <w:rPr>
          <w:rStyle w:val="BodyCopyText"/>
        </w:rPr>
        <w:t xml:space="preserve">In this learning activity, </w:t>
      </w:r>
      <w:r w:rsidR="00FB44DE" w:rsidRPr="00F72B11">
        <w:rPr>
          <w:rStyle w:val="BodyCopyText"/>
        </w:rPr>
        <w:t xml:space="preserve">students </w:t>
      </w:r>
      <w:r w:rsidRPr="00F72B11">
        <w:rPr>
          <w:rStyle w:val="BodyCopyText"/>
        </w:rPr>
        <w:t xml:space="preserve">will use an online self-assessment tool to see what is important to </w:t>
      </w:r>
      <w:r w:rsidR="00FB44DE" w:rsidRPr="00F72B11">
        <w:rPr>
          <w:rStyle w:val="BodyCopyText"/>
        </w:rPr>
        <w:t xml:space="preserve">them </w:t>
      </w:r>
      <w:r w:rsidRPr="00F72B11">
        <w:rPr>
          <w:rStyle w:val="BodyCopyText"/>
        </w:rPr>
        <w:t xml:space="preserve">when it comes to a career; </w:t>
      </w:r>
      <w:r w:rsidR="00A04944" w:rsidRPr="00F72B11">
        <w:rPr>
          <w:rStyle w:val="BodyCopyText"/>
        </w:rPr>
        <w:t xml:space="preserve">after which they will </w:t>
      </w:r>
      <w:r w:rsidRPr="00F72B11">
        <w:rPr>
          <w:rStyle w:val="BodyCopyText"/>
        </w:rPr>
        <w:t xml:space="preserve">work with a partner as peer career counselors to explore the results.  </w:t>
      </w:r>
    </w:p>
    <w:p w14:paraId="78A26C72" w14:textId="77777777" w:rsidR="00FB44DE" w:rsidRPr="00F72B11" w:rsidRDefault="00FB44DE" w:rsidP="00E34CB4">
      <w:pPr>
        <w:numPr>
          <w:ilvl w:val="0"/>
          <w:numId w:val="186"/>
        </w:numPr>
        <w:contextualSpacing/>
        <w:rPr>
          <w:rStyle w:val="BodyCopyText"/>
        </w:rPr>
      </w:pPr>
      <w:r w:rsidRPr="00F72B11">
        <w:rPr>
          <w:rStyle w:val="BodyCopyText"/>
        </w:rPr>
        <w:t xml:space="preserve">Direct students to </w:t>
      </w:r>
      <w:r w:rsidR="00B2206A" w:rsidRPr="00F72B11">
        <w:rPr>
          <w:rStyle w:val="BodyCopyText"/>
        </w:rPr>
        <w:t xml:space="preserve">the online self-assessment available on </w:t>
      </w:r>
      <w:r w:rsidRPr="00F72B11">
        <w:rPr>
          <w:rStyle w:val="BodyCopyText"/>
        </w:rPr>
        <w:t>W</w:t>
      </w:r>
      <w:r w:rsidR="00B2206A" w:rsidRPr="00F72B11">
        <w:rPr>
          <w:rStyle w:val="BodyCopyText"/>
        </w:rPr>
        <w:t xml:space="preserve">ebsite 4 and </w:t>
      </w:r>
      <w:r w:rsidRPr="00F72B11">
        <w:rPr>
          <w:rStyle w:val="BodyCopyText"/>
        </w:rPr>
        <w:t>complete the assessment</w:t>
      </w:r>
      <w:r w:rsidR="00853B27">
        <w:rPr>
          <w:rStyle w:val="BodyCopyText"/>
        </w:rPr>
        <w:t>.</w:t>
      </w:r>
    </w:p>
    <w:p w14:paraId="0A273AD7" w14:textId="77777777" w:rsidR="00B2206A" w:rsidRPr="00F72B11" w:rsidRDefault="00FB44DE" w:rsidP="00E34CB4">
      <w:pPr>
        <w:numPr>
          <w:ilvl w:val="0"/>
          <w:numId w:val="186"/>
        </w:numPr>
        <w:contextualSpacing/>
        <w:rPr>
          <w:rStyle w:val="BodyCopyText"/>
        </w:rPr>
      </w:pPr>
      <w:r w:rsidRPr="00F72B11">
        <w:rPr>
          <w:rStyle w:val="BodyCopyText"/>
        </w:rPr>
        <w:t xml:space="preserve">Have them </w:t>
      </w:r>
      <w:r w:rsidR="00B2206A" w:rsidRPr="00F72B11">
        <w:rPr>
          <w:rStyle w:val="BodyCopyText"/>
        </w:rPr>
        <w:t xml:space="preserve">print out </w:t>
      </w:r>
      <w:r w:rsidRPr="00F72B11">
        <w:rPr>
          <w:rStyle w:val="BodyCopyText"/>
        </w:rPr>
        <w:t xml:space="preserve">their </w:t>
      </w:r>
      <w:r w:rsidR="00B2206A" w:rsidRPr="00F72B11">
        <w:rPr>
          <w:rStyle w:val="BodyCopyText"/>
        </w:rPr>
        <w:t>results</w:t>
      </w:r>
      <w:r w:rsidR="00853B27">
        <w:rPr>
          <w:rStyle w:val="BodyCopyText"/>
        </w:rPr>
        <w:t>.</w:t>
      </w:r>
    </w:p>
    <w:p w14:paraId="1E091376" w14:textId="77777777" w:rsidR="00B2206A" w:rsidRPr="00F72B11" w:rsidRDefault="00FB44DE" w:rsidP="00E34CB4">
      <w:pPr>
        <w:numPr>
          <w:ilvl w:val="0"/>
          <w:numId w:val="186"/>
        </w:numPr>
        <w:contextualSpacing/>
        <w:rPr>
          <w:rStyle w:val="BodyCopyText"/>
        </w:rPr>
      </w:pPr>
      <w:r w:rsidRPr="00F72B11">
        <w:rPr>
          <w:rStyle w:val="BodyCopyText"/>
        </w:rPr>
        <w:t xml:space="preserve">Ask students to </w:t>
      </w:r>
      <w:r w:rsidR="003E5224" w:rsidRPr="00F72B11">
        <w:rPr>
          <w:rStyle w:val="BodyCopyText"/>
        </w:rPr>
        <w:t xml:space="preserve">partner </w:t>
      </w:r>
      <w:r w:rsidRPr="00F72B11">
        <w:rPr>
          <w:rStyle w:val="BodyCopyText"/>
        </w:rPr>
        <w:t>with a classmate, and then</w:t>
      </w:r>
      <w:r w:rsidR="00B2206A" w:rsidRPr="00F72B11">
        <w:rPr>
          <w:rStyle w:val="BodyCopyText"/>
        </w:rPr>
        <w:t xml:space="preserve">, working with </w:t>
      </w:r>
      <w:r w:rsidRPr="00F72B11">
        <w:rPr>
          <w:rStyle w:val="BodyCopyText"/>
        </w:rPr>
        <w:t xml:space="preserve">that </w:t>
      </w:r>
      <w:r w:rsidR="00B2206A" w:rsidRPr="00F72B11">
        <w:rPr>
          <w:rStyle w:val="BodyCopyText"/>
        </w:rPr>
        <w:t xml:space="preserve">partner, use the </w:t>
      </w:r>
      <w:r w:rsidR="00A2275C" w:rsidRPr="00F72B11">
        <w:rPr>
          <w:rStyle w:val="BodyCopyText"/>
        </w:rPr>
        <w:t xml:space="preserve">five (5) </w:t>
      </w:r>
      <w:r w:rsidR="00B2206A" w:rsidRPr="00F72B11">
        <w:rPr>
          <w:rStyle w:val="BodyCopyText"/>
        </w:rPr>
        <w:t>Peer Career Counsellor Activity Questions below and take turns interviewing each other</w:t>
      </w:r>
      <w:r w:rsidR="00853B27">
        <w:rPr>
          <w:rStyle w:val="BodyCopyText"/>
        </w:rPr>
        <w:t>.</w:t>
      </w:r>
    </w:p>
    <w:p w14:paraId="5D3C6909" w14:textId="77777777" w:rsidR="009A7294" w:rsidRPr="00F72B11" w:rsidRDefault="00B2206A" w:rsidP="00E34CB4">
      <w:pPr>
        <w:numPr>
          <w:ilvl w:val="0"/>
          <w:numId w:val="186"/>
        </w:numPr>
        <w:contextualSpacing/>
        <w:rPr>
          <w:rStyle w:val="BodyCopyText"/>
        </w:rPr>
      </w:pPr>
      <w:r w:rsidRPr="00F72B11">
        <w:rPr>
          <w:rStyle w:val="BodyCopyText"/>
        </w:rPr>
        <w:t xml:space="preserve">When </w:t>
      </w:r>
      <w:r w:rsidR="009A7294" w:rsidRPr="00F72B11">
        <w:rPr>
          <w:rStyle w:val="BodyCopyText"/>
        </w:rPr>
        <w:t xml:space="preserve">the student acts as </w:t>
      </w:r>
      <w:r w:rsidRPr="00F72B11">
        <w:rPr>
          <w:rStyle w:val="BodyCopyText"/>
        </w:rPr>
        <w:t>the interviewer</w:t>
      </w:r>
      <w:r w:rsidR="009A7294" w:rsidRPr="00F72B11">
        <w:rPr>
          <w:rStyle w:val="BodyCopyText"/>
        </w:rPr>
        <w:t xml:space="preserve">, they should </w:t>
      </w:r>
      <w:r w:rsidRPr="00F72B11">
        <w:rPr>
          <w:rStyle w:val="BodyCopyText"/>
        </w:rPr>
        <w:t xml:space="preserve">take notes on </w:t>
      </w:r>
      <w:r w:rsidR="009A7294" w:rsidRPr="00F72B11">
        <w:rPr>
          <w:rStyle w:val="BodyCopyText"/>
        </w:rPr>
        <w:t xml:space="preserve">their </w:t>
      </w:r>
      <w:r w:rsidRPr="00F72B11">
        <w:rPr>
          <w:rStyle w:val="BodyCopyText"/>
        </w:rPr>
        <w:t>partner’s responses</w:t>
      </w:r>
      <w:r w:rsidR="00853B27">
        <w:rPr>
          <w:rStyle w:val="BodyCopyText"/>
        </w:rPr>
        <w:t>.</w:t>
      </w:r>
    </w:p>
    <w:p w14:paraId="71966FEF" w14:textId="77777777" w:rsidR="00B2206A" w:rsidRPr="00F72B11" w:rsidRDefault="003E5224" w:rsidP="00E34CB4">
      <w:pPr>
        <w:numPr>
          <w:ilvl w:val="1"/>
          <w:numId w:val="25"/>
        </w:numPr>
        <w:ind w:left="1259" w:hanging="357"/>
        <w:contextualSpacing/>
        <w:rPr>
          <w:rStyle w:val="BodyCopyText"/>
        </w:rPr>
      </w:pPr>
      <w:r w:rsidRPr="00F72B11">
        <w:rPr>
          <w:rStyle w:val="BodyCopyText"/>
        </w:rPr>
        <w:t xml:space="preserve">Remind </w:t>
      </w:r>
      <w:r w:rsidR="00A04944" w:rsidRPr="00F72B11">
        <w:rPr>
          <w:rStyle w:val="BodyCopyText"/>
        </w:rPr>
        <w:t xml:space="preserve">the </w:t>
      </w:r>
      <w:r w:rsidRPr="00F72B11">
        <w:rPr>
          <w:rStyle w:val="BodyCopyText"/>
        </w:rPr>
        <w:t>‘interviewer’ to p</w:t>
      </w:r>
      <w:r w:rsidR="00B2206A" w:rsidRPr="00F72B11">
        <w:rPr>
          <w:rStyle w:val="BodyCopyText"/>
        </w:rPr>
        <w:t>rompt the</w:t>
      </w:r>
      <w:r w:rsidR="00DF609D" w:rsidRPr="00F72B11">
        <w:rPr>
          <w:rStyle w:val="BodyCopyText"/>
        </w:rPr>
        <w:t xml:space="preserve">ir partner </w:t>
      </w:r>
      <w:r w:rsidR="00B2206A" w:rsidRPr="00F72B11">
        <w:rPr>
          <w:rStyle w:val="BodyCopyText"/>
        </w:rPr>
        <w:t>to think about how their talents and interests might fit in to specific jobs</w:t>
      </w:r>
      <w:r w:rsidR="00853B27">
        <w:rPr>
          <w:rStyle w:val="BodyCopyText"/>
        </w:rPr>
        <w:t>.</w:t>
      </w:r>
    </w:p>
    <w:p w14:paraId="335112B8" w14:textId="77777777" w:rsidR="00B2206A" w:rsidRPr="00F72B11" w:rsidRDefault="00B2206A" w:rsidP="00E34CB4">
      <w:pPr>
        <w:numPr>
          <w:ilvl w:val="0"/>
          <w:numId w:val="187"/>
        </w:numPr>
        <w:contextualSpacing/>
        <w:rPr>
          <w:rStyle w:val="BodyCopyText"/>
        </w:rPr>
      </w:pPr>
      <w:r w:rsidRPr="00F72B11">
        <w:rPr>
          <w:rStyle w:val="BodyCopyText"/>
        </w:rPr>
        <w:t xml:space="preserve">When </w:t>
      </w:r>
      <w:r w:rsidR="009A7294" w:rsidRPr="00F72B11">
        <w:rPr>
          <w:rStyle w:val="BodyCopyText"/>
        </w:rPr>
        <w:t xml:space="preserve">the other partner is </w:t>
      </w:r>
      <w:r w:rsidRPr="00F72B11">
        <w:rPr>
          <w:rStyle w:val="BodyCopyText"/>
        </w:rPr>
        <w:t xml:space="preserve">being interviewed, </w:t>
      </w:r>
      <w:r w:rsidR="009A7294" w:rsidRPr="00F72B11">
        <w:rPr>
          <w:rStyle w:val="BodyCopyText"/>
        </w:rPr>
        <w:t xml:space="preserve">remind the students to </w:t>
      </w:r>
      <w:r w:rsidRPr="00F72B11">
        <w:rPr>
          <w:rStyle w:val="BodyCopyText"/>
        </w:rPr>
        <w:t xml:space="preserve">use the information in </w:t>
      </w:r>
      <w:r w:rsidR="009A7294" w:rsidRPr="00F72B11">
        <w:rPr>
          <w:rStyle w:val="BodyCopyText"/>
        </w:rPr>
        <w:t>their s</w:t>
      </w:r>
      <w:r w:rsidRPr="00F72B11">
        <w:rPr>
          <w:rStyle w:val="BodyCopyText"/>
        </w:rPr>
        <w:t>elf-assessment to help answer the questions</w:t>
      </w:r>
      <w:r w:rsidR="009A7294" w:rsidRPr="00F72B11">
        <w:rPr>
          <w:rStyle w:val="BodyCopyText"/>
        </w:rPr>
        <w:t>.  B</w:t>
      </w:r>
      <w:r w:rsidRPr="00F72B11">
        <w:rPr>
          <w:rStyle w:val="BodyCopyText"/>
        </w:rPr>
        <w:t>e creative</w:t>
      </w:r>
      <w:r w:rsidR="009A7294" w:rsidRPr="00F72B11">
        <w:rPr>
          <w:rStyle w:val="BodyCopyText"/>
        </w:rPr>
        <w:t>!</w:t>
      </w:r>
    </w:p>
    <w:p w14:paraId="4847F017" w14:textId="77777777" w:rsidR="00853B27" w:rsidRDefault="00853B27" w:rsidP="00661D7B">
      <w:pPr>
        <w:pStyle w:val="SubHeading5"/>
      </w:pPr>
    </w:p>
    <w:p w14:paraId="0AD274A1" w14:textId="77777777" w:rsidR="00853B27" w:rsidRDefault="00853B27" w:rsidP="00661D7B">
      <w:pPr>
        <w:pStyle w:val="SubHeading5"/>
      </w:pPr>
    </w:p>
    <w:p w14:paraId="46D108E6" w14:textId="77777777" w:rsidR="00853B27" w:rsidRDefault="00853B27" w:rsidP="00661D7B">
      <w:pPr>
        <w:pStyle w:val="SubHeading5"/>
      </w:pPr>
    </w:p>
    <w:p w14:paraId="5C4F332C" w14:textId="77777777" w:rsidR="00853B27" w:rsidRDefault="00853B27" w:rsidP="00661D7B">
      <w:pPr>
        <w:pStyle w:val="SubHeading5"/>
      </w:pPr>
    </w:p>
    <w:p w14:paraId="656B1418" w14:textId="77777777" w:rsidR="00853B27" w:rsidRDefault="00853B27" w:rsidP="00661D7B">
      <w:pPr>
        <w:pStyle w:val="SubHeading5"/>
      </w:pPr>
    </w:p>
    <w:p w14:paraId="57EED940" w14:textId="77777777" w:rsidR="00853B27" w:rsidRDefault="00853B27" w:rsidP="00661D7B">
      <w:pPr>
        <w:pStyle w:val="SubHeading5"/>
      </w:pPr>
    </w:p>
    <w:p w14:paraId="011141BF" w14:textId="77777777" w:rsidR="00853B27" w:rsidRDefault="00853B27" w:rsidP="00661D7B">
      <w:pPr>
        <w:pStyle w:val="SubHeading5"/>
      </w:pPr>
    </w:p>
    <w:p w14:paraId="0E13F988" w14:textId="77777777" w:rsidR="00853B27" w:rsidRDefault="00853B27" w:rsidP="00661D7B">
      <w:pPr>
        <w:pStyle w:val="SubHeading5"/>
      </w:pPr>
    </w:p>
    <w:p w14:paraId="2F589247" w14:textId="77777777" w:rsidR="00DF609D" w:rsidRPr="00F72B11" w:rsidRDefault="00853B27" w:rsidP="00661D7B">
      <w:pPr>
        <w:pStyle w:val="SubHeading5"/>
        <w:rPr>
          <w:rStyle w:val="BodyCopyText"/>
        </w:rPr>
      </w:pPr>
      <w:r>
        <w:lastRenderedPageBreak/>
        <w:t xml:space="preserve">5.2.2.2.1. </w:t>
      </w:r>
      <w:r w:rsidR="00DF609D" w:rsidRPr="00F72B11">
        <w:rPr>
          <w:rStyle w:val="BodyCopyText"/>
        </w:rPr>
        <w:t>Peer Career Counsellor Activity Questions</w:t>
      </w:r>
    </w:p>
    <w:p w14:paraId="73F071CA" w14:textId="77777777" w:rsidR="00DF609D" w:rsidRPr="00F72B11" w:rsidRDefault="00DF609D" w:rsidP="00E34CB4">
      <w:pPr>
        <w:numPr>
          <w:ilvl w:val="0"/>
          <w:numId w:val="2"/>
        </w:numPr>
        <w:ind w:left="924" w:hanging="357"/>
        <w:contextualSpacing/>
        <w:rPr>
          <w:rStyle w:val="BodyCopyText"/>
        </w:rPr>
      </w:pPr>
      <w:r w:rsidRPr="00F72B11">
        <w:rPr>
          <w:rStyle w:val="BodyCopyText"/>
        </w:rPr>
        <w:t>What do you enjoy doing best?</w:t>
      </w:r>
    </w:p>
    <w:p w14:paraId="6A4A3938" w14:textId="77777777" w:rsidR="00DF609D" w:rsidRPr="00F72B11" w:rsidRDefault="00DF609D" w:rsidP="00E34CB4">
      <w:pPr>
        <w:numPr>
          <w:ilvl w:val="0"/>
          <w:numId w:val="2"/>
        </w:numPr>
        <w:ind w:left="924" w:hanging="357"/>
        <w:contextualSpacing/>
        <w:rPr>
          <w:rStyle w:val="BodyCopyText"/>
        </w:rPr>
      </w:pPr>
      <w:r w:rsidRPr="00F72B11">
        <w:rPr>
          <w:rStyle w:val="BodyCopyText"/>
        </w:rPr>
        <w:t xml:space="preserve">What do you DO best? </w:t>
      </w:r>
    </w:p>
    <w:p w14:paraId="3C82120E" w14:textId="77777777" w:rsidR="00DF609D" w:rsidRPr="00F72B11" w:rsidRDefault="00DF609D" w:rsidP="00E34CB4">
      <w:pPr>
        <w:numPr>
          <w:ilvl w:val="0"/>
          <w:numId w:val="2"/>
        </w:numPr>
        <w:ind w:left="924" w:hanging="357"/>
        <w:contextualSpacing/>
        <w:rPr>
          <w:rStyle w:val="BodyCopyText"/>
        </w:rPr>
      </w:pPr>
      <w:r w:rsidRPr="00F72B11">
        <w:rPr>
          <w:rStyle w:val="BodyCopyText"/>
        </w:rPr>
        <w:t>What do your friends and family think you are good at?</w:t>
      </w:r>
    </w:p>
    <w:p w14:paraId="64FB6E76" w14:textId="77777777" w:rsidR="00DF609D" w:rsidRPr="00F72B11" w:rsidRDefault="00DF609D" w:rsidP="00E34CB4">
      <w:pPr>
        <w:numPr>
          <w:ilvl w:val="0"/>
          <w:numId w:val="2"/>
        </w:numPr>
        <w:ind w:left="924" w:hanging="357"/>
        <w:contextualSpacing/>
        <w:rPr>
          <w:rStyle w:val="BodyCopyText"/>
        </w:rPr>
      </w:pPr>
      <w:r w:rsidRPr="00F72B11">
        <w:rPr>
          <w:rStyle w:val="BodyCopyText"/>
        </w:rPr>
        <w:t>What jobs (paid, volunteer, unusual classes) have you had to date?  What parts of those jobs did you like best?</w:t>
      </w:r>
    </w:p>
    <w:p w14:paraId="1CC99ABB" w14:textId="77777777" w:rsidR="000C2166" w:rsidRPr="00FF3BCB" w:rsidRDefault="000C2166" w:rsidP="00E34CB4">
      <w:pPr>
        <w:numPr>
          <w:ilvl w:val="1"/>
          <w:numId w:val="2"/>
        </w:numPr>
        <w:ind w:left="1259" w:hanging="357"/>
        <w:rPr>
          <w:rStyle w:val="BodyCopyText"/>
        </w:rPr>
      </w:pPr>
      <w:r w:rsidRPr="00FF3BCB">
        <w:rPr>
          <w:rStyle w:val="BodyCopyText"/>
        </w:rPr>
        <w:t>Have the students create a list of all the things they liked to do from each job.</w:t>
      </w:r>
    </w:p>
    <w:p w14:paraId="7D41C70E" w14:textId="77777777" w:rsidR="00A2275C" w:rsidRPr="00137DEB" w:rsidRDefault="00A2275C" w:rsidP="00E34CB4">
      <w:pPr>
        <w:numPr>
          <w:ilvl w:val="0"/>
          <w:numId w:val="2"/>
        </w:numPr>
        <w:ind w:left="924" w:hanging="357"/>
        <w:contextualSpacing/>
        <w:rPr>
          <w:rStyle w:val="BodyCopyText"/>
        </w:rPr>
      </w:pPr>
      <w:r w:rsidRPr="00137DEB">
        <w:rPr>
          <w:rStyle w:val="BodyCopyText"/>
        </w:rPr>
        <w:t>What are the skills and qualities required by your hobbies, interests, talents, and the jobs that you have had?</w:t>
      </w:r>
    </w:p>
    <w:p w14:paraId="5F7E5D18" w14:textId="77777777" w:rsidR="000C2166" w:rsidRPr="00137DEB" w:rsidRDefault="000C2166" w:rsidP="00E34CB4">
      <w:pPr>
        <w:numPr>
          <w:ilvl w:val="1"/>
          <w:numId w:val="2"/>
        </w:numPr>
        <w:ind w:left="1259" w:hanging="357"/>
        <w:contextualSpacing/>
        <w:rPr>
          <w:rStyle w:val="BodyCopyText"/>
        </w:rPr>
      </w:pPr>
      <w:r w:rsidRPr="00137DEB">
        <w:rPr>
          <w:rStyle w:val="BodyCopyText"/>
        </w:rPr>
        <w:t xml:space="preserve">Have students create a list using </w:t>
      </w:r>
      <w:r w:rsidRPr="00137DEB">
        <w:rPr>
          <w:rStyle w:val="BodyCopyText"/>
          <w:b/>
          <w:bCs/>
        </w:rPr>
        <w:t>Form 2: Interests, Talents and Work Environment Preferences</w:t>
      </w:r>
      <w:r w:rsidRPr="00137DEB">
        <w:rPr>
          <w:rStyle w:val="BodyCopyText"/>
        </w:rPr>
        <w:t xml:space="preserve"> in the student module.  Cross out any that don’t apply and add some of their own</w:t>
      </w:r>
      <w:r w:rsidR="00853B27">
        <w:rPr>
          <w:rStyle w:val="BodyCopyText"/>
        </w:rPr>
        <w:t>.</w:t>
      </w:r>
    </w:p>
    <w:p w14:paraId="0DC6490C" w14:textId="77777777" w:rsidR="00802294" w:rsidRPr="00137DEB" w:rsidRDefault="00A2275C" w:rsidP="00E34CB4">
      <w:pPr>
        <w:numPr>
          <w:ilvl w:val="0"/>
          <w:numId w:val="2"/>
        </w:numPr>
        <w:ind w:left="924" w:hanging="357"/>
        <w:contextualSpacing/>
        <w:rPr>
          <w:rStyle w:val="BodyCopyText"/>
        </w:rPr>
      </w:pPr>
      <w:r w:rsidRPr="00137DEB">
        <w:rPr>
          <w:rStyle w:val="BodyCopyText"/>
        </w:rPr>
        <w:t xml:space="preserve">What are some of the careers and jobs that you have learned about in this program that you think would be well suited to your skills, talents, and education?  </w:t>
      </w:r>
    </w:p>
    <w:p w14:paraId="0AED1759" w14:textId="77777777" w:rsidR="00A70E66" w:rsidRPr="00137DEB" w:rsidRDefault="00A70E66" w:rsidP="00E34CB4">
      <w:pPr>
        <w:numPr>
          <w:ilvl w:val="1"/>
          <w:numId w:val="2"/>
        </w:numPr>
        <w:ind w:left="1259" w:hanging="357"/>
        <w:contextualSpacing/>
        <w:rPr>
          <w:rStyle w:val="BodyCopyText"/>
        </w:rPr>
      </w:pPr>
      <w:r w:rsidRPr="00137DEB">
        <w:rPr>
          <w:rStyle w:val="BodyCopyText"/>
        </w:rPr>
        <w:t>Create a list using</w:t>
      </w:r>
      <w:r w:rsidR="00AA6591">
        <w:rPr>
          <w:rStyle w:val="BodyCopyText"/>
        </w:rPr>
        <w:t xml:space="preserve"> </w:t>
      </w:r>
      <w:r w:rsidR="00AA6591" w:rsidRPr="00AA6591">
        <w:rPr>
          <w:rStyle w:val="BodyCopyText"/>
          <w:b/>
          <w:bCs/>
        </w:rPr>
        <w:t>Form 3</w:t>
      </w:r>
      <w:r w:rsidR="00AA6591">
        <w:rPr>
          <w:rStyle w:val="BodyCopyText"/>
        </w:rPr>
        <w:t xml:space="preserve">, </w:t>
      </w:r>
      <w:r w:rsidRPr="00137DEB">
        <w:rPr>
          <w:rStyle w:val="BodyCopyText"/>
        </w:rPr>
        <w:t>in the student module</w:t>
      </w:r>
      <w:r w:rsidR="00853B27">
        <w:rPr>
          <w:rStyle w:val="BodyCopyText"/>
        </w:rPr>
        <w:t>.</w:t>
      </w:r>
    </w:p>
    <w:p w14:paraId="44A55778" w14:textId="77777777" w:rsidR="00853B27" w:rsidRDefault="00853B27" w:rsidP="000B4149">
      <w:pPr>
        <w:pStyle w:val="SubHeading3"/>
      </w:pPr>
    </w:p>
    <w:p w14:paraId="161981E5" w14:textId="77777777" w:rsidR="00853B27" w:rsidRDefault="00853B27" w:rsidP="000B4149">
      <w:pPr>
        <w:pStyle w:val="SubHeading3"/>
      </w:pPr>
    </w:p>
    <w:p w14:paraId="6B98E5DC" w14:textId="77777777" w:rsidR="00853B27" w:rsidRDefault="00853B27" w:rsidP="000B4149">
      <w:pPr>
        <w:pStyle w:val="SubHeading3"/>
      </w:pPr>
    </w:p>
    <w:p w14:paraId="63B7278D" w14:textId="77777777" w:rsidR="00853B27" w:rsidRDefault="00853B27" w:rsidP="000B4149">
      <w:pPr>
        <w:pStyle w:val="SubHeading3"/>
      </w:pPr>
    </w:p>
    <w:p w14:paraId="0475252B" w14:textId="77777777" w:rsidR="00FF3BCB" w:rsidRDefault="00FF3BCB">
      <w:pPr>
        <w:rPr>
          <w:rFonts w:eastAsiaTheme="majorEastAsia" w:cstheme="majorBidi"/>
          <w:b/>
          <w:i/>
          <w:noProof/>
          <w:szCs w:val="28"/>
        </w:rPr>
      </w:pPr>
      <w:r>
        <w:br w:type="page"/>
      </w:r>
    </w:p>
    <w:p w14:paraId="1D1F870A" w14:textId="77777777" w:rsidR="003B3461" w:rsidRPr="00A81FB9" w:rsidRDefault="00853B27" w:rsidP="000B4149">
      <w:pPr>
        <w:pStyle w:val="SubHeading3"/>
      </w:pPr>
      <w:r>
        <w:lastRenderedPageBreak/>
        <w:t xml:space="preserve">5.2.3. </w:t>
      </w:r>
      <w:r w:rsidR="003B3461" w:rsidRPr="00A81FB9">
        <w:t>Competencies</w:t>
      </w:r>
    </w:p>
    <w:p w14:paraId="5D8C48BF" w14:textId="77777777" w:rsidR="003B3461" w:rsidRPr="00A81FB9" w:rsidRDefault="00853B27" w:rsidP="00F5470E">
      <w:pPr>
        <w:pStyle w:val="SubHeading4"/>
      </w:pPr>
      <w:r>
        <w:t xml:space="preserve">5.2.3.1. </w:t>
      </w:r>
      <w:r w:rsidR="003B3461">
        <w:t>Why?</w:t>
      </w:r>
    </w:p>
    <w:p w14:paraId="69CFB77A" w14:textId="77777777" w:rsidR="003B3461" w:rsidRPr="00137DEB" w:rsidRDefault="003B3461" w:rsidP="00C33A76">
      <w:pPr>
        <w:rPr>
          <w:rStyle w:val="BodyCopyText"/>
        </w:rPr>
      </w:pPr>
      <w:r w:rsidRPr="00137DEB">
        <w:rPr>
          <w:rStyle w:val="BodyCopyText"/>
        </w:rPr>
        <w:t>This section describes the growing use of competencies by a growing number of companies and industries in Canada, including the natural gas industry, as a basis for hiring, advancement, development, and other human resource decisions.   Highlight</w:t>
      </w:r>
      <w:r w:rsidR="009000CE" w:rsidRPr="00137DEB">
        <w:rPr>
          <w:rStyle w:val="BodyCopyText"/>
        </w:rPr>
        <w:t>s</w:t>
      </w:r>
      <w:r w:rsidRPr="00137DEB">
        <w:rPr>
          <w:rStyle w:val="BodyCopyText"/>
        </w:rPr>
        <w:t xml:space="preserve"> how major industries and professional bodies use them to support certification, registration, and licensing.  </w:t>
      </w:r>
    </w:p>
    <w:p w14:paraId="60BEB955" w14:textId="77777777" w:rsidR="003B3461" w:rsidRPr="001D1EA4" w:rsidRDefault="00853B27" w:rsidP="00F5470E">
      <w:pPr>
        <w:pStyle w:val="SubHeading4"/>
        <w:rPr>
          <w:color w:val="FF0000"/>
        </w:rPr>
      </w:pPr>
      <w:r>
        <w:t xml:space="preserve">5.2.3.2. </w:t>
      </w:r>
      <w:r w:rsidR="009000CE">
        <w:t>Tasks and Competencies</w:t>
      </w:r>
      <w:r w:rsidR="003B3461">
        <w:t xml:space="preserve"> </w:t>
      </w:r>
    </w:p>
    <w:p w14:paraId="0FD8CEF1" w14:textId="77777777" w:rsidR="00647B27" w:rsidRPr="00137DEB" w:rsidRDefault="003B3461" w:rsidP="00C33A76">
      <w:pPr>
        <w:contextualSpacing/>
        <w:rPr>
          <w:rStyle w:val="BodyCopyText"/>
        </w:rPr>
      </w:pPr>
      <w:r w:rsidRPr="00137DEB">
        <w:rPr>
          <w:rStyle w:val="BodyCopyText"/>
        </w:rPr>
        <w:t xml:space="preserve">Describes </w:t>
      </w:r>
      <w:r w:rsidR="00647B27" w:rsidRPr="00137DEB">
        <w:rPr>
          <w:rStyle w:val="BodyCopyText"/>
        </w:rPr>
        <w:t xml:space="preserve">the relationship between tasks and competencies.  </w:t>
      </w:r>
    </w:p>
    <w:p w14:paraId="0B87BDF5" w14:textId="77777777" w:rsidR="000C2166" w:rsidRPr="00137DEB" w:rsidRDefault="00647B27" w:rsidP="00C33A76">
      <w:pPr>
        <w:contextualSpacing/>
        <w:rPr>
          <w:rStyle w:val="BodyCopyText"/>
        </w:rPr>
      </w:pPr>
      <w:r w:rsidRPr="00137DEB">
        <w:rPr>
          <w:rStyle w:val="BodyCopyText"/>
        </w:rPr>
        <w:t xml:space="preserve">Defines </w:t>
      </w:r>
      <w:r w:rsidR="003B3461" w:rsidRPr="00137DEB">
        <w:rPr>
          <w:rStyle w:val="BodyCopyText"/>
        </w:rPr>
        <w:t>competencies</w:t>
      </w:r>
      <w:r w:rsidR="00621EBA" w:rsidRPr="00137DEB">
        <w:rPr>
          <w:rStyle w:val="BodyCopyText"/>
        </w:rPr>
        <w:t xml:space="preserve"> </w:t>
      </w:r>
      <w:r w:rsidRPr="00137DEB">
        <w:rPr>
          <w:rStyle w:val="BodyCopyText"/>
        </w:rPr>
        <w:t>as</w:t>
      </w:r>
      <w:r w:rsidRPr="00137DEB">
        <w:rPr>
          <w:rStyle w:val="BodyCopyText"/>
          <w:i/>
          <w:iCs/>
        </w:rPr>
        <w:t xml:space="preserve">: </w:t>
      </w:r>
      <w:r w:rsidR="003B3461" w:rsidRPr="00137DEB">
        <w:rPr>
          <w:rStyle w:val="BodyCopyText"/>
          <w:i/>
          <w:iCs/>
        </w:rPr>
        <w:t>observable</w:t>
      </w:r>
      <w:r w:rsidR="003B3461" w:rsidRPr="00137DEB">
        <w:rPr>
          <w:rStyle w:val="BodyCopyText"/>
        </w:rPr>
        <w:t xml:space="preserve"> skills, knowledge, abilities, motivation, or traits </w:t>
      </w:r>
      <w:r w:rsidR="003B3461" w:rsidRPr="00137DEB">
        <w:rPr>
          <w:rStyle w:val="BodyCopyText"/>
          <w:i/>
          <w:iCs/>
        </w:rPr>
        <w:t>defined in terms of the behaviours needed for successful job performance</w:t>
      </w:r>
      <w:r w:rsidR="003B3461" w:rsidRPr="00137DEB">
        <w:rPr>
          <w:rStyle w:val="BodyCopyText"/>
        </w:rPr>
        <w:t>.</w:t>
      </w:r>
    </w:p>
    <w:p w14:paraId="718F21A3" w14:textId="77777777" w:rsidR="009000CE" w:rsidRPr="00137DEB" w:rsidRDefault="009000CE" w:rsidP="00C33A76">
      <w:pPr>
        <w:contextualSpacing/>
        <w:rPr>
          <w:rStyle w:val="BodyCopyText"/>
        </w:rPr>
      </w:pPr>
      <w:r w:rsidRPr="00137DEB">
        <w:rPr>
          <w:rStyle w:val="BodyCopyText"/>
        </w:rPr>
        <w:t>Simply put, they are the tasks that describe that what needs to be done; and, how the task or job is done.</w:t>
      </w:r>
    </w:p>
    <w:p w14:paraId="1B0A6EEA" w14:textId="77777777" w:rsidR="00621EBA" w:rsidRPr="00A81FB9" w:rsidRDefault="00853B27" w:rsidP="00F5470E">
      <w:pPr>
        <w:pStyle w:val="SubHeading4"/>
      </w:pPr>
      <w:r>
        <w:t xml:space="preserve">5.2.3.3. </w:t>
      </w:r>
      <w:r w:rsidR="00647B27">
        <w:t xml:space="preserve">Benefits of </w:t>
      </w:r>
      <w:r w:rsidR="00621EBA" w:rsidRPr="00A81FB9">
        <w:t>Competencies</w:t>
      </w:r>
    </w:p>
    <w:p w14:paraId="7A4DD4DB" w14:textId="77777777" w:rsidR="00DE25DB" w:rsidRPr="00137DEB" w:rsidRDefault="00AA50BD" w:rsidP="00C33A76">
      <w:pPr>
        <w:rPr>
          <w:rStyle w:val="BodyCopyText"/>
        </w:rPr>
      </w:pPr>
      <w:r w:rsidRPr="00137DEB">
        <w:rPr>
          <w:rStyle w:val="BodyCopyText"/>
        </w:rPr>
        <w:t>Outlines some of the core benefits of using competencies.</w:t>
      </w:r>
      <w:r w:rsidR="00DE25DB" w:rsidRPr="00137DEB">
        <w:rPr>
          <w:rStyle w:val="BodyCopyText"/>
        </w:rPr>
        <w:t xml:space="preserve"> </w:t>
      </w:r>
    </w:p>
    <w:p w14:paraId="16EBCB33" w14:textId="77777777" w:rsidR="00DE25DB" w:rsidRPr="00137DEB" w:rsidRDefault="00DE25DB" w:rsidP="00C33A76">
      <w:pPr>
        <w:rPr>
          <w:rStyle w:val="BodyCopyText"/>
        </w:rPr>
      </w:pPr>
      <w:r w:rsidRPr="00137DEB">
        <w:rPr>
          <w:rStyle w:val="BodyCopyText"/>
        </w:rPr>
        <w:t xml:space="preserve">The Student module lists some general competencies in </w:t>
      </w:r>
      <w:r w:rsidRPr="00137DEB">
        <w:rPr>
          <w:rStyle w:val="BodyCopyText"/>
          <w:b/>
          <w:bCs/>
          <w:i/>
          <w:iCs/>
        </w:rPr>
        <w:t>Table 1</w:t>
      </w:r>
      <w:r w:rsidRPr="00137DEB">
        <w:rPr>
          <w:rStyle w:val="BodyCopyText"/>
        </w:rPr>
        <w:t xml:space="preserve"> that natural gas employers generally look for in their employees, and in particular when hiring new employees.</w:t>
      </w:r>
    </w:p>
    <w:p w14:paraId="6EDF1DE5" w14:textId="77777777" w:rsidR="00BC2479" w:rsidRPr="00A81FB9" w:rsidRDefault="00853B27" w:rsidP="00F5470E">
      <w:pPr>
        <w:pStyle w:val="SubHeading4"/>
      </w:pPr>
      <w:r>
        <w:t xml:space="preserve">5.2.3.4. </w:t>
      </w:r>
      <w:r w:rsidR="00BC2479" w:rsidRPr="00A81FB9">
        <w:t xml:space="preserve">How do I </w:t>
      </w:r>
      <w:r w:rsidR="00BC2479">
        <w:t>K</w:t>
      </w:r>
      <w:r w:rsidR="00BC2479" w:rsidRPr="00A81FB9">
        <w:t xml:space="preserve">now </w:t>
      </w:r>
      <w:r w:rsidR="00BC2479">
        <w:t>W</w:t>
      </w:r>
      <w:r w:rsidR="00BC2479" w:rsidRPr="00A81FB9">
        <w:t xml:space="preserve">hat </w:t>
      </w:r>
      <w:r w:rsidR="00BC2479">
        <w:t>C</w:t>
      </w:r>
      <w:r w:rsidR="00BC2479" w:rsidRPr="00A81FB9">
        <w:t xml:space="preserve">ompetencies I </w:t>
      </w:r>
      <w:r w:rsidR="00BC2479">
        <w:t>H</w:t>
      </w:r>
      <w:r w:rsidR="00BC2479" w:rsidRPr="00A81FB9">
        <w:t>ave?</w:t>
      </w:r>
    </w:p>
    <w:p w14:paraId="008AC724" w14:textId="77777777" w:rsidR="00621EBA" w:rsidRPr="00137DEB" w:rsidRDefault="00BC2479" w:rsidP="00BC2479">
      <w:pPr>
        <w:contextualSpacing/>
        <w:rPr>
          <w:rStyle w:val="BodyCopyText"/>
        </w:rPr>
      </w:pPr>
      <w:r w:rsidRPr="00137DEB">
        <w:rPr>
          <w:rStyle w:val="BodyCopyText"/>
        </w:rPr>
        <w:t>Outlines the criteria used to assess whether a person has a particular competency.</w:t>
      </w:r>
    </w:p>
    <w:p w14:paraId="670667BF" w14:textId="77777777" w:rsidR="00661D7B" w:rsidRDefault="00661D7B">
      <w:pPr>
        <w:rPr>
          <w:rFonts w:eastAsiaTheme="majorEastAsia" w:cstheme="majorBidi"/>
          <w:i/>
          <w:color w:val="000000" w:themeColor="text1"/>
        </w:rPr>
      </w:pPr>
      <w:r>
        <w:br w:type="page"/>
      </w:r>
    </w:p>
    <w:p w14:paraId="7BC70903" w14:textId="77777777" w:rsidR="00B01E06" w:rsidRPr="003219CC" w:rsidRDefault="00853B27" w:rsidP="00661D7B">
      <w:pPr>
        <w:pStyle w:val="SubHeading5"/>
      </w:pPr>
      <w:r>
        <w:lastRenderedPageBreak/>
        <w:t xml:space="preserve">5.2.3.4.1. </w:t>
      </w:r>
      <w:r w:rsidR="00B01E06" w:rsidRPr="003219CC">
        <w:t xml:space="preserve">Learning Activity 3 Create a Job Competency Checklist for </w:t>
      </w:r>
      <w:r w:rsidR="000457FD">
        <w:t>Y</w:t>
      </w:r>
      <w:r w:rsidR="00B01E06" w:rsidRPr="003219CC">
        <w:t>our</w:t>
      </w:r>
      <w:r w:rsidR="000457FD">
        <w:t xml:space="preserve"> </w:t>
      </w:r>
      <w:r w:rsidR="00137DEB">
        <w:br/>
      </w:r>
      <w:r w:rsidR="00B01E06" w:rsidRPr="003219CC">
        <w:t>Employment Plan</w:t>
      </w:r>
    </w:p>
    <w:p w14:paraId="1DB1C2B6" w14:textId="77777777" w:rsidR="00B01E06" w:rsidRPr="00137DEB" w:rsidRDefault="00B01E06" w:rsidP="00B01E06">
      <w:pPr>
        <w:rPr>
          <w:rStyle w:val="BodyCopyText"/>
        </w:rPr>
      </w:pPr>
      <w:r w:rsidRPr="00137DEB">
        <w:rPr>
          <w:rStyle w:val="BodyCopyText"/>
        </w:rPr>
        <w:t>This learning activity will help students identify which general competencies, or parts of competencies, they have, and to provide an example from their past where they have demonstrated it.</w:t>
      </w:r>
    </w:p>
    <w:p w14:paraId="47877517" w14:textId="77777777" w:rsidR="00BC2479" w:rsidRPr="00BF0099" w:rsidRDefault="00B01E06" w:rsidP="00294831">
      <w:pPr>
        <w:pStyle w:val="BodyCopyITALICS"/>
      </w:pPr>
      <w:r w:rsidRPr="00BF0099">
        <w:t>Instructions</w:t>
      </w:r>
    </w:p>
    <w:p w14:paraId="32A3DD4E" w14:textId="77777777" w:rsidR="00BC2479" w:rsidRPr="00137DEB" w:rsidRDefault="002018BC" w:rsidP="00E34CB4">
      <w:pPr>
        <w:numPr>
          <w:ilvl w:val="0"/>
          <w:numId w:val="188"/>
        </w:numPr>
        <w:rPr>
          <w:rStyle w:val="BodyCopyText"/>
        </w:rPr>
      </w:pPr>
      <w:r w:rsidRPr="00137DEB">
        <w:rPr>
          <w:rStyle w:val="BodyCopyText"/>
        </w:rPr>
        <w:t>Ask students to r</w:t>
      </w:r>
      <w:r w:rsidR="00BC2479" w:rsidRPr="00137DEB">
        <w:rPr>
          <w:rStyle w:val="BodyCopyText"/>
        </w:rPr>
        <w:t>ead through the general competencies on the preceding pages</w:t>
      </w:r>
      <w:r w:rsidR="00853B27">
        <w:rPr>
          <w:rStyle w:val="BodyCopyText"/>
        </w:rPr>
        <w:t>.</w:t>
      </w:r>
    </w:p>
    <w:p w14:paraId="536DCD08" w14:textId="77777777" w:rsidR="00BC2479" w:rsidRPr="00137DEB" w:rsidRDefault="002018BC" w:rsidP="00E34CB4">
      <w:pPr>
        <w:numPr>
          <w:ilvl w:val="0"/>
          <w:numId w:val="188"/>
        </w:numPr>
        <w:rPr>
          <w:rStyle w:val="BodyCopyText"/>
        </w:rPr>
      </w:pPr>
      <w:r w:rsidRPr="00137DEB">
        <w:rPr>
          <w:rStyle w:val="BodyCopyText"/>
        </w:rPr>
        <w:t xml:space="preserve">Ask the students to then </w:t>
      </w:r>
      <w:r w:rsidR="004D2B69" w:rsidRPr="00137DEB">
        <w:rPr>
          <w:rStyle w:val="BodyCopyText"/>
        </w:rPr>
        <w:t xml:space="preserve">individually </w:t>
      </w:r>
      <w:r w:rsidRPr="00137DEB">
        <w:rPr>
          <w:rStyle w:val="BodyCopyText"/>
        </w:rPr>
        <w:t>f</w:t>
      </w:r>
      <w:r w:rsidR="00BC2479" w:rsidRPr="00137DEB">
        <w:rPr>
          <w:rStyle w:val="BodyCopyText"/>
        </w:rPr>
        <w:t>ill out</w:t>
      </w:r>
      <w:r w:rsidRPr="00137DEB">
        <w:rPr>
          <w:rStyle w:val="BodyCopyText"/>
        </w:rPr>
        <w:t xml:space="preserve"> </w:t>
      </w:r>
      <w:r w:rsidRPr="00137DEB">
        <w:rPr>
          <w:rStyle w:val="BodyCopyText"/>
          <w:b/>
          <w:bCs/>
          <w:i/>
          <w:iCs/>
        </w:rPr>
        <w:t>Form 4: My Competencies Checklist</w:t>
      </w:r>
      <w:r w:rsidRPr="00137DEB">
        <w:rPr>
          <w:rStyle w:val="BodyCopyText"/>
        </w:rPr>
        <w:t xml:space="preserve"> </w:t>
      </w:r>
      <w:r w:rsidR="00BC2479" w:rsidRPr="00137DEB">
        <w:rPr>
          <w:rStyle w:val="BodyCopyText"/>
        </w:rPr>
        <w:t>by using the criteria in</w:t>
      </w:r>
      <w:r w:rsidRPr="00137DEB">
        <w:rPr>
          <w:rStyle w:val="BodyCopyText"/>
        </w:rPr>
        <w:t xml:space="preserve"> </w:t>
      </w:r>
      <w:r w:rsidRPr="00137DEB">
        <w:rPr>
          <w:rStyle w:val="BodyCopyText"/>
          <w:b/>
          <w:bCs/>
          <w:i/>
          <w:iCs/>
        </w:rPr>
        <w:t xml:space="preserve">Figure </w:t>
      </w:r>
      <w:r w:rsidR="00F04C40" w:rsidRPr="00137DEB">
        <w:rPr>
          <w:rStyle w:val="BodyCopyText"/>
          <w:b/>
          <w:bCs/>
          <w:i/>
          <w:iCs/>
        </w:rPr>
        <w:t>4</w:t>
      </w:r>
      <w:r w:rsidRPr="00137DEB">
        <w:rPr>
          <w:rStyle w:val="BodyCopyText"/>
        </w:rPr>
        <w:t xml:space="preserve"> </w:t>
      </w:r>
      <w:r w:rsidR="00BC2479" w:rsidRPr="00137DEB">
        <w:rPr>
          <w:rStyle w:val="BodyCopyText"/>
        </w:rPr>
        <w:t xml:space="preserve">to identify the general competencies that </w:t>
      </w:r>
      <w:r w:rsidR="001D02E0" w:rsidRPr="00137DEB">
        <w:rPr>
          <w:rStyle w:val="BodyCopyText"/>
        </w:rPr>
        <w:t xml:space="preserve">they </w:t>
      </w:r>
      <w:r w:rsidR="00BC2479" w:rsidRPr="00137DEB">
        <w:rPr>
          <w:rStyle w:val="BodyCopyText"/>
        </w:rPr>
        <w:t>have</w:t>
      </w:r>
      <w:r w:rsidR="00853B27">
        <w:rPr>
          <w:rStyle w:val="BodyCopyText"/>
        </w:rPr>
        <w:t>.</w:t>
      </w:r>
    </w:p>
    <w:p w14:paraId="365F81A0" w14:textId="77777777" w:rsidR="00BC2479" w:rsidRPr="00137DEB" w:rsidRDefault="00BC2479" w:rsidP="00E34CB4">
      <w:pPr>
        <w:numPr>
          <w:ilvl w:val="0"/>
          <w:numId w:val="188"/>
        </w:numPr>
        <w:rPr>
          <w:rStyle w:val="BodyCopyText"/>
        </w:rPr>
      </w:pPr>
      <w:r w:rsidRPr="00137DEB">
        <w:rPr>
          <w:rStyle w:val="BodyCopyText"/>
        </w:rPr>
        <w:t xml:space="preserve">For each competency, </w:t>
      </w:r>
      <w:r w:rsidR="004D2B69" w:rsidRPr="00137DEB">
        <w:rPr>
          <w:rStyle w:val="BodyCopyText"/>
        </w:rPr>
        <w:t xml:space="preserve">ask students to </w:t>
      </w:r>
      <w:r w:rsidRPr="00137DEB">
        <w:rPr>
          <w:rStyle w:val="BodyCopyText"/>
        </w:rPr>
        <w:t xml:space="preserve">think of an example from </w:t>
      </w:r>
      <w:r w:rsidR="004D2B69" w:rsidRPr="00137DEB">
        <w:rPr>
          <w:rStyle w:val="BodyCopyText"/>
        </w:rPr>
        <w:t xml:space="preserve">their </w:t>
      </w:r>
      <w:r w:rsidRPr="00137DEB">
        <w:rPr>
          <w:rStyle w:val="BodyCopyText"/>
        </w:rPr>
        <w:t xml:space="preserve">work experience, or some other part of </w:t>
      </w:r>
      <w:r w:rsidR="004D2B69" w:rsidRPr="00137DEB">
        <w:rPr>
          <w:rStyle w:val="BodyCopyText"/>
        </w:rPr>
        <w:t xml:space="preserve">their </w:t>
      </w:r>
      <w:r w:rsidRPr="00137DEB">
        <w:rPr>
          <w:rStyle w:val="BodyCopyText"/>
        </w:rPr>
        <w:t xml:space="preserve">life experience, that shows how </w:t>
      </w:r>
      <w:r w:rsidR="004D2B69" w:rsidRPr="00137DEB">
        <w:rPr>
          <w:rStyle w:val="BodyCopyText"/>
        </w:rPr>
        <w:t xml:space="preserve">they </w:t>
      </w:r>
      <w:r w:rsidRPr="00137DEB">
        <w:rPr>
          <w:rStyle w:val="BodyCopyText"/>
        </w:rPr>
        <w:t>have applied or used the competency properly</w:t>
      </w:r>
      <w:r w:rsidR="00853B27">
        <w:rPr>
          <w:rStyle w:val="BodyCopyText"/>
        </w:rPr>
        <w:t>.</w:t>
      </w:r>
    </w:p>
    <w:p w14:paraId="08FCA92D" w14:textId="77777777" w:rsidR="00BC2479" w:rsidRPr="00137DEB" w:rsidRDefault="004D2B69" w:rsidP="00E34CB4">
      <w:pPr>
        <w:numPr>
          <w:ilvl w:val="1"/>
          <w:numId w:val="26"/>
        </w:numPr>
        <w:ind w:left="1259" w:hanging="357"/>
        <w:rPr>
          <w:rStyle w:val="BodyCopyText"/>
        </w:rPr>
      </w:pPr>
      <w:r w:rsidRPr="00137DEB">
        <w:rPr>
          <w:rStyle w:val="BodyCopyText"/>
        </w:rPr>
        <w:t>Ask them to w</w:t>
      </w:r>
      <w:r w:rsidR="00BC2479" w:rsidRPr="00137DEB">
        <w:rPr>
          <w:rStyle w:val="BodyCopyText"/>
        </w:rPr>
        <w:t>rite</w:t>
      </w:r>
      <w:r w:rsidRPr="00137DEB">
        <w:rPr>
          <w:rStyle w:val="BodyCopyText"/>
        </w:rPr>
        <w:t xml:space="preserve"> their example</w:t>
      </w:r>
      <w:r w:rsidR="00BC2479" w:rsidRPr="00137DEB">
        <w:rPr>
          <w:rStyle w:val="BodyCopyText"/>
        </w:rPr>
        <w:t xml:space="preserve"> in the space provided as if </w:t>
      </w:r>
      <w:r w:rsidRPr="00137DEB">
        <w:rPr>
          <w:rStyle w:val="BodyCopyText"/>
        </w:rPr>
        <w:t>they</w:t>
      </w:r>
      <w:r w:rsidR="00BC2479" w:rsidRPr="00137DEB">
        <w:rPr>
          <w:rStyle w:val="BodyCopyText"/>
        </w:rPr>
        <w:t xml:space="preserve"> were explaining it to an employer</w:t>
      </w:r>
      <w:r w:rsidR="00853B27">
        <w:rPr>
          <w:rStyle w:val="BodyCopyText"/>
        </w:rPr>
        <w:t>.</w:t>
      </w:r>
    </w:p>
    <w:p w14:paraId="5FF2D2DA" w14:textId="77777777" w:rsidR="00BC2479" w:rsidRPr="00137DEB" w:rsidRDefault="004D2B69" w:rsidP="00E34CB4">
      <w:pPr>
        <w:numPr>
          <w:ilvl w:val="0"/>
          <w:numId w:val="189"/>
        </w:numPr>
        <w:rPr>
          <w:rStyle w:val="BodyCopyText"/>
        </w:rPr>
      </w:pPr>
      <w:r w:rsidRPr="00137DEB">
        <w:rPr>
          <w:rStyle w:val="BodyCopyText"/>
        </w:rPr>
        <w:t xml:space="preserve">Partner students up with a classmate; have them </w:t>
      </w:r>
      <w:r w:rsidR="00BC2479" w:rsidRPr="00137DEB">
        <w:rPr>
          <w:rStyle w:val="BodyCopyText"/>
        </w:rPr>
        <w:t>review each other’s Competency Checklists and provide constructive feedback</w:t>
      </w:r>
      <w:r w:rsidR="00853B27">
        <w:rPr>
          <w:rStyle w:val="BodyCopyText"/>
        </w:rPr>
        <w:t>.</w:t>
      </w:r>
    </w:p>
    <w:p w14:paraId="018FD52F" w14:textId="77777777" w:rsidR="00BC2479" w:rsidRPr="00137DEB" w:rsidRDefault="004D2B69" w:rsidP="00E34CB4">
      <w:pPr>
        <w:numPr>
          <w:ilvl w:val="1"/>
          <w:numId w:val="26"/>
        </w:numPr>
        <w:ind w:left="1259" w:hanging="357"/>
        <w:rPr>
          <w:rStyle w:val="BodyCopyText"/>
        </w:rPr>
      </w:pPr>
      <w:r w:rsidRPr="00137DEB">
        <w:rPr>
          <w:rStyle w:val="BodyCopyText"/>
        </w:rPr>
        <w:t>Ask students to l</w:t>
      </w:r>
      <w:r w:rsidR="00BC2479" w:rsidRPr="00137DEB">
        <w:rPr>
          <w:rStyle w:val="BodyCopyText"/>
        </w:rPr>
        <w:t xml:space="preserve">isten carefully to how </w:t>
      </w:r>
      <w:r w:rsidRPr="00137DEB">
        <w:rPr>
          <w:rStyle w:val="BodyCopyText"/>
        </w:rPr>
        <w:t xml:space="preserve">their </w:t>
      </w:r>
      <w:r w:rsidR="00BC2479" w:rsidRPr="00137DEB">
        <w:rPr>
          <w:rStyle w:val="BodyCopyText"/>
        </w:rPr>
        <w:t>classmate describes their example; is it understandable?  If not, help them clarify it.</w:t>
      </w:r>
    </w:p>
    <w:p w14:paraId="05F21357" w14:textId="77777777" w:rsidR="00802294" w:rsidRPr="00137DEB" w:rsidRDefault="004D2B69" w:rsidP="00BC2479">
      <w:pPr>
        <w:rPr>
          <w:rStyle w:val="BodyCopyText"/>
        </w:rPr>
      </w:pPr>
      <w:r w:rsidRPr="00137DEB">
        <w:rPr>
          <w:rStyle w:val="BodyCopyText"/>
        </w:rPr>
        <w:t>Ensure that students p</w:t>
      </w:r>
      <w:r w:rsidR="00BC2479" w:rsidRPr="00137DEB">
        <w:rPr>
          <w:rStyle w:val="BodyCopyText"/>
        </w:rPr>
        <w:t xml:space="preserve">lace </w:t>
      </w:r>
      <w:r w:rsidRPr="00137DEB">
        <w:rPr>
          <w:rStyle w:val="BodyCopyText"/>
        </w:rPr>
        <w:t xml:space="preserve">their </w:t>
      </w:r>
      <w:r w:rsidR="00BC2479" w:rsidRPr="00137DEB">
        <w:rPr>
          <w:rStyle w:val="BodyCopyText"/>
        </w:rPr>
        <w:t xml:space="preserve">completed Competency Checklist in a separate folder where </w:t>
      </w:r>
      <w:r w:rsidRPr="00137DEB">
        <w:rPr>
          <w:rStyle w:val="BodyCopyText"/>
        </w:rPr>
        <w:t xml:space="preserve">they </w:t>
      </w:r>
      <w:r w:rsidR="00BC2479" w:rsidRPr="00137DEB">
        <w:rPr>
          <w:rStyle w:val="BodyCopyText"/>
        </w:rPr>
        <w:t xml:space="preserve">can store all of the pieces of </w:t>
      </w:r>
      <w:r w:rsidRPr="00137DEB">
        <w:rPr>
          <w:rStyle w:val="BodyCopyText"/>
        </w:rPr>
        <w:t xml:space="preserve">their </w:t>
      </w:r>
      <w:r w:rsidR="00BC2479" w:rsidRPr="00137DEB">
        <w:rPr>
          <w:rStyle w:val="BodyCopyText"/>
        </w:rPr>
        <w:t xml:space="preserve">employment plan as </w:t>
      </w:r>
      <w:r w:rsidRPr="00137DEB">
        <w:rPr>
          <w:rStyle w:val="BodyCopyText"/>
        </w:rPr>
        <w:t xml:space="preserve">they </w:t>
      </w:r>
      <w:r w:rsidR="00BC2479" w:rsidRPr="00137DEB">
        <w:rPr>
          <w:rStyle w:val="BodyCopyText"/>
        </w:rPr>
        <w:t>complete them.</w:t>
      </w:r>
    </w:p>
    <w:p w14:paraId="32DCAAFA" w14:textId="77777777" w:rsidR="008B2476" w:rsidRPr="00137DEB" w:rsidRDefault="00853B27" w:rsidP="00F5470E">
      <w:pPr>
        <w:pStyle w:val="SubHeading4"/>
      </w:pPr>
      <w:r>
        <w:lastRenderedPageBreak/>
        <w:t xml:space="preserve">5.2.3.5. </w:t>
      </w:r>
      <w:r w:rsidR="008B2476">
        <w:t>Learning Activity 4</w:t>
      </w:r>
      <w:r>
        <w:t xml:space="preserve"> </w:t>
      </w:r>
      <w:r w:rsidR="008B2476" w:rsidRPr="00137DEB">
        <w:t>Create a Career or Job Summary for your employment plan</w:t>
      </w:r>
    </w:p>
    <w:p w14:paraId="56980AE6" w14:textId="77777777" w:rsidR="008B2476" w:rsidRPr="00137DEB" w:rsidRDefault="008B2476" w:rsidP="008B2476">
      <w:pPr>
        <w:rPr>
          <w:rStyle w:val="BodyCopyText"/>
        </w:rPr>
      </w:pPr>
      <w:r w:rsidRPr="00137DEB">
        <w:rPr>
          <w:rStyle w:val="BodyCopyText"/>
        </w:rPr>
        <w:t xml:space="preserve">This activity will help you identify careers and jobs in the natural gas industry that are interesting to you, and then determine which ones you would like </w:t>
      </w:r>
      <w:r w:rsidR="00661D7B">
        <w:rPr>
          <w:rStyle w:val="BodyCopyText"/>
        </w:rPr>
        <w:br/>
      </w:r>
      <w:r w:rsidRPr="00137DEB">
        <w:rPr>
          <w:rStyle w:val="BodyCopyText"/>
        </w:rPr>
        <w:t>to pursue.</w:t>
      </w:r>
    </w:p>
    <w:p w14:paraId="21E6FE73" w14:textId="77777777" w:rsidR="008B2476" w:rsidRPr="00BF0099" w:rsidRDefault="008B2476" w:rsidP="00294831">
      <w:pPr>
        <w:pStyle w:val="BodyCopyITALICS"/>
      </w:pPr>
      <w:r w:rsidRPr="00BF0099">
        <w:t>Instructions</w:t>
      </w:r>
    </w:p>
    <w:p w14:paraId="35BC3853" w14:textId="77777777" w:rsidR="008B2476" w:rsidRPr="00137DEB" w:rsidRDefault="008B2476" w:rsidP="00E34CB4">
      <w:pPr>
        <w:pStyle w:val="ListwithBullets"/>
        <w:numPr>
          <w:ilvl w:val="0"/>
          <w:numId w:val="190"/>
        </w:numPr>
        <w:rPr>
          <w:rStyle w:val="BodyCopyText"/>
        </w:rPr>
      </w:pPr>
      <w:r w:rsidRPr="00137DEB">
        <w:rPr>
          <w:rStyle w:val="BodyCopyText"/>
        </w:rPr>
        <w:t>Have the students re-visit Website 1 and review the information there</w:t>
      </w:r>
      <w:r w:rsidR="00853B27">
        <w:rPr>
          <w:rStyle w:val="BodyCopyText"/>
        </w:rPr>
        <w:t>.</w:t>
      </w:r>
    </w:p>
    <w:p w14:paraId="10C9AAFC" w14:textId="77777777" w:rsidR="008B2476" w:rsidRPr="00137DEB" w:rsidRDefault="00A43464" w:rsidP="00E34CB4">
      <w:pPr>
        <w:pStyle w:val="ListwithBullets"/>
        <w:numPr>
          <w:ilvl w:val="0"/>
          <w:numId w:val="190"/>
        </w:numPr>
        <w:rPr>
          <w:rStyle w:val="BodyCopyText"/>
        </w:rPr>
      </w:pPr>
      <w:r w:rsidRPr="00137DEB">
        <w:rPr>
          <w:rStyle w:val="BodyCopyText"/>
        </w:rPr>
        <w:t>Have them o</w:t>
      </w:r>
      <w:r w:rsidR="008B2476" w:rsidRPr="00137DEB">
        <w:rPr>
          <w:rStyle w:val="BodyCopyText"/>
        </w:rPr>
        <w:t xml:space="preserve">pen the </w:t>
      </w:r>
      <w:hyperlink r:id="rId171" w:history="1">
        <w:r w:rsidR="008B2476" w:rsidRPr="00137DEB">
          <w:rPr>
            <w:rStyle w:val="BodyCopyText"/>
            <w:color w:val="0000FF"/>
            <w:u w:val="single"/>
          </w:rPr>
          <w:t>Choose Your Future in Oil &amp; Gas Interactive Quiz</w:t>
        </w:r>
      </w:hyperlink>
      <w:r w:rsidR="00FF3BCB" w:rsidRPr="00FF3BCB">
        <w:rPr>
          <w:rStyle w:val="BodyCopyText"/>
          <w:color w:val="0000FF"/>
        </w:rPr>
        <w:t>.</w:t>
      </w:r>
      <w:r w:rsidR="008B2476" w:rsidRPr="00137DEB">
        <w:rPr>
          <w:rStyle w:val="BodyCopyText"/>
          <w:color w:val="0000FF"/>
        </w:rPr>
        <w:t xml:space="preserve"> </w:t>
      </w:r>
    </w:p>
    <w:p w14:paraId="23B14F6E" w14:textId="77777777" w:rsidR="008B2476" w:rsidRPr="00137DEB" w:rsidRDefault="008B2476" w:rsidP="00E34CB4">
      <w:pPr>
        <w:pStyle w:val="ListwithBullets"/>
        <w:numPr>
          <w:ilvl w:val="0"/>
          <w:numId w:val="190"/>
        </w:numPr>
        <w:rPr>
          <w:rStyle w:val="BodyCopyText"/>
        </w:rPr>
      </w:pPr>
      <w:r w:rsidRPr="00137DEB">
        <w:rPr>
          <w:rStyle w:val="BodyCopyText"/>
        </w:rPr>
        <w:t xml:space="preserve">Complete </w:t>
      </w:r>
      <w:r w:rsidRPr="00137DEB">
        <w:rPr>
          <w:rStyle w:val="BodyCopyText"/>
          <w:b/>
          <w:bCs w:val="0"/>
          <w:i/>
          <w:iCs w:val="0"/>
        </w:rPr>
        <w:t>Form 5: My Career and Job Choices</w:t>
      </w:r>
      <w:r w:rsidR="00853B27">
        <w:rPr>
          <w:rStyle w:val="BodyCopyText"/>
          <w:b/>
          <w:bCs w:val="0"/>
          <w:i/>
          <w:iCs w:val="0"/>
        </w:rPr>
        <w:t>.</w:t>
      </w:r>
      <w:r w:rsidRPr="00137DEB">
        <w:rPr>
          <w:rStyle w:val="BodyCopyText"/>
        </w:rPr>
        <w:t xml:space="preserve"> </w:t>
      </w:r>
    </w:p>
    <w:p w14:paraId="6440E62E" w14:textId="77777777" w:rsidR="008B2476" w:rsidRPr="00137DEB" w:rsidRDefault="00A43464" w:rsidP="00E34CB4">
      <w:pPr>
        <w:pStyle w:val="ListwithBullets"/>
        <w:numPr>
          <w:ilvl w:val="0"/>
          <w:numId w:val="190"/>
        </w:numPr>
        <w:rPr>
          <w:rStyle w:val="BodyCopyText"/>
        </w:rPr>
      </w:pPr>
      <w:r w:rsidRPr="00137DEB">
        <w:rPr>
          <w:rStyle w:val="BodyCopyText"/>
        </w:rPr>
        <w:t>Students should then s</w:t>
      </w:r>
      <w:r w:rsidR="008B2476" w:rsidRPr="00137DEB">
        <w:rPr>
          <w:rStyle w:val="BodyCopyText"/>
        </w:rPr>
        <w:t xml:space="preserve">elect one of the careers or jobs </w:t>
      </w:r>
      <w:r w:rsidRPr="00137DEB">
        <w:rPr>
          <w:rStyle w:val="BodyCopyText"/>
        </w:rPr>
        <w:t xml:space="preserve">they </w:t>
      </w:r>
      <w:r w:rsidR="008B2476" w:rsidRPr="00137DEB">
        <w:rPr>
          <w:rStyle w:val="BodyCopyText"/>
        </w:rPr>
        <w:t xml:space="preserve">listed in </w:t>
      </w:r>
      <w:r w:rsidR="008B2476" w:rsidRPr="00137DEB">
        <w:rPr>
          <w:rStyle w:val="BodyCopyText"/>
          <w:b/>
          <w:bCs w:val="0"/>
          <w:i/>
          <w:iCs w:val="0"/>
        </w:rPr>
        <w:t>Form 5: My Career and Job Choices</w:t>
      </w:r>
      <w:r w:rsidR="008B2476" w:rsidRPr="00137DEB">
        <w:rPr>
          <w:rStyle w:val="BodyCopyText"/>
        </w:rPr>
        <w:t xml:space="preserve">, and complete </w:t>
      </w:r>
      <w:r w:rsidR="008B2476" w:rsidRPr="00137DEB">
        <w:rPr>
          <w:rStyle w:val="BodyCopyText"/>
          <w:b/>
          <w:bCs w:val="0"/>
          <w:i/>
          <w:iCs w:val="0"/>
        </w:rPr>
        <w:t>Form 6: Career and Job Summary</w:t>
      </w:r>
      <w:r w:rsidR="00853B27">
        <w:rPr>
          <w:rStyle w:val="BodyCopyText"/>
          <w:b/>
          <w:bCs w:val="0"/>
          <w:i/>
          <w:iCs w:val="0"/>
        </w:rPr>
        <w:t>.</w:t>
      </w:r>
      <w:r w:rsidR="008B2476" w:rsidRPr="00137DEB">
        <w:rPr>
          <w:rStyle w:val="BodyCopyText"/>
        </w:rPr>
        <w:t xml:space="preserve"> </w:t>
      </w:r>
    </w:p>
    <w:p w14:paraId="28CB6DE5" w14:textId="77777777" w:rsidR="008B2476" w:rsidRPr="00137DEB" w:rsidRDefault="008B2476" w:rsidP="00E34CB4">
      <w:pPr>
        <w:pStyle w:val="ListwithBullets"/>
        <w:numPr>
          <w:ilvl w:val="0"/>
          <w:numId w:val="190"/>
        </w:numPr>
        <w:rPr>
          <w:rStyle w:val="BodyCopyText"/>
        </w:rPr>
      </w:pPr>
      <w:r w:rsidRPr="00137DEB">
        <w:rPr>
          <w:rStyle w:val="BodyCopyText"/>
        </w:rPr>
        <w:t>Ask the students to place both completed forms in their employment plan folder.</w:t>
      </w:r>
    </w:p>
    <w:p w14:paraId="1F43B559" w14:textId="77777777" w:rsidR="007122CE" w:rsidRPr="00137DEB" w:rsidRDefault="00853B27" w:rsidP="00F5470E">
      <w:pPr>
        <w:pStyle w:val="SubHeading4"/>
      </w:pPr>
      <w:r>
        <w:t xml:space="preserve">5.2.3.6. </w:t>
      </w:r>
      <w:r w:rsidR="007122CE" w:rsidRPr="003E59A7">
        <w:t xml:space="preserve">Learning Activity </w:t>
      </w:r>
      <w:r w:rsidR="007122CE">
        <w:t>5</w:t>
      </w:r>
      <w:r>
        <w:t xml:space="preserve"> </w:t>
      </w:r>
      <w:r w:rsidR="007122CE" w:rsidRPr="00137DEB">
        <w:t>Create a Career/Job Skills and Qualifications Checklist</w:t>
      </w:r>
    </w:p>
    <w:p w14:paraId="0390D1EE" w14:textId="77777777" w:rsidR="007122CE" w:rsidRPr="00137DEB" w:rsidRDefault="007122CE" w:rsidP="007122CE">
      <w:pPr>
        <w:rPr>
          <w:rStyle w:val="BodyCopyText"/>
        </w:rPr>
      </w:pPr>
      <w:r w:rsidRPr="00137DEB">
        <w:rPr>
          <w:rStyle w:val="BodyCopyText"/>
        </w:rPr>
        <w:t>This activity will help you determine how qualified you are for a specific career or job that you are interested in.</w:t>
      </w:r>
    </w:p>
    <w:p w14:paraId="65D24C95" w14:textId="77777777" w:rsidR="007122CE" w:rsidRPr="00B432A4" w:rsidRDefault="007122CE" w:rsidP="00294831">
      <w:pPr>
        <w:pStyle w:val="BodyCopyITALICS"/>
      </w:pPr>
      <w:r w:rsidRPr="00B432A4">
        <w:t>Instructions</w:t>
      </w:r>
    </w:p>
    <w:p w14:paraId="4FD0E803" w14:textId="77777777" w:rsidR="007122CE" w:rsidRPr="00137DEB" w:rsidRDefault="007122CE" w:rsidP="00E34CB4">
      <w:pPr>
        <w:pStyle w:val="ListwithBullets"/>
        <w:numPr>
          <w:ilvl w:val="0"/>
          <w:numId w:val="191"/>
        </w:numPr>
        <w:rPr>
          <w:rStyle w:val="BodyCopyText"/>
        </w:rPr>
      </w:pPr>
      <w:r w:rsidRPr="00137DEB">
        <w:rPr>
          <w:rStyle w:val="BodyCopyText"/>
        </w:rPr>
        <w:t xml:space="preserve">Select one of the career/jobs you identified in learning activity 4, or </w:t>
      </w:r>
      <w:r w:rsidR="00FF3BCB">
        <w:rPr>
          <w:rStyle w:val="BodyCopyText"/>
        </w:rPr>
        <w:br/>
      </w:r>
      <w:r w:rsidRPr="00137DEB">
        <w:rPr>
          <w:rStyle w:val="BodyCopyText"/>
        </w:rPr>
        <w:t>re-visit website 1 and select a different one</w:t>
      </w:r>
    </w:p>
    <w:p w14:paraId="1C61ACE9" w14:textId="77777777" w:rsidR="007122CE" w:rsidRPr="00137DEB" w:rsidRDefault="007122CE" w:rsidP="00E34CB4">
      <w:pPr>
        <w:pStyle w:val="ListwithBullets"/>
        <w:numPr>
          <w:ilvl w:val="0"/>
          <w:numId w:val="191"/>
        </w:numPr>
        <w:rPr>
          <w:rStyle w:val="BodyCopyText"/>
        </w:rPr>
      </w:pPr>
      <w:r w:rsidRPr="00137DEB">
        <w:rPr>
          <w:rStyle w:val="BodyCopyText"/>
        </w:rPr>
        <w:t xml:space="preserve">Complete </w:t>
      </w:r>
      <w:r w:rsidR="00AA6591" w:rsidRPr="00AA6591">
        <w:rPr>
          <w:rStyle w:val="BodyCopyText"/>
          <w:b/>
          <w:bCs w:val="0"/>
        </w:rPr>
        <w:t xml:space="preserve">Form </w:t>
      </w:r>
      <w:r w:rsidR="00AA6591">
        <w:rPr>
          <w:rStyle w:val="BodyCopyText"/>
          <w:b/>
          <w:bCs w:val="0"/>
        </w:rPr>
        <w:t xml:space="preserve">6 </w:t>
      </w:r>
      <w:r w:rsidRPr="00137DEB">
        <w:rPr>
          <w:rStyle w:val="BodyCopyText"/>
        </w:rPr>
        <w:t>and place in your</w:t>
      </w:r>
      <w:r>
        <w:t xml:space="preserve"> </w:t>
      </w:r>
      <w:r w:rsidRPr="00137DEB">
        <w:rPr>
          <w:rStyle w:val="BodyCopyText"/>
        </w:rPr>
        <w:t>employment plan folder.</w:t>
      </w:r>
    </w:p>
    <w:p w14:paraId="6A3316BF" w14:textId="77777777" w:rsidR="00CC70D1" w:rsidRPr="00B558E3" w:rsidRDefault="00853B27" w:rsidP="00F5470E">
      <w:pPr>
        <w:pStyle w:val="SubHeading4"/>
      </w:pPr>
      <w:r>
        <w:t xml:space="preserve">5.2.3.7. </w:t>
      </w:r>
      <w:r w:rsidR="00CC70D1" w:rsidRPr="00B558E3">
        <w:t>Venn Diagrams</w:t>
      </w:r>
    </w:p>
    <w:p w14:paraId="44FC8EC1" w14:textId="77777777" w:rsidR="008B2476" w:rsidRPr="00137DEB" w:rsidRDefault="00CC70D1" w:rsidP="00BC2479">
      <w:pPr>
        <w:rPr>
          <w:rStyle w:val="BodyCopyText"/>
        </w:rPr>
      </w:pPr>
      <w:r w:rsidRPr="00137DEB">
        <w:rPr>
          <w:rStyle w:val="BodyCopyText"/>
        </w:rPr>
        <w:t>A basic primer on what a Venn diagram is, how they used, and how they can be helpful.</w:t>
      </w:r>
    </w:p>
    <w:p w14:paraId="27FD5523" w14:textId="77777777" w:rsidR="00FF71A8" w:rsidRPr="00137DEB" w:rsidRDefault="00853B27" w:rsidP="00661D7B">
      <w:pPr>
        <w:pStyle w:val="SubHeading5"/>
      </w:pPr>
      <w:r>
        <w:t xml:space="preserve">5.2.3.7.1. </w:t>
      </w:r>
      <w:r w:rsidR="00FF71A8" w:rsidRPr="006E7E5B">
        <w:t xml:space="preserve">Learning Activity 6 </w:t>
      </w:r>
      <w:r w:rsidR="00FF71A8" w:rsidRPr="00137DEB">
        <w:t xml:space="preserve">Identify Multiple Careers and Jobs </w:t>
      </w:r>
    </w:p>
    <w:p w14:paraId="3CB7DD15" w14:textId="77777777" w:rsidR="00FF71A8" w:rsidRPr="00137DEB" w:rsidRDefault="00FF71A8" w:rsidP="00FF71A8">
      <w:pPr>
        <w:rPr>
          <w:rStyle w:val="BodyCopyText"/>
        </w:rPr>
      </w:pPr>
      <w:r w:rsidRPr="00137DEB">
        <w:rPr>
          <w:rStyle w:val="BodyCopyText"/>
        </w:rPr>
        <w:t>In this learning activity, you will use a Venn diagram (explained below) and information from the WorkBC website to help you identify skills that are common to more than one job.  By doing so, you will be able to see how the skills that you have can lead to multiple career paths.</w:t>
      </w:r>
    </w:p>
    <w:p w14:paraId="74A93F66" w14:textId="77777777" w:rsidR="00FF71A8" w:rsidRPr="00FF71A8" w:rsidRDefault="00FF71A8" w:rsidP="00294831">
      <w:pPr>
        <w:pStyle w:val="BodyCopyITALICS"/>
      </w:pPr>
      <w:r w:rsidRPr="00FF71A8">
        <w:t>Instructions</w:t>
      </w:r>
    </w:p>
    <w:p w14:paraId="1BF224EB" w14:textId="77777777" w:rsidR="00FF71A8" w:rsidRPr="00137DEB" w:rsidRDefault="00FF71A8" w:rsidP="00E34CB4">
      <w:pPr>
        <w:pStyle w:val="ListwithBullets"/>
        <w:numPr>
          <w:ilvl w:val="0"/>
          <w:numId w:val="192"/>
        </w:numPr>
        <w:rPr>
          <w:rStyle w:val="BodyCopyText"/>
        </w:rPr>
      </w:pPr>
      <w:r w:rsidRPr="00137DEB">
        <w:rPr>
          <w:rStyle w:val="BodyCopyText"/>
        </w:rPr>
        <w:t>Break the class into small groups</w:t>
      </w:r>
      <w:r w:rsidR="00853B27">
        <w:rPr>
          <w:rStyle w:val="BodyCopyText"/>
        </w:rPr>
        <w:t>.</w:t>
      </w:r>
    </w:p>
    <w:p w14:paraId="337EFE66" w14:textId="77777777" w:rsidR="00FF71A8" w:rsidRPr="00137DEB" w:rsidRDefault="00FF71A8" w:rsidP="00E34CB4">
      <w:pPr>
        <w:pStyle w:val="ListwithBullets"/>
        <w:numPr>
          <w:ilvl w:val="0"/>
          <w:numId w:val="192"/>
        </w:numPr>
        <w:rPr>
          <w:rStyle w:val="BodyCopyText"/>
        </w:rPr>
      </w:pPr>
      <w:r w:rsidRPr="00137DEB">
        <w:rPr>
          <w:rStyle w:val="BodyCopyText"/>
        </w:rPr>
        <w:t xml:space="preserve">Direct students </w:t>
      </w:r>
      <w:r w:rsidR="00414972" w:rsidRPr="00137DEB">
        <w:rPr>
          <w:rStyle w:val="BodyCopyText"/>
        </w:rPr>
        <w:t xml:space="preserve">to </w:t>
      </w:r>
      <w:r w:rsidRPr="00137DEB">
        <w:rPr>
          <w:rStyle w:val="BodyCopyText"/>
        </w:rPr>
        <w:t xml:space="preserve">jobs from the </w:t>
      </w:r>
      <w:hyperlink r:id="rId172" w:history="1">
        <w:r w:rsidRPr="00137DEB">
          <w:rPr>
            <w:rStyle w:val="BodyCopyText"/>
            <w:color w:val="0000FF"/>
            <w:u w:val="single"/>
          </w:rPr>
          <w:t>WorkBC website</w:t>
        </w:r>
      </w:hyperlink>
      <w:r w:rsidRPr="00137DEB">
        <w:rPr>
          <w:rStyle w:val="BodyCopyText"/>
        </w:rPr>
        <w:t xml:space="preserve">, or from the list </w:t>
      </w:r>
      <w:r w:rsidR="00414972" w:rsidRPr="00137DEB">
        <w:rPr>
          <w:rStyle w:val="BodyCopyText"/>
        </w:rPr>
        <w:t xml:space="preserve">they </w:t>
      </w:r>
      <w:r w:rsidRPr="00137DEB">
        <w:rPr>
          <w:rStyle w:val="BodyCopyText"/>
        </w:rPr>
        <w:t xml:space="preserve">made earlier.  </w:t>
      </w:r>
      <w:r w:rsidR="00414972" w:rsidRPr="00137DEB">
        <w:rPr>
          <w:rStyle w:val="BodyCopyText"/>
        </w:rPr>
        <w:t>Have them s</w:t>
      </w:r>
      <w:r w:rsidRPr="00137DEB">
        <w:rPr>
          <w:rStyle w:val="BodyCopyText"/>
        </w:rPr>
        <w:t xml:space="preserve">elect the skills from the “Duties” section for each job.  </w:t>
      </w:r>
      <w:r w:rsidR="00414972" w:rsidRPr="00137DEB">
        <w:rPr>
          <w:rStyle w:val="BodyCopyText"/>
        </w:rPr>
        <w:t>Encourage them to t</w:t>
      </w:r>
      <w:r w:rsidRPr="00137DEB">
        <w:rPr>
          <w:rStyle w:val="BodyCopyText"/>
        </w:rPr>
        <w:t xml:space="preserve">ry to include skills that </w:t>
      </w:r>
      <w:r w:rsidR="00414972" w:rsidRPr="00137DEB">
        <w:rPr>
          <w:rStyle w:val="BodyCopyText"/>
        </w:rPr>
        <w:t xml:space="preserve">they </w:t>
      </w:r>
      <w:r w:rsidRPr="00137DEB">
        <w:rPr>
          <w:rStyle w:val="BodyCopyText"/>
        </w:rPr>
        <w:t>may already have.</w:t>
      </w:r>
    </w:p>
    <w:p w14:paraId="29F25D48" w14:textId="77777777" w:rsidR="00FF71A8" w:rsidRPr="00137DEB" w:rsidRDefault="00FF71A8" w:rsidP="00E34CB4">
      <w:pPr>
        <w:pStyle w:val="ListwithBullets"/>
        <w:numPr>
          <w:ilvl w:val="0"/>
          <w:numId w:val="192"/>
        </w:numPr>
        <w:rPr>
          <w:rStyle w:val="BodyCopyText"/>
        </w:rPr>
      </w:pPr>
      <w:r w:rsidRPr="00137DEB">
        <w:rPr>
          <w:rStyle w:val="BodyCopyText"/>
        </w:rPr>
        <w:t>Have each group create a Venn diagram to compare the skills required by two or three different jobs.</w:t>
      </w:r>
    </w:p>
    <w:p w14:paraId="51F15EE8" w14:textId="77777777" w:rsidR="00FF71A8" w:rsidRPr="00137DEB" w:rsidRDefault="00414972" w:rsidP="00E34CB4">
      <w:pPr>
        <w:pStyle w:val="ListwithBullets"/>
        <w:numPr>
          <w:ilvl w:val="0"/>
          <w:numId w:val="192"/>
        </w:numPr>
        <w:rPr>
          <w:rStyle w:val="BodyCopyText"/>
        </w:rPr>
      </w:pPr>
      <w:r w:rsidRPr="00137DEB">
        <w:rPr>
          <w:rStyle w:val="BodyCopyText"/>
        </w:rPr>
        <w:t xml:space="preserve">Have them identify </w:t>
      </w:r>
      <w:r w:rsidR="00FF71A8" w:rsidRPr="00137DEB">
        <w:rPr>
          <w:rStyle w:val="BodyCopyText"/>
        </w:rPr>
        <w:t xml:space="preserve">how many skills </w:t>
      </w:r>
      <w:r w:rsidRPr="00137DEB">
        <w:rPr>
          <w:rStyle w:val="BodyCopyText"/>
        </w:rPr>
        <w:t xml:space="preserve">they </w:t>
      </w:r>
      <w:r w:rsidR="00FF71A8" w:rsidRPr="00137DEB">
        <w:rPr>
          <w:rStyle w:val="BodyCopyText"/>
        </w:rPr>
        <w:t xml:space="preserve">can find that overlap between the jobs.  This will help </w:t>
      </w:r>
      <w:r w:rsidRPr="00137DEB">
        <w:rPr>
          <w:rStyle w:val="BodyCopyText"/>
        </w:rPr>
        <w:t xml:space="preserve">them </w:t>
      </w:r>
      <w:r w:rsidR="00FF71A8" w:rsidRPr="00137DEB">
        <w:rPr>
          <w:rStyle w:val="BodyCopyText"/>
        </w:rPr>
        <w:t xml:space="preserve">identify which skills sets may qualify </w:t>
      </w:r>
      <w:r w:rsidRPr="00137DEB">
        <w:rPr>
          <w:rStyle w:val="BodyCopyText"/>
        </w:rPr>
        <w:t xml:space="preserve">them </w:t>
      </w:r>
      <w:r w:rsidR="00FF71A8" w:rsidRPr="00137DEB">
        <w:rPr>
          <w:rStyle w:val="BodyCopyText"/>
        </w:rPr>
        <w:t xml:space="preserve">for more than one potential career path. </w:t>
      </w:r>
    </w:p>
    <w:p w14:paraId="33D2DC9F" w14:textId="77777777" w:rsidR="00414972" w:rsidRDefault="00853B27" w:rsidP="000B4149">
      <w:pPr>
        <w:pStyle w:val="SubHeading2"/>
      </w:pPr>
      <w:bookmarkStart w:id="525" w:name="_Toc48915554"/>
      <w:r>
        <w:t xml:space="preserve">5.3. </w:t>
      </w:r>
      <w:r w:rsidR="00414972" w:rsidRPr="006E7E5B">
        <w:t>What Parts of My Employment Plan Did I Complete</w:t>
      </w:r>
      <w:r w:rsidR="00414972">
        <w:t>?</w:t>
      </w:r>
      <w:bookmarkEnd w:id="525"/>
    </w:p>
    <w:p w14:paraId="3B66A0A5" w14:textId="77777777" w:rsidR="00414972" w:rsidRPr="00137DEB" w:rsidRDefault="00CE2422" w:rsidP="00414972">
      <w:pPr>
        <w:rPr>
          <w:rStyle w:val="BodyCopyText"/>
        </w:rPr>
      </w:pPr>
      <w:r w:rsidRPr="00137DEB">
        <w:rPr>
          <w:rStyle w:val="BodyCopyText"/>
        </w:rPr>
        <w:t>Shows the same checklist noted in the beginning of this module, but with the first three items checked-off.</w:t>
      </w:r>
      <w:r w:rsidR="00414972" w:rsidRPr="00137DEB">
        <w:rPr>
          <w:rStyle w:val="BodyCopyText"/>
        </w:rPr>
        <w:t xml:space="preserve"> </w:t>
      </w:r>
    </w:p>
    <w:p w14:paraId="6B2DAE75" w14:textId="77777777" w:rsidR="00FE13B7" w:rsidRDefault="00FE13B7">
      <w:pPr>
        <w:rPr>
          <w:rFonts w:eastAsiaTheme="majorEastAsia" w:cstheme="majorBidi"/>
          <w:b/>
          <w:iCs/>
          <w:sz w:val="32"/>
          <w:szCs w:val="32"/>
          <w:lang w:val="en-US" w:eastAsia="en-CA"/>
        </w:rPr>
      </w:pPr>
      <w:r>
        <w:br w:type="page"/>
      </w:r>
    </w:p>
    <w:p w14:paraId="528ABA82" w14:textId="77777777" w:rsidR="00414972" w:rsidRPr="006B2CB3" w:rsidRDefault="005E2CFB" w:rsidP="000A5CA6">
      <w:pPr>
        <w:pStyle w:val="SubHeading1"/>
      </w:pPr>
      <w:bookmarkStart w:id="526" w:name="_Toc48915555"/>
      <w:r>
        <w:t xml:space="preserve">6. </w:t>
      </w:r>
      <w:r w:rsidR="00414972" w:rsidRPr="006B2CB3">
        <w:t>Suggested Reading</w:t>
      </w:r>
      <w:bookmarkEnd w:id="526"/>
    </w:p>
    <w:p w14:paraId="2F21FEBF" w14:textId="77777777" w:rsidR="00414972" w:rsidRPr="00853B27" w:rsidRDefault="001A089F" w:rsidP="001A4DD0">
      <w:pPr>
        <w:pStyle w:val="ListwithBullets"/>
        <w:rPr>
          <w:rStyle w:val="BodyCopyText"/>
          <w:u w:val="single"/>
        </w:rPr>
      </w:pPr>
      <w:hyperlink r:id="rId173" w:history="1">
        <w:r w:rsidR="00414972" w:rsidRPr="00853B27">
          <w:rPr>
            <w:rStyle w:val="BodyCopyText"/>
            <w:color w:val="0000FF"/>
            <w:u w:val="single"/>
          </w:rPr>
          <w:t>What Color is Your Parachute?</w:t>
        </w:r>
      </w:hyperlink>
      <w:r w:rsidR="00414972" w:rsidRPr="00853B27">
        <w:rPr>
          <w:rStyle w:val="BodyCopyText"/>
          <w:u w:val="single"/>
        </w:rPr>
        <w:t xml:space="preserve"> </w:t>
      </w:r>
    </w:p>
    <w:p w14:paraId="46369FFB" w14:textId="77777777" w:rsidR="005E6A9F" w:rsidRDefault="005E2CFB" w:rsidP="005E2CFB">
      <w:pPr>
        <w:pStyle w:val="Heading2"/>
      </w:pPr>
      <w:bookmarkStart w:id="527" w:name="_Toc48915188"/>
      <w:bookmarkStart w:id="528" w:name="_Toc49170791"/>
      <w:r>
        <w:t xml:space="preserve">7. </w:t>
      </w:r>
      <w:r w:rsidR="005E6A9F" w:rsidRPr="00544573">
        <w:t>Notes</w:t>
      </w:r>
      <w:bookmarkEnd w:id="527"/>
      <w:bookmarkEnd w:id="528"/>
    </w:p>
    <w:p w14:paraId="38A43BAC" w14:textId="77777777" w:rsidR="005E2CFB" w:rsidRDefault="005E2CFB" w:rsidP="005E2CFB"/>
    <w:p w14:paraId="0F920702" w14:textId="77777777" w:rsidR="005E2CFB" w:rsidRDefault="005E2CFB" w:rsidP="005E2CFB"/>
    <w:p w14:paraId="7023A32D" w14:textId="77777777" w:rsidR="005E2CFB" w:rsidRDefault="005E2CFB" w:rsidP="005E2CFB"/>
    <w:p w14:paraId="2237F22E" w14:textId="77777777" w:rsidR="00FE13B7" w:rsidRDefault="00FE13B7"/>
    <w:p w14:paraId="575299DD" w14:textId="77777777" w:rsidR="00FE13B7" w:rsidRDefault="00FE13B7"/>
    <w:p w14:paraId="16E5943F" w14:textId="77777777" w:rsidR="00FE13B7" w:rsidRDefault="00FE13B7"/>
    <w:p w14:paraId="0074EA04" w14:textId="77777777" w:rsidR="00FE13B7" w:rsidRDefault="00FE13B7"/>
    <w:p w14:paraId="2042469D" w14:textId="77777777" w:rsidR="00FE13B7" w:rsidRDefault="00FE13B7"/>
    <w:p w14:paraId="299BC07E" w14:textId="77777777" w:rsidR="00FE13B7" w:rsidRDefault="00FE13B7"/>
    <w:p w14:paraId="57345D61" w14:textId="77777777" w:rsidR="00FE13B7" w:rsidRDefault="00FE13B7"/>
    <w:p w14:paraId="0EEF2BE5" w14:textId="77777777" w:rsidR="00FE13B7" w:rsidRDefault="00FE13B7"/>
    <w:p w14:paraId="08739D4D" w14:textId="77777777" w:rsidR="00FE13B7" w:rsidRDefault="00FE13B7"/>
    <w:p w14:paraId="566653C9" w14:textId="77777777" w:rsidR="00FE13B7" w:rsidRDefault="00FE13B7"/>
    <w:p w14:paraId="2EA9246E" w14:textId="77777777" w:rsidR="00FE13B7" w:rsidRDefault="00FE13B7"/>
    <w:p w14:paraId="29E764B5" w14:textId="77777777" w:rsidR="00FE13B7" w:rsidRDefault="00FE13B7"/>
    <w:p w14:paraId="2D0F37F1" w14:textId="77777777" w:rsidR="00FE13B7" w:rsidRDefault="00FE13B7"/>
    <w:p w14:paraId="3BE1D744" w14:textId="77777777" w:rsidR="00FE13B7" w:rsidRDefault="00FE13B7"/>
    <w:p w14:paraId="620C26D0" w14:textId="77777777" w:rsidR="00DA6B43" w:rsidRPr="00A71021" w:rsidRDefault="007E2BA0" w:rsidP="00186282">
      <w:pPr>
        <w:pStyle w:val="MainSectionHeading"/>
      </w:pPr>
      <w:bookmarkStart w:id="529" w:name="_Toc48915556"/>
      <w:bookmarkStart w:id="530" w:name="_Toc49170792"/>
      <w:bookmarkStart w:id="531" w:name="_Toc49171349"/>
      <w:bookmarkStart w:id="532" w:name="_Toc49172241"/>
      <w:bookmarkStart w:id="533" w:name="_Toc49177373"/>
      <w:bookmarkStart w:id="534" w:name="_Toc49178957"/>
      <w:bookmarkStart w:id="535" w:name="Module_32"/>
      <w:r w:rsidRPr="00A71021">
        <w:t xml:space="preserve">Lesson Plan: </w:t>
      </w:r>
      <w:r w:rsidR="00DA6B43" w:rsidRPr="00A71021">
        <w:t xml:space="preserve">Module </w:t>
      </w:r>
      <w:r w:rsidR="00E972A0" w:rsidRPr="00A71021">
        <w:t xml:space="preserve">3.2 </w:t>
      </w:r>
      <w:r w:rsidR="00C966B5">
        <w:t xml:space="preserve">Looking </w:t>
      </w:r>
      <w:r w:rsidR="00E972A0" w:rsidRPr="00A71021">
        <w:t xml:space="preserve">for </w:t>
      </w:r>
      <w:r w:rsidR="00C966B5">
        <w:t xml:space="preserve">Employment in </w:t>
      </w:r>
      <w:r w:rsidR="00F178E3">
        <w:br/>
      </w:r>
      <w:r w:rsidR="00C966B5">
        <w:t>Natural Gas</w:t>
      </w:r>
      <w:bookmarkEnd w:id="529"/>
      <w:bookmarkEnd w:id="530"/>
      <w:bookmarkEnd w:id="531"/>
      <w:bookmarkEnd w:id="532"/>
      <w:bookmarkEnd w:id="533"/>
      <w:bookmarkEnd w:id="534"/>
    </w:p>
    <w:p w14:paraId="0739F4F9" w14:textId="77777777" w:rsidR="005E2CFB" w:rsidRDefault="005E2CFB" w:rsidP="000A5CA6">
      <w:pPr>
        <w:pStyle w:val="SubHeading1"/>
        <w:rPr>
          <w:rFonts w:eastAsia="Tahoma"/>
        </w:rPr>
      </w:pPr>
      <w:bookmarkStart w:id="536" w:name="_Toc48915557"/>
      <w:bookmarkStart w:id="537" w:name="_Hlk46933819"/>
      <w:bookmarkEnd w:id="535"/>
      <w:r>
        <w:rPr>
          <w:rFonts w:eastAsia="Tahoma"/>
        </w:rPr>
        <w:t>1. Overview</w:t>
      </w:r>
      <w:bookmarkEnd w:id="536"/>
    </w:p>
    <w:p w14:paraId="5577AE27" w14:textId="77777777" w:rsidR="00E972A0" w:rsidRPr="00A71021" w:rsidRDefault="00D1347E" w:rsidP="000A5CA6">
      <w:pPr>
        <w:pStyle w:val="SubHeading1"/>
      </w:pPr>
      <w:bookmarkStart w:id="538" w:name="_Toc48915558"/>
      <w:r>
        <w:rPr>
          <w:rFonts w:eastAsia="Tahoma"/>
        </w:rPr>
        <w:t>Introduction</w:t>
      </w:r>
      <w:bookmarkEnd w:id="538"/>
    </w:p>
    <w:p w14:paraId="6B60E2C2" w14:textId="77777777" w:rsidR="00F51726" w:rsidRPr="00137DEB" w:rsidRDefault="00E972A0" w:rsidP="00D1347E">
      <w:pPr>
        <w:rPr>
          <w:rStyle w:val="BodyCopyText"/>
        </w:rPr>
      </w:pPr>
      <w:bookmarkStart w:id="539" w:name="_Hlk46933869"/>
      <w:r w:rsidRPr="00137DEB">
        <w:rPr>
          <w:rStyle w:val="BodyCopyText"/>
        </w:rPr>
        <w:t xml:space="preserve">This module provides information </w:t>
      </w:r>
      <w:r w:rsidR="00E43F4F" w:rsidRPr="00137DEB">
        <w:rPr>
          <w:rStyle w:val="BodyCopyText"/>
        </w:rPr>
        <w:t>about</w:t>
      </w:r>
      <w:r w:rsidRPr="00137DEB">
        <w:rPr>
          <w:rStyle w:val="BodyCopyText"/>
        </w:rPr>
        <w:t xml:space="preserve"> preparing for a career in the natural gas industry</w:t>
      </w:r>
      <w:r w:rsidR="007E2BA0" w:rsidRPr="00137DEB">
        <w:rPr>
          <w:rStyle w:val="BodyCopyText"/>
        </w:rPr>
        <w:t xml:space="preserve">.  </w:t>
      </w:r>
      <w:r w:rsidR="00E43F4F" w:rsidRPr="00137DEB">
        <w:rPr>
          <w:rStyle w:val="BodyCopyText"/>
        </w:rPr>
        <w:t>It helps students plot their own personal career path.  The module is organized around answering three questions</w:t>
      </w:r>
      <w:r w:rsidRPr="00137DEB">
        <w:rPr>
          <w:rStyle w:val="BodyCopyText"/>
        </w:rPr>
        <w:t xml:space="preserve">: </w:t>
      </w:r>
      <w:bookmarkEnd w:id="537"/>
      <w:bookmarkEnd w:id="539"/>
    </w:p>
    <w:p w14:paraId="7EE82F73" w14:textId="77777777" w:rsidR="00F51726" w:rsidRPr="00137DEB" w:rsidRDefault="00D1347E" w:rsidP="00E34CB4">
      <w:pPr>
        <w:numPr>
          <w:ilvl w:val="0"/>
          <w:numId w:val="193"/>
        </w:numPr>
        <w:rPr>
          <w:rStyle w:val="BodyCopyText"/>
        </w:rPr>
      </w:pPr>
      <w:r w:rsidRPr="00137DEB">
        <w:rPr>
          <w:rStyle w:val="BodyCopyText"/>
        </w:rPr>
        <w:t xml:space="preserve">Where do I start looking for employment?  </w:t>
      </w:r>
    </w:p>
    <w:p w14:paraId="2C713C19" w14:textId="77777777" w:rsidR="00F51726" w:rsidRPr="00137DEB" w:rsidRDefault="00D1347E" w:rsidP="00E34CB4">
      <w:pPr>
        <w:numPr>
          <w:ilvl w:val="0"/>
          <w:numId w:val="193"/>
        </w:numPr>
        <w:rPr>
          <w:rStyle w:val="BodyCopyText"/>
        </w:rPr>
      </w:pPr>
      <w:r w:rsidRPr="00137DEB">
        <w:rPr>
          <w:rStyle w:val="BodyCopyText"/>
        </w:rPr>
        <w:t xml:space="preserve">How can I use my connections to help in my search?  </w:t>
      </w:r>
    </w:p>
    <w:p w14:paraId="0F1B6586" w14:textId="77777777" w:rsidR="00E43F4F" w:rsidRPr="00137DEB" w:rsidRDefault="00D1347E" w:rsidP="00E34CB4">
      <w:pPr>
        <w:numPr>
          <w:ilvl w:val="0"/>
          <w:numId w:val="193"/>
        </w:numPr>
        <w:rPr>
          <w:rStyle w:val="BodyCopyText"/>
        </w:rPr>
      </w:pPr>
      <w:r w:rsidRPr="00137DEB">
        <w:rPr>
          <w:rStyle w:val="BodyCopyText"/>
        </w:rPr>
        <w:t>How do I determine if I am qualified for a job?</w:t>
      </w:r>
    </w:p>
    <w:p w14:paraId="29128260" w14:textId="77777777" w:rsidR="00B8328D" w:rsidRPr="00A71021" w:rsidRDefault="005E2CFB" w:rsidP="000A5CA6">
      <w:pPr>
        <w:pStyle w:val="SubHeading1"/>
        <w:rPr>
          <w:rStyle w:val="Emphasis"/>
          <w:i w:val="0"/>
        </w:rPr>
      </w:pPr>
      <w:bookmarkStart w:id="540" w:name="_Toc48915559"/>
      <w:r>
        <w:rPr>
          <w:rStyle w:val="Emphasis"/>
          <w:i w:val="0"/>
        </w:rPr>
        <w:t xml:space="preserve">2. </w:t>
      </w:r>
      <w:r w:rsidR="00B8328D" w:rsidRPr="00A71021">
        <w:rPr>
          <w:rStyle w:val="Emphasis"/>
          <w:i w:val="0"/>
        </w:rPr>
        <w:t>Learning Outcomes</w:t>
      </w:r>
      <w:bookmarkEnd w:id="540"/>
    </w:p>
    <w:p w14:paraId="4620554C" w14:textId="77777777" w:rsidR="00300AEB" w:rsidRPr="00300AEB" w:rsidRDefault="00B76F81" w:rsidP="00A964BC">
      <w:pPr>
        <w:rPr>
          <w:i/>
          <w:iCs/>
        </w:rPr>
      </w:pPr>
      <w:r w:rsidRPr="00300AEB">
        <w:rPr>
          <w:i/>
          <w:iCs/>
          <w:lang w:val="en-US"/>
        </w:rPr>
        <w:t>When you complete this module you will be able to:</w:t>
      </w:r>
    </w:p>
    <w:p w14:paraId="617515D4" w14:textId="77777777" w:rsidR="00B45486" w:rsidRPr="00137DEB" w:rsidRDefault="00B45486" w:rsidP="00E34CB4">
      <w:pPr>
        <w:pStyle w:val="ListParagraph"/>
        <w:numPr>
          <w:ilvl w:val="0"/>
          <w:numId w:val="194"/>
        </w:numPr>
        <w:rPr>
          <w:rStyle w:val="BodyCopyText"/>
        </w:rPr>
      </w:pPr>
      <w:r w:rsidRPr="00137DEB">
        <w:rPr>
          <w:rStyle w:val="BodyCopyText"/>
        </w:rPr>
        <w:t>Identify desirable characteristics to look for in employers</w:t>
      </w:r>
      <w:r w:rsidR="00853B27">
        <w:rPr>
          <w:rStyle w:val="BodyCopyText"/>
        </w:rPr>
        <w:t>.</w:t>
      </w:r>
    </w:p>
    <w:p w14:paraId="63D36252" w14:textId="77777777" w:rsidR="00B45486" w:rsidRPr="00137DEB" w:rsidRDefault="00B45486" w:rsidP="00E34CB4">
      <w:pPr>
        <w:pStyle w:val="ListParagraph"/>
        <w:numPr>
          <w:ilvl w:val="0"/>
          <w:numId w:val="194"/>
        </w:numPr>
        <w:rPr>
          <w:rStyle w:val="BodyCopyText"/>
        </w:rPr>
      </w:pPr>
      <w:r w:rsidRPr="00137DEB">
        <w:rPr>
          <w:rStyle w:val="BodyCopyText"/>
        </w:rPr>
        <w:t>Build a list of select employers to target in your job search</w:t>
      </w:r>
      <w:r w:rsidR="00853B27">
        <w:rPr>
          <w:rStyle w:val="BodyCopyText"/>
        </w:rPr>
        <w:t>.</w:t>
      </w:r>
    </w:p>
    <w:p w14:paraId="3F6FCABE" w14:textId="77777777" w:rsidR="00B45486" w:rsidRPr="00137DEB" w:rsidRDefault="00B45486" w:rsidP="00E34CB4">
      <w:pPr>
        <w:pStyle w:val="ListParagraph"/>
        <w:numPr>
          <w:ilvl w:val="0"/>
          <w:numId w:val="194"/>
        </w:numPr>
        <w:rPr>
          <w:rStyle w:val="BodyCopyText"/>
        </w:rPr>
      </w:pPr>
      <w:r w:rsidRPr="00137DEB">
        <w:rPr>
          <w:rStyle w:val="BodyCopyText"/>
        </w:rPr>
        <w:t>Use your network to connect with employers in your target list and others who can help you with your job search</w:t>
      </w:r>
      <w:r w:rsidR="00853B27">
        <w:rPr>
          <w:rStyle w:val="BodyCopyText"/>
        </w:rPr>
        <w:t>.</w:t>
      </w:r>
    </w:p>
    <w:p w14:paraId="3EC1A487" w14:textId="77777777" w:rsidR="00B45486" w:rsidRPr="00643517" w:rsidRDefault="00B45486" w:rsidP="00E34CB4">
      <w:pPr>
        <w:pStyle w:val="ListParagraph"/>
        <w:numPr>
          <w:ilvl w:val="0"/>
          <w:numId w:val="194"/>
        </w:numPr>
        <w:sectPr w:rsidR="00B45486" w:rsidRPr="00643517" w:rsidSect="004170F1">
          <w:pgSz w:w="12240" w:h="15840" w:code="1"/>
          <w:pgMar w:top="1440" w:right="1134" w:bottom="1440" w:left="1134" w:header="720" w:footer="289" w:gutter="754"/>
          <w:cols w:space="708"/>
          <w:titlePg/>
          <w:docGrid w:linePitch="381"/>
        </w:sectPr>
      </w:pPr>
      <w:r w:rsidRPr="00137DEB">
        <w:rPr>
          <w:rStyle w:val="BodyCopyText"/>
        </w:rPr>
        <w:t>Analyze a job description or posting to determine if you are qualified for the job</w:t>
      </w:r>
      <w:r w:rsidR="00853B27">
        <w:rPr>
          <w:rStyle w:val="BodyCopyText"/>
        </w:rPr>
        <w:t>.</w:t>
      </w:r>
    </w:p>
    <w:p w14:paraId="25D1B027" w14:textId="77777777" w:rsidR="00787E39" w:rsidRPr="00643517" w:rsidRDefault="00137DEB" w:rsidP="000A5CA6">
      <w:pPr>
        <w:pStyle w:val="SubHeading1"/>
      </w:pPr>
      <w:bookmarkStart w:id="541" w:name="_Toc48915560"/>
      <w:r w:rsidRPr="00643517">
        <w:rPr>
          <w:rStyle w:val="Emphasis"/>
          <w:i w:val="0"/>
          <w:iCs/>
        </w:rPr>
        <w:t xml:space="preserve">3. </w:t>
      </w:r>
      <w:r w:rsidR="00787E39" w:rsidRPr="00643517">
        <w:t>Required Materials and Resources</w:t>
      </w:r>
      <w:bookmarkEnd w:id="541"/>
    </w:p>
    <w:p w14:paraId="785F8B3A" w14:textId="77777777" w:rsidR="00787E39" w:rsidRPr="00137DEB" w:rsidRDefault="00787E39" w:rsidP="00E34CB4">
      <w:pPr>
        <w:pStyle w:val="ListParagraph"/>
        <w:numPr>
          <w:ilvl w:val="0"/>
          <w:numId w:val="195"/>
        </w:numPr>
        <w:rPr>
          <w:rStyle w:val="BodyCopyText"/>
        </w:rPr>
      </w:pPr>
      <w:r w:rsidRPr="00137DEB">
        <w:rPr>
          <w:rStyle w:val="BodyCopyText"/>
        </w:rPr>
        <w:t>Projector with audio</w:t>
      </w:r>
      <w:r w:rsidR="0034697B" w:rsidRPr="00137DEB">
        <w:rPr>
          <w:rStyle w:val="BodyCopyText"/>
        </w:rPr>
        <w:t>.</w:t>
      </w:r>
    </w:p>
    <w:p w14:paraId="046D1FB8" w14:textId="77777777" w:rsidR="00787E39" w:rsidRPr="00137DEB" w:rsidRDefault="00787E39" w:rsidP="00E34CB4">
      <w:pPr>
        <w:pStyle w:val="ListParagraph"/>
        <w:numPr>
          <w:ilvl w:val="0"/>
          <w:numId w:val="195"/>
        </w:numPr>
        <w:rPr>
          <w:rStyle w:val="BodyCopyText"/>
        </w:rPr>
      </w:pPr>
      <w:r w:rsidRPr="00137DEB">
        <w:rPr>
          <w:rStyle w:val="BodyCopyText"/>
        </w:rPr>
        <w:t>Computers with internet connection; preferably one computer per student</w:t>
      </w:r>
      <w:r w:rsidR="0034697B" w:rsidRPr="00137DEB">
        <w:rPr>
          <w:rStyle w:val="BodyCopyText"/>
        </w:rPr>
        <w:t>.</w:t>
      </w:r>
    </w:p>
    <w:p w14:paraId="69667BD5" w14:textId="77777777" w:rsidR="00787E39" w:rsidRPr="00137DEB" w:rsidRDefault="00787E39" w:rsidP="00E34CB4">
      <w:pPr>
        <w:pStyle w:val="ListParagraph"/>
        <w:numPr>
          <w:ilvl w:val="0"/>
          <w:numId w:val="195"/>
        </w:numPr>
        <w:rPr>
          <w:rStyle w:val="BodyCopyText"/>
        </w:rPr>
      </w:pPr>
      <w:r w:rsidRPr="00137DEB">
        <w:rPr>
          <w:rStyle w:val="BodyCopyText"/>
        </w:rPr>
        <w:t>Lesson Plan for WING Student Module 3.</w:t>
      </w:r>
      <w:r w:rsidR="00F51726" w:rsidRPr="00137DEB">
        <w:rPr>
          <w:rStyle w:val="BodyCopyText"/>
        </w:rPr>
        <w:t>2</w:t>
      </w:r>
      <w:r w:rsidR="0034697B" w:rsidRPr="00137DEB">
        <w:rPr>
          <w:rStyle w:val="BodyCopyText"/>
        </w:rPr>
        <w:t>.</w:t>
      </w:r>
    </w:p>
    <w:p w14:paraId="1BA977BE" w14:textId="77777777" w:rsidR="00F51726" w:rsidRDefault="00137DEB" w:rsidP="000A5CA6">
      <w:pPr>
        <w:pStyle w:val="SubHeading1"/>
      </w:pPr>
      <w:bookmarkStart w:id="542" w:name="_Toc48915561"/>
      <w:r>
        <w:rPr>
          <w:rStyle w:val="Emphasis"/>
          <w:i w:val="0"/>
        </w:rPr>
        <w:t xml:space="preserve">4. </w:t>
      </w:r>
      <w:r w:rsidR="00F51726" w:rsidRPr="00A71021">
        <w:t>Icebreaker</w:t>
      </w:r>
      <w:bookmarkEnd w:id="542"/>
    </w:p>
    <w:p w14:paraId="4F6373F0" w14:textId="77777777" w:rsidR="003412C1" w:rsidRPr="00137DEB" w:rsidRDefault="003412C1" w:rsidP="003412C1">
      <w:pPr>
        <w:rPr>
          <w:rStyle w:val="BodyCopyText"/>
        </w:rPr>
      </w:pPr>
      <w:r w:rsidRPr="00137DEB">
        <w:rPr>
          <w:rStyle w:val="BodyCopyText"/>
        </w:rPr>
        <w:t xml:space="preserve">Ask students to </w:t>
      </w:r>
      <w:r w:rsidR="00270D0C" w:rsidRPr="00137DEB">
        <w:rPr>
          <w:rStyle w:val="BodyCopyText"/>
        </w:rPr>
        <w:t>complete the following activity</w:t>
      </w:r>
      <w:r w:rsidR="00853B27">
        <w:rPr>
          <w:rStyle w:val="BodyCopyText"/>
        </w:rPr>
        <w:t>.</w:t>
      </w:r>
    </w:p>
    <w:p w14:paraId="356395B4" w14:textId="77777777" w:rsidR="00F51726" w:rsidRPr="00300AEB" w:rsidRDefault="00F51726" w:rsidP="00300AEB">
      <w:pPr>
        <w:pStyle w:val="IceBreakerQuote"/>
        <w:rPr>
          <w:rStyle w:val="BodyCopyText"/>
        </w:rPr>
      </w:pPr>
      <w:r w:rsidRPr="00F51726">
        <w:t>Students and instructor</w:t>
      </w:r>
      <w:r w:rsidR="005458FA">
        <w:t xml:space="preserve"> -</w:t>
      </w:r>
      <w:r w:rsidRPr="00F51726">
        <w:t xml:space="preserve"> </w:t>
      </w:r>
      <w:r w:rsidR="005458FA">
        <w:t>C</w:t>
      </w:r>
      <w:r w:rsidR="00EE0D1C">
        <w:t>omplete</w:t>
      </w:r>
      <w:r w:rsidRPr="00F51726">
        <w:t xml:space="preserve"> a </w:t>
      </w:r>
      <w:hyperlink r:id="rId174" w:history="1">
        <w:r w:rsidRPr="00300AEB">
          <w:rPr>
            <w:rStyle w:val="Hyperlink"/>
          </w:rPr>
          <w:t>personality test</w:t>
        </w:r>
      </w:hyperlink>
      <w:r w:rsidRPr="00F51726">
        <w:t xml:space="preserve"> and discuss the results</w:t>
      </w:r>
      <w:r w:rsidR="006656A3">
        <w:t>.</w:t>
      </w:r>
    </w:p>
    <w:p w14:paraId="4872FA39" w14:textId="77777777" w:rsidR="005F6EB7" w:rsidRDefault="005F6EB7" w:rsidP="000A5CA6">
      <w:pPr>
        <w:pStyle w:val="SubHeading1"/>
      </w:pPr>
      <w:bookmarkStart w:id="543" w:name="_Toc48915562"/>
      <w:r>
        <w:rPr>
          <w:rStyle w:val="Emphasis"/>
          <w:i w:val="0"/>
        </w:rPr>
        <w:t xml:space="preserve">5. </w:t>
      </w:r>
      <w:r>
        <w:t>Summary of Sections and Learning Activities in the Module</w:t>
      </w:r>
      <w:bookmarkEnd w:id="543"/>
    </w:p>
    <w:p w14:paraId="7DF642C2" w14:textId="77777777" w:rsidR="00392C30" w:rsidRDefault="005F6EB7" w:rsidP="000B4149">
      <w:pPr>
        <w:pStyle w:val="SubHeading2"/>
      </w:pPr>
      <w:bookmarkStart w:id="544" w:name="_Toc48915563"/>
      <w:r>
        <w:t xml:space="preserve">5.1. </w:t>
      </w:r>
      <w:r w:rsidR="00392C30" w:rsidRPr="00A71021">
        <w:t>Your Personal Employment Plan</w:t>
      </w:r>
      <w:bookmarkEnd w:id="544"/>
    </w:p>
    <w:p w14:paraId="6B6BF573" w14:textId="77777777" w:rsidR="00392C30" w:rsidRPr="00137DEB" w:rsidRDefault="00315B92" w:rsidP="00392C30">
      <w:pPr>
        <w:rPr>
          <w:rStyle w:val="BodyCopyText"/>
        </w:rPr>
      </w:pPr>
      <w:r w:rsidRPr="00137DEB">
        <w:rPr>
          <w:rStyle w:val="BodyCopyText"/>
        </w:rPr>
        <w:t xml:space="preserve">Shows the student the components of their </w:t>
      </w:r>
      <w:r w:rsidR="00392C30" w:rsidRPr="00137DEB">
        <w:rPr>
          <w:rStyle w:val="BodyCopyText"/>
        </w:rPr>
        <w:t xml:space="preserve">Personal Employment Plan </w:t>
      </w:r>
      <w:r w:rsidRPr="00137DEB">
        <w:rPr>
          <w:rStyle w:val="BodyCopyText"/>
        </w:rPr>
        <w:t xml:space="preserve">that they have completed, and the components they will be working on in this </w:t>
      </w:r>
      <w:r w:rsidR="00EB1791" w:rsidRPr="00137DEB">
        <w:rPr>
          <w:rStyle w:val="BodyCopyText"/>
        </w:rPr>
        <w:t>Module.</w:t>
      </w:r>
    </w:p>
    <w:p w14:paraId="27B4290D" w14:textId="77777777" w:rsidR="006E7A4C" w:rsidRDefault="005F6EB7" w:rsidP="000B4149">
      <w:pPr>
        <w:pStyle w:val="SubHeading2"/>
      </w:pPr>
      <w:bookmarkStart w:id="545" w:name="_Toc48915564"/>
      <w:r>
        <w:t xml:space="preserve">5.2. </w:t>
      </w:r>
      <w:r w:rsidR="006E7A4C">
        <w:t>Looking for Employment</w:t>
      </w:r>
      <w:bookmarkEnd w:id="545"/>
    </w:p>
    <w:p w14:paraId="45979D55" w14:textId="77777777" w:rsidR="006E7A4C" w:rsidRPr="00137DEB" w:rsidRDefault="006E7A4C" w:rsidP="006E7A4C">
      <w:pPr>
        <w:rPr>
          <w:rStyle w:val="BodyCopyText"/>
        </w:rPr>
      </w:pPr>
      <w:r w:rsidRPr="00137DEB">
        <w:rPr>
          <w:rStyle w:val="BodyCopyText"/>
        </w:rPr>
        <w:t>General introduction to identifying and searching for a job.</w:t>
      </w:r>
    </w:p>
    <w:p w14:paraId="647B95E7" w14:textId="77777777" w:rsidR="006E7A4C" w:rsidRDefault="005F6EB7" w:rsidP="000B4149">
      <w:pPr>
        <w:pStyle w:val="SubHeading3"/>
      </w:pPr>
      <w:r>
        <w:t xml:space="preserve">5.3.1. </w:t>
      </w:r>
      <w:r w:rsidR="006E7A4C">
        <w:t>The Formula</w:t>
      </w:r>
    </w:p>
    <w:p w14:paraId="74329874" w14:textId="77777777" w:rsidR="006E7A4C" w:rsidRPr="00137DEB" w:rsidRDefault="005F2222" w:rsidP="006E7A4C">
      <w:pPr>
        <w:rPr>
          <w:rStyle w:val="BodyCopyText"/>
        </w:rPr>
      </w:pPr>
      <w:r w:rsidRPr="00137DEB">
        <w:rPr>
          <w:rStyle w:val="BodyCopyText"/>
        </w:rPr>
        <w:t>This section highlights the approach and complexities of a job search.  Particular emphasis is placed on using networks and informal connections to identify possible opportunities, rather then relying on job advertisements and online postings.</w:t>
      </w:r>
      <w:r w:rsidR="00802B38" w:rsidRPr="00137DEB">
        <w:rPr>
          <w:rStyle w:val="BodyCopyText"/>
        </w:rPr>
        <w:t xml:space="preserve">  Outlines three strategies the students should use when searching </w:t>
      </w:r>
      <w:r w:rsidR="00FF3BCB">
        <w:rPr>
          <w:rStyle w:val="BodyCopyText"/>
        </w:rPr>
        <w:br/>
      </w:r>
      <w:r w:rsidR="00802B38" w:rsidRPr="00137DEB">
        <w:rPr>
          <w:rStyle w:val="BodyCopyText"/>
        </w:rPr>
        <w:t>for jobs.</w:t>
      </w:r>
    </w:p>
    <w:p w14:paraId="540F9CAA" w14:textId="77777777" w:rsidR="005F2222" w:rsidRPr="00137DEB" w:rsidRDefault="005F2222" w:rsidP="006E7A4C">
      <w:pPr>
        <w:rPr>
          <w:rStyle w:val="BodyCopyText"/>
        </w:rPr>
      </w:pPr>
      <w:r w:rsidRPr="00137DEB">
        <w:rPr>
          <w:rStyle w:val="BodyCopyText"/>
        </w:rPr>
        <w:t xml:space="preserve">Introduce students to the ‘Formula.’ </w:t>
      </w:r>
    </w:p>
    <w:p w14:paraId="75FA0FC7" w14:textId="77777777" w:rsidR="006E7A4C" w:rsidRPr="00B8438B" w:rsidRDefault="006E7A4C" w:rsidP="000A5CA6">
      <w:pPr>
        <w:pStyle w:val="BodyCopyBOLDITALIC"/>
      </w:pPr>
      <w:r w:rsidRPr="00B8438B">
        <w:t>Target Jobs + Employers + Look for Opportunities = Employment</w:t>
      </w:r>
    </w:p>
    <w:p w14:paraId="153C4653" w14:textId="77777777" w:rsidR="00B45486" w:rsidRDefault="005F6EB7" w:rsidP="00F5470E">
      <w:pPr>
        <w:pStyle w:val="SubHeading4"/>
      </w:pPr>
      <w:r>
        <w:t xml:space="preserve">5.2.1.1. </w:t>
      </w:r>
      <w:r w:rsidR="00B45486" w:rsidRPr="00B45486">
        <w:t>Strategy 1</w:t>
      </w:r>
      <w:r w:rsidR="004F5A31">
        <w:t xml:space="preserve"> </w:t>
      </w:r>
      <w:r w:rsidR="00B45486" w:rsidRPr="00B45486">
        <w:t>Target job vacancies</w:t>
      </w:r>
    </w:p>
    <w:p w14:paraId="44628989" w14:textId="77777777" w:rsidR="00B45486" w:rsidRPr="00D842F5" w:rsidRDefault="00B45486" w:rsidP="00B45486">
      <w:pPr>
        <w:rPr>
          <w:rStyle w:val="BodyCopyText"/>
        </w:rPr>
      </w:pPr>
      <w:r w:rsidRPr="00D842F5">
        <w:rPr>
          <w:rStyle w:val="BodyCopyText"/>
        </w:rPr>
        <w:t xml:space="preserve">This section discusses </w:t>
      </w:r>
      <w:r w:rsidR="007E61D9" w:rsidRPr="00D842F5">
        <w:rPr>
          <w:rStyle w:val="BodyCopyText"/>
        </w:rPr>
        <w:t>the changing strategies for targeting jobs.</w:t>
      </w:r>
    </w:p>
    <w:p w14:paraId="13432D21" w14:textId="77777777" w:rsidR="007E61D9" w:rsidRDefault="005F6EB7" w:rsidP="00F5470E">
      <w:pPr>
        <w:pStyle w:val="SubHeading4"/>
      </w:pPr>
      <w:r>
        <w:t xml:space="preserve">5.2.1.2. </w:t>
      </w:r>
      <w:r w:rsidR="007E61D9">
        <w:t>Strategy 2</w:t>
      </w:r>
      <w:r w:rsidR="004F5A31">
        <w:t xml:space="preserve"> </w:t>
      </w:r>
      <w:r w:rsidR="007E61D9">
        <w:t>Target select employers</w:t>
      </w:r>
      <w:r w:rsidR="007E61D9" w:rsidRPr="001348DC">
        <w:t xml:space="preserve">  </w:t>
      </w:r>
    </w:p>
    <w:p w14:paraId="13271518" w14:textId="77777777" w:rsidR="007E61D9" w:rsidRPr="00D842F5" w:rsidRDefault="007E61D9" w:rsidP="00B45486">
      <w:pPr>
        <w:rPr>
          <w:rStyle w:val="BodyCopyText"/>
        </w:rPr>
      </w:pPr>
      <w:r w:rsidRPr="00D842F5">
        <w:rPr>
          <w:rStyle w:val="BodyCopyText"/>
        </w:rPr>
        <w:t>Strategy 2 speaks creating lists of target employers</w:t>
      </w:r>
      <w:r w:rsidR="005303F9" w:rsidRPr="00D842F5">
        <w:rPr>
          <w:rStyle w:val="BodyCopyText"/>
        </w:rPr>
        <w:t>.  Refers students to a chart listing the characteristics of excellent employers.</w:t>
      </w:r>
    </w:p>
    <w:p w14:paraId="5D6105D8" w14:textId="77777777" w:rsidR="007E61D9" w:rsidRDefault="005F6EB7" w:rsidP="00F5470E">
      <w:pPr>
        <w:pStyle w:val="SubHeading4"/>
      </w:pPr>
      <w:r>
        <w:t xml:space="preserve">5.2.1.3. </w:t>
      </w:r>
      <w:r w:rsidR="007E61D9">
        <w:t>Strategy 3</w:t>
      </w:r>
      <w:r w:rsidR="004F5A31">
        <w:t xml:space="preserve"> </w:t>
      </w:r>
      <w:r w:rsidR="007E61D9" w:rsidRPr="001348DC">
        <w:t>Look for opportunities</w:t>
      </w:r>
    </w:p>
    <w:p w14:paraId="6E2A1E49" w14:textId="77777777" w:rsidR="007E61D9" w:rsidRPr="00D842F5" w:rsidRDefault="007E61D9" w:rsidP="00B45486">
      <w:pPr>
        <w:rPr>
          <w:rStyle w:val="BodyCopyText"/>
        </w:rPr>
      </w:pPr>
      <w:r w:rsidRPr="00D842F5">
        <w:rPr>
          <w:rStyle w:val="BodyCopyText"/>
        </w:rPr>
        <w:t xml:space="preserve">Strategy 3 </w:t>
      </w:r>
      <w:r w:rsidR="005303F9" w:rsidRPr="00D842F5">
        <w:rPr>
          <w:rStyle w:val="BodyCopyText"/>
        </w:rPr>
        <w:t>focuses on improving your knowledge about potential employers when looking for and identifying opportunities.</w:t>
      </w:r>
    </w:p>
    <w:p w14:paraId="60D8C928" w14:textId="77777777" w:rsidR="005303F9" w:rsidRPr="008A487A" w:rsidRDefault="005F6EB7" w:rsidP="00F5470E">
      <w:pPr>
        <w:pStyle w:val="SubHeading4"/>
      </w:pPr>
      <w:r>
        <w:t xml:space="preserve">5.2.1.4. </w:t>
      </w:r>
      <w:r w:rsidR="005303F9" w:rsidRPr="008A487A">
        <w:t>Learning Activity 1</w:t>
      </w:r>
      <w:r w:rsidR="004F5A31">
        <w:t xml:space="preserve"> </w:t>
      </w:r>
      <w:r w:rsidR="005303F9" w:rsidRPr="008A487A">
        <w:t xml:space="preserve">Build a Target Employer List for Your </w:t>
      </w:r>
      <w:r w:rsidR="00F178E3">
        <w:br/>
      </w:r>
      <w:r w:rsidR="005303F9" w:rsidRPr="008A487A">
        <w:t>Employment Plan</w:t>
      </w:r>
    </w:p>
    <w:p w14:paraId="77AA006F" w14:textId="77777777" w:rsidR="00802B38" w:rsidRPr="00D842F5" w:rsidRDefault="00802B38" w:rsidP="00802B38">
      <w:pPr>
        <w:rPr>
          <w:rStyle w:val="BodyCopyText"/>
        </w:rPr>
      </w:pPr>
      <w:r w:rsidRPr="00D842F5">
        <w:rPr>
          <w:rStyle w:val="BodyCopyText"/>
        </w:rPr>
        <w:t xml:space="preserve">In this learning activity, </w:t>
      </w:r>
      <w:r w:rsidR="00274452" w:rsidRPr="00D842F5">
        <w:rPr>
          <w:rStyle w:val="BodyCopyText"/>
        </w:rPr>
        <w:t xml:space="preserve">students </w:t>
      </w:r>
      <w:r w:rsidRPr="00D842F5">
        <w:rPr>
          <w:rStyle w:val="BodyCopyText"/>
        </w:rPr>
        <w:t xml:space="preserve">will build a list of employers to target </w:t>
      </w:r>
      <w:r w:rsidR="00274452" w:rsidRPr="00D842F5">
        <w:rPr>
          <w:rStyle w:val="BodyCopyText"/>
        </w:rPr>
        <w:t xml:space="preserve">during their </w:t>
      </w:r>
      <w:r w:rsidRPr="00D842F5">
        <w:rPr>
          <w:rStyle w:val="BodyCopyText"/>
        </w:rPr>
        <w:t xml:space="preserve">job search.  As a start, </w:t>
      </w:r>
      <w:r w:rsidR="00274452" w:rsidRPr="00D842F5">
        <w:rPr>
          <w:rStyle w:val="BodyCopyText"/>
        </w:rPr>
        <w:t xml:space="preserve">students </w:t>
      </w:r>
      <w:r w:rsidRPr="00D842F5">
        <w:rPr>
          <w:rStyle w:val="BodyCopyText"/>
        </w:rPr>
        <w:t xml:space="preserve">can use the list of companies </w:t>
      </w:r>
      <w:r w:rsidR="00274452" w:rsidRPr="00D842F5">
        <w:rPr>
          <w:rStyle w:val="BodyCopyText"/>
        </w:rPr>
        <w:t xml:space="preserve">they created in </w:t>
      </w:r>
      <w:r w:rsidRPr="00D842F5">
        <w:rPr>
          <w:rStyle w:val="BodyCopyText"/>
        </w:rPr>
        <w:t>previous modules, e.g., 2.3 Upstream, 2.4 Midstream, 2.5 Downstream, 2.7 Safety, and 2.9 Jobs and Careers.</w:t>
      </w:r>
    </w:p>
    <w:p w14:paraId="4FDF9AA9" w14:textId="77777777" w:rsidR="00802B38" w:rsidRPr="001F1869" w:rsidRDefault="00802B38" w:rsidP="00294831">
      <w:pPr>
        <w:pStyle w:val="BodyCopyITALICS"/>
      </w:pPr>
      <w:r w:rsidRPr="001F1869">
        <w:t>Instructions</w:t>
      </w:r>
    </w:p>
    <w:p w14:paraId="503D1471" w14:textId="77777777" w:rsidR="00802B38" w:rsidRPr="00D842F5" w:rsidRDefault="0073421F" w:rsidP="00E34CB4">
      <w:pPr>
        <w:numPr>
          <w:ilvl w:val="0"/>
          <w:numId w:val="196"/>
        </w:numPr>
        <w:rPr>
          <w:rStyle w:val="BodyCopyText"/>
        </w:rPr>
      </w:pPr>
      <w:r w:rsidRPr="00D842F5">
        <w:rPr>
          <w:rStyle w:val="BodyCopyText"/>
        </w:rPr>
        <w:t>Have the students r</w:t>
      </w:r>
      <w:r w:rsidR="00802B38" w:rsidRPr="00D842F5">
        <w:rPr>
          <w:rStyle w:val="BodyCopyText"/>
        </w:rPr>
        <w:t>etrieve the</w:t>
      </w:r>
      <w:r w:rsidRPr="00D842F5">
        <w:rPr>
          <w:rStyle w:val="BodyCopyText"/>
        </w:rPr>
        <w:t>ir</w:t>
      </w:r>
      <w:r w:rsidR="00802B38" w:rsidRPr="00D842F5">
        <w:rPr>
          <w:rStyle w:val="BodyCopyText"/>
        </w:rPr>
        <w:t xml:space="preserve"> list of companies that </w:t>
      </w:r>
      <w:r w:rsidRPr="00D842F5">
        <w:rPr>
          <w:rStyle w:val="BodyCopyText"/>
        </w:rPr>
        <w:t xml:space="preserve">they </w:t>
      </w:r>
      <w:r w:rsidR="00802B38" w:rsidRPr="00D842F5">
        <w:rPr>
          <w:rStyle w:val="BodyCopyText"/>
        </w:rPr>
        <w:t xml:space="preserve">made in previous modules as well as the list of career and job choices </w:t>
      </w:r>
      <w:r w:rsidRPr="00D842F5">
        <w:rPr>
          <w:rStyle w:val="BodyCopyText"/>
        </w:rPr>
        <w:t xml:space="preserve">they have already </w:t>
      </w:r>
      <w:r w:rsidR="00802B38" w:rsidRPr="00D842F5">
        <w:rPr>
          <w:rStyle w:val="BodyCopyText"/>
        </w:rPr>
        <w:t xml:space="preserve">put in </w:t>
      </w:r>
      <w:r w:rsidRPr="00D842F5">
        <w:rPr>
          <w:rStyle w:val="BodyCopyText"/>
        </w:rPr>
        <w:t xml:space="preserve">their </w:t>
      </w:r>
      <w:r w:rsidR="00802B38" w:rsidRPr="00D842F5">
        <w:rPr>
          <w:rStyle w:val="BodyCopyText"/>
        </w:rPr>
        <w:t>employment plan</w:t>
      </w:r>
      <w:r w:rsidR="005F6EB7">
        <w:rPr>
          <w:rStyle w:val="BodyCopyText"/>
        </w:rPr>
        <w:t>.</w:t>
      </w:r>
    </w:p>
    <w:p w14:paraId="52462517" w14:textId="77777777" w:rsidR="00802B38" w:rsidRPr="00D842F5" w:rsidRDefault="0073421F" w:rsidP="00E34CB4">
      <w:pPr>
        <w:numPr>
          <w:ilvl w:val="0"/>
          <w:numId w:val="196"/>
        </w:numPr>
        <w:rPr>
          <w:rStyle w:val="BodyCopyText"/>
        </w:rPr>
      </w:pPr>
      <w:r w:rsidRPr="00D842F5">
        <w:rPr>
          <w:rStyle w:val="BodyCopyText"/>
        </w:rPr>
        <w:t>Ask the students to s</w:t>
      </w:r>
      <w:r w:rsidR="00802B38" w:rsidRPr="00D842F5">
        <w:rPr>
          <w:rStyle w:val="BodyCopyText"/>
        </w:rPr>
        <w:t xml:space="preserve">elect one of </w:t>
      </w:r>
      <w:r w:rsidRPr="00D842F5">
        <w:rPr>
          <w:rStyle w:val="BodyCopyText"/>
        </w:rPr>
        <w:t xml:space="preserve">their </w:t>
      </w:r>
      <w:r w:rsidR="00802B38" w:rsidRPr="00D842F5">
        <w:rPr>
          <w:rStyle w:val="BodyCopyText"/>
        </w:rPr>
        <w:t>career or job choices</w:t>
      </w:r>
      <w:r w:rsidR="005F6EB7">
        <w:rPr>
          <w:rStyle w:val="BodyCopyText"/>
        </w:rPr>
        <w:t>.</w:t>
      </w:r>
    </w:p>
    <w:p w14:paraId="6809CEBA" w14:textId="77777777" w:rsidR="00802B38" w:rsidRPr="00D842F5" w:rsidRDefault="0073421F" w:rsidP="00E34CB4">
      <w:pPr>
        <w:numPr>
          <w:ilvl w:val="0"/>
          <w:numId w:val="196"/>
        </w:numPr>
        <w:rPr>
          <w:rStyle w:val="BodyCopyText"/>
        </w:rPr>
      </w:pPr>
      <w:r w:rsidRPr="00D842F5">
        <w:rPr>
          <w:rStyle w:val="BodyCopyText"/>
        </w:rPr>
        <w:t>Have them m</w:t>
      </w:r>
      <w:r w:rsidR="00802B38" w:rsidRPr="00D842F5">
        <w:rPr>
          <w:rStyle w:val="BodyCopyText"/>
        </w:rPr>
        <w:t xml:space="preserve">ake a list of the characteristics </w:t>
      </w:r>
      <w:r w:rsidRPr="00D842F5">
        <w:rPr>
          <w:rStyle w:val="BodyCopyText"/>
        </w:rPr>
        <w:t xml:space="preserve">they </w:t>
      </w:r>
      <w:r w:rsidR="00802B38" w:rsidRPr="00D842F5">
        <w:rPr>
          <w:rStyle w:val="BodyCopyText"/>
        </w:rPr>
        <w:t>want in an employer</w:t>
      </w:r>
      <w:r w:rsidR="005F6EB7">
        <w:rPr>
          <w:rStyle w:val="BodyCopyText"/>
        </w:rPr>
        <w:t>.</w:t>
      </w:r>
      <w:r w:rsidR="00802B38" w:rsidRPr="00D842F5">
        <w:rPr>
          <w:rStyle w:val="BodyCopyText"/>
        </w:rPr>
        <w:t xml:space="preserve"> </w:t>
      </w:r>
    </w:p>
    <w:p w14:paraId="5B4C9A93" w14:textId="77777777" w:rsidR="00F178E3" w:rsidRDefault="00F178E3" w:rsidP="00E34CB4">
      <w:pPr>
        <w:pStyle w:val="ListParagraph"/>
        <w:numPr>
          <w:ilvl w:val="0"/>
          <w:numId w:val="196"/>
        </w:numPr>
        <w:rPr>
          <w:rStyle w:val="BodyCopyText"/>
        </w:rPr>
      </w:pPr>
      <w:r>
        <w:rPr>
          <w:rStyle w:val="BodyCopyText"/>
        </w:rPr>
        <w:br w:type="page"/>
      </w:r>
    </w:p>
    <w:p w14:paraId="24D2CD8C" w14:textId="77777777" w:rsidR="00802B38" w:rsidRPr="00D842F5" w:rsidRDefault="0073421F" w:rsidP="00E34CB4">
      <w:pPr>
        <w:numPr>
          <w:ilvl w:val="0"/>
          <w:numId w:val="196"/>
        </w:numPr>
        <w:rPr>
          <w:rStyle w:val="BodyCopyText"/>
        </w:rPr>
      </w:pPr>
      <w:r w:rsidRPr="00D842F5">
        <w:rPr>
          <w:rStyle w:val="BodyCopyText"/>
        </w:rPr>
        <w:t>Ask the students to i</w:t>
      </w:r>
      <w:r w:rsidR="00802B38" w:rsidRPr="00D842F5">
        <w:rPr>
          <w:rStyle w:val="BodyCopyText"/>
        </w:rPr>
        <w:t xml:space="preserve">dentify three to five potential employers for the career/job choice </w:t>
      </w:r>
      <w:r w:rsidRPr="00D842F5">
        <w:rPr>
          <w:rStyle w:val="BodyCopyText"/>
        </w:rPr>
        <w:t xml:space="preserve">they have </w:t>
      </w:r>
      <w:r w:rsidR="00802B38" w:rsidRPr="00D842F5">
        <w:rPr>
          <w:rStyle w:val="BodyCopyText"/>
        </w:rPr>
        <w:t xml:space="preserve">selected, by researching their websites and other websites to see if they have the </w:t>
      </w:r>
      <w:r w:rsidRPr="00D842F5">
        <w:rPr>
          <w:rStyle w:val="BodyCopyText"/>
        </w:rPr>
        <w:t>characteristics,</w:t>
      </w:r>
      <w:r w:rsidR="00802B38" w:rsidRPr="00D842F5">
        <w:rPr>
          <w:rStyle w:val="BodyCopyText"/>
        </w:rPr>
        <w:t xml:space="preserve"> </w:t>
      </w:r>
      <w:r w:rsidRPr="00D842F5">
        <w:rPr>
          <w:rStyle w:val="BodyCopyText"/>
        </w:rPr>
        <w:t xml:space="preserve">they </w:t>
      </w:r>
      <w:r w:rsidR="00802B38" w:rsidRPr="00D842F5">
        <w:rPr>
          <w:rStyle w:val="BodyCopyText"/>
        </w:rPr>
        <w:t>want</w:t>
      </w:r>
      <w:r w:rsidR="005F6EB7">
        <w:rPr>
          <w:rStyle w:val="BodyCopyText"/>
        </w:rPr>
        <w:t>.</w:t>
      </w:r>
    </w:p>
    <w:p w14:paraId="46244D06" w14:textId="77777777" w:rsidR="00802B38" w:rsidRPr="00D842F5" w:rsidRDefault="0073421F" w:rsidP="00E34CB4">
      <w:pPr>
        <w:numPr>
          <w:ilvl w:val="1"/>
          <w:numId w:val="199"/>
        </w:numPr>
        <w:rPr>
          <w:rStyle w:val="BodyCopyText"/>
        </w:rPr>
      </w:pPr>
      <w:r w:rsidRPr="00D842F5">
        <w:rPr>
          <w:rStyle w:val="BodyCopyText"/>
        </w:rPr>
        <w:t xml:space="preserve">Remind them </w:t>
      </w:r>
      <w:r w:rsidR="00802B38" w:rsidRPr="00D842F5">
        <w:rPr>
          <w:rStyle w:val="BodyCopyText"/>
        </w:rPr>
        <w:t xml:space="preserve">about the websites </w:t>
      </w:r>
      <w:r w:rsidRPr="00D842F5">
        <w:rPr>
          <w:rStyle w:val="BodyCopyText"/>
        </w:rPr>
        <w:t xml:space="preserve">shown </w:t>
      </w:r>
      <w:r w:rsidR="00802B38" w:rsidRPr="00D842F5">
        <w:rPr>
          <w:rStyle w:val="BodyCopyText"/>
        </w:rPr>
        <w:t>in modules 2.3 to 2.6 for links to companies and their information</w:t>
      </w:r>
      <w:r w:rsidR="005F6EB7">
        <w:rPr>
          <w:rStyle w:val="BodyCopyText"/>
        </w:rPr>
        <w:t>.</w:t>
      </w:r>
    </w:p>
    <w:p w14:paraId="79ABBEDC" w14:textId="77777777" w:rsidR="00802B38" w:rsidRPr="00D842F5" w:rsidRDefault="0073421F" w:rsidP="00E34CB4">
      <w:pPr>
        <w:numPr>
          <w:ilvl w:val="0"/>
          <w:numId w:val="197"/>
        </w:numPr>
        <w:tabs>
          <w:tab w:val="left" w:pos="5103"/>
        </w:tabs>
        <w:rPr>
          <w:rStyle w:val="BodyCopyText"/>
        </w:rPr>
      </w:pPr>
      <w:r w:rsidRPr="00D842F5">
        <w:rPr>
          <w:rStyle w:val="BodyCopyText"/>
        </w:rPr>
        <w:t xml:space="preserve">Direct the students to use </w:t>
      </w:r>
      <w:r w:rsidRPr="00D842F5">
        <w:rPr>
          <w:rStyle w:val="BodyCopyText"/>
          <w:b/>
          <w:bCs/>
          <w:i/>
          <w:iCs/>
        </w:rPr>
        <w:t>Form 1</w:t>
      </w:r>
      <w:r w:rsidR="00F178E3">
        <w:rPr>
          <w:rStyle w:val="BodyCopyText"/>
          <w:b/>
          <w:bCs/>
          <w:i/>
          <w:iCs/>
        </w:rPr>
        <w:t xml:space="preserve"> </w:t>
      </w:r>
      <w:r w:rsidRPr="00D842F5">
        <w:rPr>
          <w:rStyle w:val="BodyCopyText"/>
          <w:b/>
          <w:bCs/>
          <w:i/>
          <w:iCs/>
        </w:rPr>
        <w:t>Target Employers</w:t>
      </w:r>
      <w:r w:rsidR="00802B38" w:rsidRPr="00D842F5">
        <w:rPr>
          <w:rStyle w:val="BodyCopyText"/>
        </w:rPr>
        <w:t xml:space="preserve"> to record information about the employers </w:t>
      </w:r>
      <w:r w:rsidRPr="00D842F5">
        <w:rPr>
          <w:rStyle w:val="BodyCopyText"/>
        </w:rPr>
        <w:t xml:space="preserve">they have </w:t>
      </w:r>
      <w:r w:rsidR="00802B38" w:rsidRPr="00D842F5">
        <w:rPr>
          <w:rStyle w:val="BodyCopyText"/>
        </w:rPr>
        <w:t>decide to select</w:t>
      </w:r>
      <w:r w:rsidR="005F6EB7">
        <w:rPr>
          <w:rStyle w:val="BodyCopyText"/>
        </w:rPr>
        <w:t>.</w:t>
      </w:r>
    </w:p>
    <w:p w14:paraId="4CC5FC66" w14:textId="77777777" w:rsidR="00802B38" w:rsidRPr="00D842F5" w:rsidRDefault="0073421F" w:rsidP="00E34CB4">
      <w:pPr>
        <w:numPr>
          <w:ilvl w:val="1"/>
          <w:numId w:val="198"/>
        </w:numPr>
        <w:rPr>
          <w:rStyle w:val="BodyCopyText"/>
        </w:rPr>
      </w:pPr>
      <w:r w:rsidRPr="00D842F5">
        <w:rPr>
          <w:rStyle w:val="BodyCopyText"/>
        </w:rPr>
        <w:t xml:space="preserve">Verify </w:t>
      </w:r>
      <w:r w:rsidR="008735F4" w:rsidRPr="00D842F5">
        <w:rPr>
          <w:rStyle w:val="BodyCopyText"/>
        </w:rPr>
        <w:t xml:space="preserve">if </w:t>
      </w:r>
      <w:r w:rsidR="00802B38" w:rsidRPr="00D842F5">
        <w:rPr>
          <w:rStyle w:val="BodyCopyText"/>
        </w:rPr>
        <w:t>any of the employers currently have job vacancies or postings on their website and note it on the form</w:t>
      </w:r>
      <w:r w:rsidR="005F6EB7">
        <w:rPr>
          <w:rStyle w:val="BodyCopyText"/>
        </w:rPr>
        <w:t>.</w:t>
      </w:r>
    </w:p>
    <w:p w14:paraId="6270C645" w14:textId="77777777" w:rsidR="006E7A4C" w:rsidRPr="00D842F5" w:rsidRDefault="00802B38" w:rsidP="00E34CB4">
      <w:pPr>
        <w:numPr>
          <w:ilvl w:val="1"/>
          <w:numId w:val="198"/>
        </w:numPr>
        <w:rPr>
          <w:rStyle w:val="BodyCopyText"/>
        </w:rPr>
      </w:pPr>
      <w:r w:rsidRPr="00D842F5">
        <w:rPr>
          <w:rStyle w:val="BodyCopyText"/>
        </w:rPr>
        <w:t>Place the completed forms in your employment plan</w:t>
      </w:r>
      <w:r w:rsidR="005F6EB7">
        <w:rPr>
          <w:rStyle w:val="BodyCopyText"/>
        </w:rPr>
        <w:t>.</w:t>
      </w:r>
    </w:p>
    <w:p w14:paraId="1B733084" w14:textId="77777777" w:rsidR="008735F4" w:rsidRDefault="005F6EB7" w:rsidP="000B4149">
      <w:pPr>
        <w:pStyle w:val="SubHeading3"/>
      </w:pPr>
      <w:r>
        <w:t xml:space="preserve">5.2.2. </w:t>
      </w:r>
      <w:r w:rsidR="008735F4">
        <w:t>How to Make Connections</w:t>
      </w:r>
    </w:p>
    <w:p w14:paraId="2D18FD90" w14:textId="77777777" w:rsidR="008735F4" w:rsidRPr="00D842F5" w:rsidRDefault="008735F4" w:rsidP="008735F4">
      <w:pPr>
        <w:rPr>
          <w:rStyle w:val="BodyCopyText"/>
        </w:rPr>
      </w:pPr>
      <w:r w:rsidRPr="00D842F5">
        <w:rPr>
          <w:rStyle w:val="BodyCopyText"/>
        </w:rPr>
        <w:t xml:space="preserve">This section provides information and proven, time-tested suggestions on how to connect with prospective employers. </w:t>
      </w:r>
    </w:p>
    <w:p w14:paraId="32C44D56" w14:textId="77777777" w:rsidR="006E7A4C" w:rsidRDefault="005F6EB7" w:rsidP="00F5470E">
      <w:pPr>
        <w:pStyle w:val="SubHeading4"/>
        <w:rPr>
          <w:noProof/>
        </w:rPr>
      </w:pPr>
      <w:r>
        <w:t xml:space="preserve">5.2.2.1. </w:t>
      </w:r>
      <w:r w:rsidR="008735F4" w:rsidRPr="001348DC">
        <w:t>Network</w:t>
      </w:r>
      <w:r w:rsidR="008735F4" w:rsidRPr="004F4CE6">
        <w:rPr>
          <w:noProof/>
        </w:rPr>
        <w:t xml:space="preserve"> </w:t>
      </w:r>
    </w:p>
    <w:p w14:paraId="2FD7B5C8" w14:textId="77777777" w:rsidR="008735F4" w:rsidRPr="00D842F5" w:rsidRDefault="006620C0" w:rsidP="008735F4">
      <w:pPr>
        <w:rPr>
          <w:rStyle w:val="BodyCopyText"/>
        </w:rPr>
      </w:pPr>
      <w:r w:rsidRPr="00D842F5">
        <w:rPr>
          <w:rStyle w:val="BodyCopyText"/>
        </w:rPr>
        <w:t>Provides practical suggestions on how to build a proper and strong network of people and organizations that can help students identify job opportunities, and simultaneously, let people know they are looking for new opportunities.</w:t>
      </w:r>
    </w:p>
    <w:p w14:paraId="016595D2" w14:textId="77777777" w:rsidR="006620C0" w:rsidRPr="00D842F5" w:rsidRDefault="006620C0" w:rsidP="008735F4">
      <w:pPr>
        <w:rPr>
          <w:rStyle w:val="BodyCopyText"/>
        </w:rPr>
      </w:pPr>
      <w:r w:rsidRPr="00D842F5">
        <w:rPr>
          <w:rStyle w:val="BodyCopyText"/>
        </w:rPr>
        <w:t xml:space="preserve">Looks at traditional personal networking </w:t>
      </w:r>
      <w:r w:rsidR="00BE23D3" w:rsidRPr="00D842F5">
        <w:rPr>
          <w:rStyle w:val="BodyCopyText"/>
        </w:rPr>
        <w:t xml:space="preserve">channels </w:t>
      </w:r>
      <w:r w:rsidRPr="00D842F5">
        <w:rPr>
          <w:rStyle w:val="BodyCopyText"/>
        </w:rPr>
        <w:t xml:space="preserve">through to the use of </w:t>
      </w:r>
      <w:r w:rsidR="00BE23D3" w:rsidRPr="00D842F5">
        <w:rPr>
          <w:rStyle w:val="BodyCopyText"/>
        </w:rPr>
        <w:t xml:space="preserve">websites and </w:t>
      </w:r>
      <w:r w:rsidRPr="00D842F5">
        <w:rPr>
          <w:rStyle w:val="BodyCopyText"/>
        </w:rPr>
        <w:t>major social media platforms</w:t>
      </w:r>
      <w:r w:rsidR="00BE23D3" w:rsidRPr="00D842F5">
        <w:rPr>
          <w:rStyle w:val="BodyCopyText"/>
        </w:rPr>
        <w:t>.</w:t>
      </w:r>
      <w:r w:rsidRPr="00D842F5">
        <w:rPr>
          <w:rStyle w:val="BodyCopyText"/>
        </w:rPr>
        <w:t xml:space="preserve"> </w:t>
      </w:r>
    </w:p>
    <w:p w14:paraId="31315CCD" w14:textId="77777777" w:rsidR="00BE23D3" w:rsidRPr="0008212D" w:rsidRDefault="005F6EB7" w:rsidP="00F5470E">
      <w:pPr>
        <w:pStyle w:val="SubHeading4"/>
      </w:pPr>
      <w:r>
        <w:t xml:space="preserve">5.2.2.2. </w:t>
      </w:r>
      <w:r w:rsidR="00BE23D3" w:rsidRPr="0008212D">
        <w:t>Referrals and Introductions</w:t>
      </w:r>
    </w:p>
    <w:p w14:paraId="4DC1F133" w14:textId="77777777" w:rsidR="00BE23D3" w:rsidRPr="00D842F5" w:rsidRDefault="00BE23D3" w:rsidP="00BE23D3">
      <w:pPr>
        <w:rPr>
          <w:rStyle w:val="BodyCopyText"/>
        </w:rPr>
      </w:pPr>
      <w:r w:rsidRPr="00D842F5">
        <w:rPr>
          <w:rStyle w:val="BodyCopyText"/>
        </w:rPr>
        <w:t>Outlines how to effectively use referrals or introductions to extend one’s network.</w:t>
      </w:r>
    </w:p>
    <w:p w14:paraId="244F16DF" w14:textId="77777777" w:rsidR="00BE23D3" w:rsidRPr="001348DC" w:rsidRDefault="005F6EB7" w:rsidP="00F5470E">
      <w:pPr>
        <w:pStyle w:val="SubHeading4"/>
      </w:pPr>
      <w:r>
        <w:t xml:space="preserve">5.2.2.3. </w:t>
      </w:r>
      <w:r w:rsidR="00BE23D3">
        <w:t xml:space="preserve">Conduct Information </w:t>
      </w:r>
      <w:r w:rsidR="00BE23D3" w:rsidRPr="001348DC">
        <w:t>Interview</w:t>
      </w:r>
      <w:r w:rsidR="00BE23D3">
        <w:t>s</w:t>
      </w:r>
    </w:p>
    <w:p w14:paraId="092D2303" w14:textId="77777777" w:rsidR="008735F4" w:rsidRPr="00D842F5" w:rsidRDefault="00304078" w:rsidP="00BE23D3">
      <w:pPr>
        <w:rPr>
          <w:rStyle w:val="BodyCopyText"/>
        </w:rPr>
      </w:pPr>
      <w:r w:rsidRPr="00D842F5">
        <w:rPr>
          <w:rStyle w:val="BodyCopyText"/>
        </w:rPr>
        <w:t>Outlines the standards steps (the Do’s and Don’ts) for conducting information interviews – to assist students in gathering additional industry information.</w:t>
      </w:r>
    </w:p>
    <w:p w14:paraId="23A4CDD5" w14:textId="77777777" w:rsidR="004423A7" w:rsidRPr="001348DC" w:rsidRDefault="005F6EB7" w:rsidP="00F5470E">
      <w:pPr>
        <w:pStyle w:val="SubHeading4"/>
      </w:pPr>
      <w:r>
        <w:t xml:space="preserve">5.2.2.4. </w:t>
      </w:r>
      <w:r w:rsidR="004423A7" w:rsidRPr="001348DC">
        <w:t>Follow Up</w:t>
      </w:r>
    </w:p>
    <w:p w14:paraId="04793083" w14:textId="77777777" w:rsidR="00D842F5" w:rsidRDefault="004423A7" w:rsidP="00F178E3">
      <w:pPr>
        <w:rPr>
          <w:rStyle w:val="BodyCopyText"/>
        </w:rPr>
      </w:pPr>
      <w:r w:rsidRPr="00D842F5">
        <w:rPr>
          <w:rStyle w:val="BodyCopyText"/>
        </w:rPr>
        <w:t>Outlines the proper etiquette and strategy for staying in touch with people</w:t>
      </w:r>
    </w:p>
    <w:p w14:paraId="3846B3AF" w14:textId="77777777" w:rsidR="00274452" w:rsidRPr="00D842F5" w:rsidRDefault="005F6EB7" w:rsidP="00F5470E">
      <w:pPr>
        <w:pStyle w:val="SubHeading4"/>
        <w:rPr>
          <w:rStyle w:val="BodyCopyText"/>
        </w:rPr>
      </w:pPr>
      <w:r>
        <w:t xml:space="preserve">5.2.2.5. </w:t>
      </w:r>
      <w:r w:rsidR="00274452" w:rsidRPr="00D842F5">
        <w:rPr>
          <w:rStyle w:val="BodyCopyText"/>
        </w:rPr>
        <w:t>Learning Activity 2</w:t>
      </w:r>
      <w:r w:rsidR="004F5A31">
        <w:rPr>
          <w:rStyle w:val="BodyCopyText"/>
        </w:rPr>
        <w:t xml:space="preserve"> </w:t>
      </w:r>
      <w:r w:rsidR="00274452" w:rsidRPr="00D842F5">
        <w:rPr>
          <w:rStyle w:val="BodyCopyText"/>
        </w:rPr>
        <w:t xml:space="preserve">Identify People in your Network for your </w:t>
      </w:r>
      <w:r w:rsidR="00F178E3">
        <w:rPr>
          <w:rStyle w:val="BodyCopyText"/>
        </w:rPr>
        <w:br/>
      </w:r>
      <w:r w:rsidR="00274452" w:rsidRPr="00D842F5">
        <w:rPr>
          <w:rStyle w:val="BodyCopyText"/>
        </w:rPr>
        <w:t>Employment Plan</w:t>
      </w:r>
    </w:p>
    <w:p w14:paraId="0B680CDB" w14:textId="77777777" w:rsidR="00274452" w:rsidRDefault="00274452" w:rsidP="00294831">
      <w:pPr>
        <w:pStyle w:val="BodyCopyITALICS"/>
      </w:pPr>
      <w:r>
        <w:t>Instructions</w:t>
      </w:r>
    </w:p>
    <w:p w14:paraId="31C1DD97" w14:textId="77777777" w:rsidR="004423A7" w:rsidRPr="00D842F5" w:rsidRDefault="006D2A10" w:rsidP="00E34CB4">
      <w:pPr>
        <w:numPr>
          <w:ilvl w:val="0"/>
          <w:numId w:val="27"/>
        </w:numPr>
        <w:ind w:left="924" w:hanging="357"/>
        <w:rPr>
          <w:rStyle w:val="BodyCopyText"/>
        </w:rPr>
      </w:pPr>
      <w:r w:rsidRPr="00D842F5">
        <w:rPr>
          <w:rStyle w:val="BodyCopyText"/>
        </w:rPr>
        <w:t>Ask the students to c</w:t>
      </w:r>
      <w:r w:rsidR="004423A7" w:rsidRPr="00D842F5">
        <w:rPr>
          <w:rStyle w:val="BodyCopyText"/>
        </w:rPr>
        <w:t xml:space="preserve">reate a </w:t>
      </w:r>
      <w:r w:rsidRPr="00D842F5">
        <w:rPr>
          <w:rStyle w:val="BodyCopyText"/>
        </w:rPr>
        <w:t>l</w:t>
      </w:r>
      <w:r w:rsidR="004423A7" w:rsidRPr="00D842F5">
        <w:rPr>
          <w:rStyle w:val="BodyCopyText"/>
        </w:rPr>
        <w:t xml:space="preserve">ist of </w:t>
      </w:r>
      <w:r w:rsidRPr="00D842F5">
        <w:rPr>
          <w:rStyle w:val="BodyCopyText"/>
        </w:rPr>
        <w:t xml:space="preserve">all of the people they know – </w:t>
      </w:r>
      <w:r w:rsidR="0074299C" w:rsidRPr="00D842F5">
        <w:rPr>
          <w:rStyle w:val="BodyCopyText"/>
        </w:rPr>
        <w:t xml:space="preserve">in other words, </w:t>
      </w:r>
      <w:r w:rsidRPr="00D842F5">
        <w:rPr>
          <w:rStyle w:val="BodyCopyText"/>
        </w:rPr>
        <w:t>their Contacts</w:t>
      </w:r>
      <w:r w:rsidR="004423A7" w:rsidRPr="00D842F5">
        <w:rPr>
          <w:rStyle w:val="BodyCopyText"/>
        </w:rPr>
        <w:t>/Networks</w:t>
      </w:r>
      <w:r w:rsidR="005F6EB7">
        <w:rPr>
          <w:rStyle w:val="BodyCopyText"/>
        </w:rPr>
        <w:t>.</w:t>
      </w:r>
      <w:r w:rsidR="004423A7" w:rsidRPr="00D842F5">
        <w:rPr>
          <w:rStyle w:val="BodyCopyText"/>
        </w:rPr>
        <w:t xml:space="preserve"> </w:t>
      </w:r>
    </w:p>
    <w:p w14:paraId="755EADE3" w14:textId="77777777" w:rsidR="004423A7" w:rsidRPr="00D842F5" w:rsidRDefault="0074299C" w:rsidP="00E34CB4">
      <w:pPr>
        <w:numPr>
          <w:ilvl w:val="1"/>
          <w:numId w:val="27"/>
        </w:numPr>
        <w:ind w:left="1259" w:hanging="357"/>
        <w:rPr>
          <w:rStyle w:val="BodyCopyText"/>
        </w:rPr>
      </w:pPr>
      <w:r w:rsidRPr="00D842F5">
        <w:rPr>
          <w:rStyle w:val="BodyCopyText"/>
        </w:rPr>
        <w:t xml:space="preserve">Explain that the </w:t>
      </w:r>
      <w:r w:rsidR="004423A7" w:rsidRPr="00D842F5">
        <w:rPr>
          <w:rStyle w:val="BodyCopyText"/>
        </w:rPr>
        <w:t xml:space="preserve">output of this exercise will become a key </w:t>
      </w:r>
      <w:r w:rsidR="00F5431A" w:rsidRPr="00D842F5">
        <w:rPr>
          <w:rStyle w:val="BodyCopyText"/>
        </w:rPr>
        <w:t>component</w:t>
      </w:r>
      <w:r w:rsidR="004423A7" w:rsidRPr="00D842F5">
        <w:rPr>
          <w:rStyle w:val="BodyCopyText"/>
        </w:rPr>
        <w:t xml:space="preserve"> of </w:t>
      </w:r>
      <w:r w:rsidRPr="00D842F5">
        <w:rPr>
          <w:rStyle w:val="BodyCopyText"/>
        </w:rPr>
        <w:t xml:space="preserve">their </w:t>
      </w:r>
      <w:r w:rsidR="004423A7" w:rsidRPr="00D842F5">
        <w:rPr>
          <w:rStyle w:val="BodyCopyText"/>
        </w:rPr>
        <w:t>personal employment plan</w:t>
      </w:r>
      <w:r w:rsidR="005F6EB7">
        <w:rPr>
          <w:rStyle w:val="BodyCopyText"/>
        </w:rPr>
        <w:t>.</w:t>
      </w:r>
    </w:p>
    <w:p w14:paraId="4C41DAF8" w14:textId="77777777" w:rsidR="004423A7" w:rsidRPr="00D842F5" w:rsidRDefault="0074299C" w:rsidP="00E34CB4">
      <w:pPr>
        <w:numPr>
          <w:ilvl w:val="0"/>
          <w:numId w:val="27"/>
        </w:numPr>
        <w:ind w:left="924" w:hanging="357"/>
        <w:rPr>
          <w:rStyle w:val="BodyCopyText"/>
        </w:rPr>
      </w:pPr>
      <w:r w:rsidRPr="00D842F5">
        <w:rPr>
          <w:rStyle w:val="BodyCopyText"/>
        </w:rPr>
        <w:t xml:space="preserve">Suggest they use </w:t>
      </w:r>
      <w:r w:rsidR="004423A7" w:rsidRPr="00D842F5">
        <w:rPr>
          <w:rStyle w:val="BodyCopyText"/>
        </w:rPr>
        <w:t xml:space="preserve">the following to help jog </w:t>
      </w:r>
      <w:r w:rsidRPr="00D842F5">
        <w:rPr>
          <w:rStyle w:val="BodyCopyText"/>
        </w:rPr>
        <w:t xml:space="preserve">their </w:t>
      </w:r>
      <w:r w:rsidR="004423A7" w:rsidRPr="00D842F5">
        <w:rPr>
          <w:rStyle w:val="BodyCopyText"/>
        </w:rPr>
        <w:t>memory</w:t>
      </w:r>
      <w:r w:rsidRPr="00D842F5">
        <w:rPr>
          <w:rStyle w:val="BodyCopyText"/>
        </w:rPr>
        <w:t>,</w:t>
      </w:r>
      <w:r w:rsidR="004423A7" w:rsidRPr="00D842F5">
        <w:rPr>
          <w:rStyle w:val="BodyCopyText"/>
        </w:rPr>
        <w:t xml:space="preserve"> and group the names </w:t>
      </w:r>
      <w:r w:rsidRPr="00D842F5">
        <w:rPr>
          <w:rStyle w:val="BodyCopyText"/>
        </w:rPr>
        <w:t xml:space="preserve">they </w:t>
      </w:r>
      <w:r w:rsidR="004423A7" w:rsidRPr="00D842F5">
        <w:rPr>
          <w:rStyle w:val="BodyCopyText"/>
        </w:rPr>
        <w:t>identify by:</w:t>
      </w:r>
    </w:p>
    <w:p w14:paraId="157A3F87" w14:textId="77777777" w:rsidR="004423A7" w:rsidRPr="00D842F5" w:rsidRDefault="004423A7" w:rsidP="00E34CB4">
      <w:pPr>
        <w:numPr>
          <w:ilvl w:val="1"/>
          <w:numId w:val="27"/>
        </w:numPr>
        <w:ind w:left="1259" w:hanging="357"/>
        <w:rPr>
          <w:rStyle w:val="BodyCopyText"/>
        </w:rPr>
      </w:pPr>
      <w:r w:rsidRPr="00D842F5">
        <w:rPr>
          <w:rStyle w:val="BodyCopyText"/>
          <w:b/>
          <w:bCs/>
          <w:i/>
          <w:iCs/>
        </w:rPr>
        <w:t>Employment related contacts:</w:t>
      </w:r>
      <w:r w:rsidRPr="00D842F5">
        <w:rPr>
          <w:rStyle w:val="BodyCopyText"/>
        </w:rPr>
        <w:t xml:space="preserve"> owners and managers of companies </w:t>
      </w:r>
      <w:r w:rsidR="0092402B" w:rsidRPr="00D842F5">
        <w:rPr>
          <w:rStyle w:val="BodyCopyText"/>
        </w:rPr>
        <w:t xml:space="preserve">they </w:t>
      </w:r>
      <w:r w:rsidRPr="00D842F5">
        <w:rPr>
          <w:rStyle w:val="BodyCopyText"/>
        </w:rPr>
        <w:t xml:space="preserve">have worked for (current and previously), owners of other businesses </w:t>
      </w:r>
      <w:r w:rsidR="0092402B" w:rsidRPr="00D842F5">
        <w:rPr>
          <w:rStyle w:val="BodyCopyText"/>
        </w:rPr>
        <w:t xml:space="preserve">they </w:t>
      </w:r>
      <w:r w:rsidRPr="00D842F5">
        <w:rPr>
          <w:rStyle w:val="BodyCopyText"/>
        </w:rPr>
        <w:t xml:space="preserve">know or have met, supervisors </w:t>
      </w:r>
      <w:r w:rsidR="0092402B" w:rsidRPr="00D842F5">
        <w:rPr>
          <w:rStyle w:val="BodyCopyText"/>
        </w:rPr>
        <w:t xml:space="preserve">they </w:t>
      </w:r>
      <w:r w:rsidRPr="00D842F5">
        <w:rPr>
          <w:rStyle w:val="BodyCopyText"/>
        </w:rPr>
        <w:t>reported to, current and previous co-workers</w:t>
      </w:r>
      <w:r w:rsidR="005F6EB7">
        <w:rPr>
          <w:rStyle w:val="BodyCopyText"/>
        </w:rPr>
        <w:t>.</w:t>
      </w:r>
      <w:r w:rsidRPr="00D842F5">
        <w:rPr>
          <w:rStyle w:val="BodyCopyText"/>
        </w:rPr>
        <w:t xml:space="preserve"> </w:t>
      </w:r>
    </w:p>
    <w:p w14:paraId="0DE3D2F2" w14:textId="77777777" w:rsidR="004423A7" w:rsidRPr="00D842F5" w:rsidRDefault="004423A7" w:rsidP="00E34CB4">
      <w:pPr>
        <w:numPr>
          <w:ilvl w:val="1"/>
          <w:numId w:val="27"/>
        </w:numPr>
        <w:ind w:left="1259" w:hanging="357"/>
        <w:rPr>
          <w:rStyle w:val="BodyCopyText"/>
        </w:rPr>
      </w:pPr>
      <w:r w:rsidRPr="00D842F5">
        <w:rPr>
          <w:rStyle w:val="BodyCopyText"/>
          <w:b/>
          <w:bCs/>
          <w:i/>
          <w:iCs/>
        </w:rPr>
        <w:t>Personal contacts:</w:t>
      </w:r>
      <w:r w:rsidRPr="00D842F5">
        <w:rPr>
          <w:rStyle w:val="BodyCopyText"/>
        </w:rPr>
        <w:t xml:space="preserve"> immediate family, relatives, friends, neighbors, school friends, spiritual leaders, Elders, community members</w:t>
      </w:r>
      <w:r w:rsidR="005F6EB7">
        <w:rPr>
          <w:rStyle w:val="BodyCopyText"/>
        </w:rPr>
        <w:t>.</w:t>
      </w:r>
    </w:p>
    <w:p w14:paraId="78204A87" w14:textId="77777777" w:rsidR="004423A7" w:rsidRPr="00D842F5" w:rsidRDefault="004423A7" w:rsidP="00E34CB4">
      <w:pPr>
        <w:numPr>
          <w:ilvl w:val="1"/>
          <w:numId w:val="27"/>
        </w:numPr>
        <w:ind w:left="1259" w:hanging="357"/>
        <w:rPr>
          <w:rStyle w:val="BodyCopyText"/>
        </w:rPr>
      </w:pPr>
      <w:r w:rsidRPr="00D842F5">
        <w:rPr>
          <w:rStyle w:val="BodyCopyText"/>
          <w:b/>
          <w:bCs/>
          <w:i/>
          <w:iCs/>
        </w:rPr>
        <w:t>Acquaintances:</w:t>
      </w:r>
      <w:r w:rsidRPr="00D842F5">
        <w:rPr>
          <w:rStyle w:val="BodyCopyText"/>
        </w:rPr>
        <w:t xml:space="preserve"> teachers, doctors, lawyers, accountants, coaches, teammates on sports teams, members of social clubs or special interest groups, community leaders</w:t>
      </w:r>
      <w:r w:rsidR="005F6EB7">
        <w:rPr>
          <w:rStyle w:val="BodyCopyText"/>
        </w:rPr>
        <w:t>.</w:t>
      </w:r>
    </w:p>
    <w:p w14:paraId="09D81B3A" w14:textId="77777777" w:rsidR="004423A7" w:rsidRPr="00D842F5" w:rsidRDefault="0092402B" w:rsidP="00E34CB4">
      <w:pPr>
        <w:numPr>
          <w:ilvl w:val="0"/>
          <w:numId w:val="27"/>
        </w:numPr>
        <w:ind w:left="924" w:hanging="357"/>
        <w:rPr>
          <w:rStyle w:val="BodyCopyText"/>
        </w:rPr>
      </w:pPr>
      <w:r w:rsidRPr="00D842F5">
        <w:rPr>
          <w:rStyle w:val="BodyCopyText"/>
        </w:rPr>
        <w:t xml:space="preserve">Direct students to use </w:t>
      </w:r>
      <w:r w:rsidRPr="00D842F5">
        <w:rPr>
          <w:rStyle w:val="BodyCopyText"/>
          <w:b/>
          <w:bCs/>
        </w:rPr>
        <w:t xml:space="preserve">Form </w:t>
      </w:r>
      <w:r w:rsidR="00F5431A" w:rsidRPr="00D842F5">
        <w:rPr>
          <w:rStyle w:val="BodyCopyText"/>
          <w:b/>
          <w:bCs/>
        </w:rPr>
        <w:t>2</w:t>
      </w:r>
      <w:r w:rsidR="004F5A31">
        <w:rPr>
          <w:rStyle w:val="BodyCopyText"/>
          <w:b/>
          <w:bCs/>
        </w:rPr>
        <w:t xml:space="preserve"> </w:t>
      </w:r>
      <w:r w:rsidRPr="00D842F5">
        <w:rPr>
          <w:rStyle w:val="BodyCopyText"/>
          <w:b/>
          <w:bCs/>
        </w:rPr>
        <w:t>List of Contacts/Network</w:t>
      </w:r>
      <w:r w:rsidR="004423A7" w:rsidRPr="00D842F5">
        <w:rPr>
          <w:rStyle w:val="BodyCopyText"/>
        </w:rPr>
        <w:t xml:space="preserve"> to create a formal record of names under the three categories</w:t>
      </w:r>
      <w:r w:rsidR="005F6EB7">
        <w:rPr>
          <w:rStyle w:val="BodyCopyText"/>
        </w:rPr>
        <w:t>.</w:t>
      </w:r>
    </w:p>
    <w:p w14:paraId="42992F0D" w14:textId="77777777" w:rsidR="004423A7" w:rsidRPr="00D842F5" w:rsidRDefault="004423A7" w:rsidP="00E34CB4">
      <w:pPr>
        <w:numPr>
          <w:ilvl w:val="0"/>
          <w:numId w:val="27"/>
        </w:numPr>
        <w:ind w:left="924" w:hanging="357"/>
        <w:rPr>
          <w:rStyle w:val="BodyCopyText"/>
        </w:rPr>
      </w:pPr>
      <w:r w:rsidRPr="00D842F5">
        <w:rPr>
          <w:rStyle w:val="BodyCopyText"/>
        </w:rPr>
        <w:t xml:space="preserve">When </w:t>
      </w:r>
      <w:r w:rsidR="0092402B" w:rsidRPr="00D842F5">
        <w:rPr>
          <w:rStyle w:val="BodyCopyText"/>
        </w:rPr>
        <w:t xml:space="preserve">they </w:t>
      </w:r>
      <w:r w:rsidRPr="00D842F5">
        <w:rPr>
          <w:rStyle w:val="BodyCopyText"/>
        </w:rPr>
        <w:t xml:space="preserve">have completed </w:t>
      </w:r>
      <w:r w:rsidR="0092402B" w:rsidRPr="00D842F5">
        <w:rPr>
          <w:rStyle w:val="BodyCopyText"/>
        </w:rPr>
        <w:t xml:space="preserve">their </w:t>
      </w:r>
      <w:r w:rsidRPr="00D842F5">
        <w:rPr>
          <w:rStyle w:val="BodyCopyText"/>
        </w:rPr>
        <w:t xml:space="preserve">list, pair up </w:t>
      </w:r>
      <w:r w:rsidR="0092402B" w:rsidRPr="00D842F5">
        <w:rPr>
          <w:rStyle w:val="BodyCopyText"/>
        </w:rPr>
        <w:t xml:space="preserve">students </w:t>
      </w:r>
      <w:r w:rsidRPr="00D842F5">
        <w:rPr>
          <w:rStyle w:val="BodyCopyText"/>
        </w:rPr>
        <w:t xml:space="preserve">with a classmate and </w:t>
      </w:r>
      <w:r w:rsidR="0092402B" w:rsidRPr="00D842F5">
        <w:rPr>
          <w:rStyle w:val="BodyCopyText"/>
        </w:rPr>
        <w:t xml:space="preserve">have them </w:t>
      </w:r>
      <w:r w:rsidRPr="00D842F5">
        <w:rPr>
          <w:rStyle w:val="BodyCopyText"/>
        </w:rPr>
        <w:t xml:space="preserve">compare </w:t>
      </w:r>
      <w:r w:rsidR="0092402B" w:rsidRPr="00D842F5">
        <w:rPr>
          <w:rStyle w:val="BodyCopyText"/>
        </w:rPr>
        <w:t xml:space="preserve">their </w:t>
      </w:r>
      <w:r w:rsidRPr="00D842F5">
        <w:rPr>
          <w:rStyle w:val="BodyCopyText"/>
        </w:rPr>
        <w:t>respective lists</w:t>
      </w:r>
      <w:r w:rsidR="005F6EB7">
        <w:rPr>
          <w:rStyle w:val="BodyCopyText"/>
        </w:rPr>
        <w:t>.</w:t>
      </w:r>
    </w:p>
    <w:p w14:paraId="09AEDB4B" w14:textId="77777777" w:rsidR="004423A7" w:rsidRPr="00D842F5" w:rsidRDefault="004423A7" w:rsidP="00E34CB4">
      <w:pPr>
        <w:numPr>
          <w:ilvl w:val="1"/>
          <w:numId w:val="27"/>
        </w:numPr>
        <w:ind w:left="1259" w:hanging="357"/>
        <w:rPr>
          <w:rStyle w:val="BodyCopyText"/>
        </w:rPr>
      </w:pPr>
      <w:r w:rsidRPr="00D842F5">
        <w:rPr>
          <w:rStyle w:val="BodyCopyText"/>
        </w:rPr>
        <w:t xml:space="preserve">Determine if there are categories and/or types of contacts the other person has that might be worth adding to </w:t>
      </w:r>
      <w:r w:rsidR="0092402B" w:rsidRPr="00D842F5">
        <w:rPr>
          <w:rStyle w:val="BodyCopyText"/>
        </w:rPr>
        <w:t xml:space="preserve">their own </w:t>
      </w:r>
      <w:r w:rsidRPr="00D842F5">
        <w:rPr>
          <w:rStyle w:val="BodyCopyText"/>
        </w:rPr>
        <w:t>respective lists</w:t>
      </w:r>
      <w:r w:rsidR="005F6EB7">
        <w:rPr>
          <w:rStyle w:val="BodyCopyText"/>
        </w:rPr>
        <w:t>.</w:t>
      </w:r>
    </w:p>
    <w:p w14:paraId="141F905C" w14:textId="77777777" w:rsidR="004423A7" w:rsidRPr="00D842F5" w:rsidRDefault="004423A7" w:rsidP="00E34CB4">
      <w:pPr>
        <w:numPr>
          <w:ilvl w:val="1"/>
          <w:numId w:val="27"/>
        </w:numPr>
        <w:ind w:left="1259" w:hanging="357"/>
        <w:rPr>
          <w:rStyle w:val="BodyCopyText"/>
        </w:rPr>
      </w:pPr>
      <w:r w:rsidRPr="00D842F5">
        <w:rPr>
          <w:rStyle w:val="BodyCopyText"/>
        </w:rPr>
        <w:t xml:space="preserve">Use </w:t>
      </w:r>
      <w:r w:rsidR="0092402B" w:rsidRPr="00D842F5">
        <w:rPr>
          <w:rStyle w:val="BodyCopyText"/>
        </w:rPr>
        <w:t>social</w:t>
      </w:r>
      <w:r w:rsidR="00542985" w:rsidRPr="00D842F5">
        <w:rPr>
          <w:rStyle w:val="BodyCopyText"/>
        </w:rPr>
        <w:t xml:space="preserve"> and</w:t>
      </w:r>
      <w:r w:rsidR="0092402B" w:rsidRPr="00D842F5">
        <w:rPr>
          <w:rStyle w:val="BodyCopyText"/>
        </w:rPr>
        <w:t xml:space="preserve"> networking </w:t>
      </w:r>
      <w:r w:rsidRPr="00D842F5">
        <w:rPr>
          <w:rStyle w:val="BodyCopyText"/>
        </w:rPr>
        <w:t xml:space="preserve">sites like LinkedIn and Facebook to identify any additional connections to add to </w:t>
      </w:r>
      <w:r w:rsidR="00542985" w:rsidRPr="00D842F5">
        <w:rPr>
          <w:rStyle w:val="BodyCopyText"/>
        </w:rPr>
        <w:t>their L</w:t>
      </w:r>
      <w:r w:rsidRPr="00D842F5">
        <w:rPr>
          <w:rStyle w:val="BodyCopyText"/>
        </w:rPr>
        <w:t>ist of Contacts/Network</w:t>
      </w:r>
      <w:r w:rsidR="005F6EB7">
        <w:rPr>
          <w:rStyle w:val="BodyCopyText"/>
        </w:rPr>
        <w:t>.</w:t>
      </w:r>
    </w:p>
    <w:p w14:paraId="19F1D12C" w14:textId="77777777" w:rsidR="004423A7" w:rsidRPr="00D842F5" w:rsidRDefault="004423A7" w:rsidP="00E34CB4">
      <w:pPr>
        <w:numPr>
          <w:ilvl w:val="1"/>
          <w:numId w:val="27"/>
        </w:numPr>
        <w:ind w:left="1259" w:hanging="357"/>
        <w:rPr>
          <w:rStyle w:val="BodyCopyText"/>
        </w:rPr>
      </w:pPr>
      <w:r w:rsidRPr="00D842F5">
        <w:rPr>
          <w:rStyle w:val="BodyCopyText"/>
        </w:rPr>
        <w:t xml:space="preserve">Place the completed form in </w:t>
      </w:r>
      <w:r w:rsidR="0074299C" w:rsidRPr="00D842F5">
        <w:rPr>
          <w:rStyle w:val="BodyCopyText"/>
        </w:rPr>
        <w:t xml:space="preserve">their </w:t>
      </w:r>
      <w:r w:rsidRPr="00D842F5">
        <w:rPr>
          <w:rStyle w:val="BodyCopyText"/>
        </w:rPr>
        <w:t>employment plan</w:t>
      </w:r>
      <w:r w:rsidR="005F6EB7">
        <w:rPr>
          <w:rStyle w:val="BodyCopyText"/>
        </w:rPr>
        <w:t>.</w:t>
      </w:r>
    </w:p>
    <w:p w14:paraId="6CF23DDA" w14:textId="77777777" w:rsidR="00542985" w:rsidRDefault="005F6EB7" w:rsidP="000B4149">
      <w:pPr>
        <w:pStyle w:val="SubHeading3"/>
      </w:pPr>
      <w:r>
        <w:t xml:space="preserve">5.2.3. </w:t>
      </w:r>
      <w:r w:rsidR="00542985">
        <w:t>The Three Ps to Job Searching</w:t>
      </w:r>
    </w:p>
    <w:p w14:paraId="243BCF3B" w14:textId="77777777" w:rsidR="00542985" w:rsidRPr="00D842F5" w:rsidRDefault="00542985" w:rsidP="00294831">
      <w:pPr>
        <w:pStyle w:val="BodyCopyITALICS"/>
      </w:pPr>
      <w:r w:rsidRPr="00D842F5">
        <w:t>Positive, Patience, and Perseverance</w:t>
      </w:r>
    </w:p>
    <w:p w14:paraId="2589C7CD" w14:textId="77777777" w:rsidR="00542985" w:rsidRPr="00D842F5" w:rsidRDefault="008C197F" w:rsidP="00542985">
      <w:pPr>
        <w:rPr>
          <w:rStyle w:val="BodyCopyText"/>
        </w:rPr>
      </w:pPr>
      <w:r w:rsidRPr="00D842F5">
        <w:rPr>
          <w:rStyle w:val="BodyCopyText"/>
        </w:rPr>
        <w:t xml:space="preserve">This section highlights the need to remain as positive as humanly possible during a job search.  Instructors should emphasize that </w:t>
      </w:r>
      <w:r w:rsidR="00542985" w:rsidRPr="00D842F5">
        <w:rPr>
          <w:rStyle w:val="BodyCopyText"/>
        </w:rPr>
        <w:t xml:space="preserve">searching for work takes time (sometimes lots of it), and it can be challenging and stressful.  </w:t>
      </w:r>
    </w:p>
    <w:p w14:paraId="31C2D43F" w14:textId="77777777" w:rsidR="00542985" w:rsidRPr="00D842F5" w:rsidRDefault="008C197F" w:rsidP="008C197F">
      <w:pPr>
        <w:rPr>
          <w:rStyle w:val="BodyCopyText"/>
        </w:rPr>
      </w:pPr>
      <w:r w:rsidRPr="00D842F5">
        <w:rPr>
          <w:rStyle w:val="BodyCopyText"/>
        </w:rPr>
        <w:t>Remind students that i</w:t>
      </w:r>
      <w:r w:rsidR="00542985" w:rsidRPr="00D842F5">
        <w:rPr>
          <w:rStyle w:val="BodyCopyText"/>
        </w:rPr>
        <w:t>t’s important to stay positive and try to avoid becoming discouraged</w:t>
      </w:r>
    </w:p>
    <w:p w14:paraId="1A554763" w14:textId="77777777" w:rsidR="00304078" w:rsidRPr="00D842F5" w:rsidRDefault="008C197F" w:rsidP="00542985">
      <w:pPr>
        <w:rPr>
          <w:rStyle w:val="BodyCopyText"/>
        </w:rPr>
      </w:pPr>
      <w:r w:rsidRPr="00D842F5">
        <w:rPr>
          <w:rStyle w:val="BodyCopyText"/>
        </w:rPr>
        <w:t>Emphasize that fact that d</w:t>
      </w:r>
      <w:r w:rsidR="00542985" w:rsidRPr="00D842F5">
        <w:rPr>
          <w:rStyle w:val="BodyCopyText"/>
        </w:rPr>
        <w:t>epending on the conditions of the job market and the industry, it is not unusual for it to take a few months, even a year, to find a job</w:t>
      </w:r>
      <w:r w:rsidR="007F7B0D" w:rsidRPr="00D842F5">
        <w:rPr>
          <w:rStyle w:val="BodyCopyText"/>
        </w:rPr>
        <w:t>, and that it is very, very normal to hear more then a few N</w:t>
      </w:r>
      <w:r w:rsidR="00874767" w:rsidRPr="00D842F5">
        <w:rPr>
          <w:rStyle w:val="BodyCopyText"/>
        </w:rPr>
        <w:t>O</w:t>
      </w:r>
      <w:r w:rsidR="007F7B0D" w:rsidRPr="00D842F5">
        <w:rPr>
          <w:rStyle w:val="BodyCopyText"/>
        </w:rPr>
        <w:t>s before getting that big YES!</w:t>
      </w:r>
    </w:p>
    <w:p w14:paraId="54A053EA" w14:textId="77777777" w:rsidR="00F178E3" w:rsidRDefault="00F178E3">
      <w:pPr>
        <w:rPr>
          <w:rFonts w:eastAsiaTheme="majorEastAsia" w:cstheme="majorBidi"/>
          <w:b/>
          <w:i/>
          <w:noProof/>
          <w:szCs w:val="28"/>
        </w:rPr>
      </w:pPr>
      <w:r>
        <w:br w:type="page"/>
      </w:r>
    </w:p>
    <w:p w14:paraId="25C025A1" w14:textId="77777777" w:rsidR="007F7B0D" w:rsidRPr="001B6DDB" w:rsidRDefault="005F6EB7" w:rsidP="000B4149">
      <w:pPr>
        <w:pStyle w:val="SubHeading3"/>
      </w:pPr>
      <w:r>
        <w:t xml:space="preserve">5.2.4. </w:t>
      </w:r>
      <w:r w:rsidR="007F7B0D" w:rsidRPr="001B6DDB">
        <w:t>Job Postings, and Ads</w:t>
      </w:r>
    </w:p>
    <w:p w14:paraId="5770615C" w14:textId="77777777" w:rsidR="007F7B0D" w:rsidRPr="00D842F5" w:rsidRDefault="001B6DDB" w:rsidP="007F7B0D">
      <w:pPr>
        <w:rPr>
          <w:rStyle w:val="BodyCopyText"/>
        </w:rPr>
      </w:pPr>
      <w:r w:rsidRPr="00D842F5">
        <w:rPr>
          <w:rStyle w:val="BodyCopyText"/>
        </w:rPr>
        <w:t xml:space="preserve">This section introduces the students to job postings, and in particular, the need to properly read, analyze and understand what is being asked for in a job advertisement.  Not properly addressing the requirements in a posting can significantly diminish, if not completely eliminate a person from getting an interview.  </w:t>
      </w:r>
      <w:r w:rsidR="006854A5" w:rsidRPr="00D842F5">
        <w:rPr>
          <w:rStyle w:val="BodyCopyText"/>
        </w:rPr>
        <w:t xml:space="preserve">Research shows that </w:t>
      </w:r>
      <w:r w:rsidR="007F7B0D" w:rsidRPr="00D842F5">
        <w:rPr>
          <w:rStyle w:val="BodyCopyText"/>
        </w:rPr>
        <w:t xml:space="preserve">less than 5 percent of the people who applied </w:t>
      </w:r>
      <w:r w:rsidR="006854A5" w:rsidRPr="00D842F5">
        <w:rPr>
          <w:rStyle w:val="BodyCopyText"/>
        </w:rPr>
        <w:t xml:space="preserve">for a job </w:t>
      </w:r>
      <w:r w:rsidR="007F7B0D" w:rsidRPr="00D842F5">
        <w:rPr>
          <w:rStyle w:val="BodyCopyText"/>
        </w:rPr>
        <w:t xml:space="preserve">get an interview. </w:t>
      </w:r>
    </w:p>
    <w:p w14:paraId="0D53F864" w14:textId="77777777" w:rsidR="007F7B0D" w:rsidRPr="001B6DDB" w:rsidRDefault="005F6EB7" w:rsidP="00F5470E">
      <w:pPr>
        <w:pStyle w:val="SubHeading4"/>
      </w:pPr>
      <w:r>
        <w:t xml:space="preserve">5.2.4.1. </w:t>
      </w:r>
      <w:r w:rsidR="007F7B0D" w:rsidRPr="001B6DDB">
        <w:t>Important Sources of Information</w:t>
      </w:r>
    </w:p>
    <w:p w14:paraId="696CD25E" w14:textId="77777777" w:rsidR="007F7B0D" w:rsidRPr="00D842F5" w:rsidRDefault="006854A5" w:rsidP="007F7B0D">
      <w:pPr>
        <w:rPr>
          <w:rStyle w:val="BodyCopyText"/>
        </w:rPr>
      </w:pPr>
      <w:r w:rsidRPr="00D842F5">
        <w:rPr>
          <w:rStyle w:val="BodyCopyText"/>
        </w:rPr>
        <w:t>This section describes what is most often contained in a job posting</w:t>
      </w:r>
      <w:r w:rsidR="00E938C1" w:rsidRPr="00D842F5">
        <w:rPr>
          <w:rStyle w:val="BodyCopyText"/>
        </w:rPr>
        <w:t xml:space="preserve">.  </w:t>
      </w:r>
    </w:p>
    <w:p w14:paraId="0ECF4947" w14:textId="77777777" w:rsidR="00E938C1" w:rsidRDefault="005F6EB7" w:rsidP="00F5470E">
      <w:pPr>
        <w:pStyle w:val="SubHeading4"/>
      </w:pPr>
      <w:r>
        <w:t xml:space="preserve">5.2.4.2. </w:t>
      </w:r>
      <w:r w:rsidR="00E938C1">
        <w:t>Ideal Candidates</w:t>
      </w:r>
    </w:p>
    <w:p w14:paraId="413AD633" w14:textId="77777777" w:rsidR="00E938C1" w:rsidRPr="00D842F5" w:rsidRDefault="00E938C1" w:rsidP="00E938C1">
      <w:pPr>
        <w:rPr>
          <w:rStyle w:val="BodyCopyText"/>
        </w:rPr>
      </w:pPr>
      <w:r w:rsidRPr="00D842F5">
        <w:rPr>
          <w:rStyle w:val="BodyCopyText"/>
        </w:rPr>
        <w:t>This section explains the perspective a posting is usually written from, and how a student should read and interpret the document.</w:t>
      </w:r>
    </w:p>
    <w:p w14:paraId="09383F38" w14:textId="77777777" w:rsidR="00F70786" w:rsidRPr="00DA7C4B" w:rsidRDefault="005F6EB7" w:rsidP="00F5470E">
      <w:pPr>
        <w:pStyle w:val="SubHeading4"/>
      </w:pPr>
      <w:bookmarkStart w:id="546" w:name="_Hlk46996717"/>
      <w:r>
        <w:t xml:space="preserve">5.2.4.3. </w:t>
      </w:r>
      <w:r w:rsidR="00F70786" w:rsidRPr="00DA7C4B">
        <w:t>Learning Activity 3</w:t>
      </w:r>
      <w:bookmarkStart w:id="547" w:name="_Hlk46996792"/>
      <w:r w:rsidR="004F5A31">
        <w:t xml:space="preserve"> </w:t>
      </w:r>
      <w:r w:rsidR="00F70786" w:rsidRPr="00DA7C4B">
        <w:t>Analyze a Job Posting for your Employment Plan</w:t>
      </w:r>
    </w:p>
    <w:bookmarkEnd w:id="546"/>
    <w:bookmarkEnd w:id="547"/>
    <w:p w14:paraId="4DDDEEE8" w14:textId="77777777" w:rsidR="00ED70E2" w:rsidRPr="00D842F5" w:rsidRDefault="00ED70E2" w:rsidP="00620D5B">
      <w:pPr>
        <w:rPr>
          <w:rStyle w:val="BodyCopyText"/>
        </w:rPr>
      </w:pPr>
      <w:r w:rsidRPr="00D842F5">
        <w:rPr>
          <w:rStyle w:val="BodyCopyText"/>
        </w:rPr>
        <w:t>In this learning activity, students will analyze a job posting to determine the degree of the match between what an employer is looking for</w:t>
      </w:r>
      <w:r w:rsidR="00F70786" w:rsidRPr="00D842F5">
        <w:rPr>
          <w:rStyle w:val="BodyCopyText"/>
        </w:rPr>
        <w:t>,</w:t>
      </w:r>
      <w:r w:rsidRPr="00D842F5">
        <w:rPr>
          <w:rStyle w:val="BodyCopyText"/>
        </w:rPr>
        <w:t xml:space="preserve"> and their own skills and qualifications.  </w:t>
      </w:r>
    </w:p>
    <w:p w14:paraId="56231086" w14:textId="77777777" w:rsidR="00620D5B" w:rsidRPr="00A907D1" w:rsidRDefault="00620D5B" w:rsidP="00294831">
      <w:pPr>
        <w:pStyle w:val="BodyCopyITALICS"/>
      </w:pPr>
      <w:r>
        <w:t>Instructions</w:t>
      </w:r>
    </w:p>
    <w:p w14:paraId="1A3DC125" w14:textId="77777777" w:rsidR="00E938C1" w:rsidRPr="00D842F5" w:rsidRDefault="004631EF" w:rsidP="00E34CB4">
      <w:pPr>
        <w:pStyle w:val="ListParagraph"/>
        <w:numPr>
          <w:ilvl w:val="0"/>
          <w:numId w:val="200"/>
        </w:numPr>
        <w:rPr>
          <w:rStyle w:val="BodyCopyText"/>
        </w:rPr>
      </w:pPr>
      <w:r w:rsidRPr="00D842F5">
        <w:rPr>
          <w:rStyle w:val="BodyCopyText"/>
        </w:rPr>
        <w:t xml:space="preserve">Have the students review the </w:t>
      </w:r>
      <w:r w:rsidR="00997CAE" w:rsidRPr="00D842F5">
        <w:rPr>
          <w:rStyle w:val="BodyCopyText"/>
          <w:b/>
          <w:bCs w:val="0"/>
        </w:rPr>
        <w:t>Resource 3</w:t>
      </w:r>
      <w:r w:rsidR="004F5A31">
        <w:rPr>
          <w:rStyle w:val="BodyCopyText"/>
          <w:b/>
          <w:bCs w:val="0"/>
        </w:rPr>
        <w:t xml:space="preserve"> </w:t>
      </w:r>
      <w:r w:rsidRPr="00D842F5">
        <w:rPr>
          <w:rStyle w:val="BodyCopyText"/>
          <w:b/>
          <w:bCs w:val="0"/>
        </w:rPr>
        <w:t xml:space="preserve">Shipper/Receiver Job </w:t>
      </w:r>
      <w:r w:rsidR="00997CAE" w:rsidRPr="00D842F5">
        <w:rPr>
          <w:rStyle w:val="BodyCopyText"/>
          <w:b/>
          <w:bCs w:val="0"/>
        </w:rPr>
        <w:t>Posting</w:t>
      </w:r>
      <w:r w:rsidR="00CA23BB" w:rsidRPr="00D842F5">
        <w:rPr>
          <w:rStyle w:val="BodyCopyText"/>
        </w:rPr>
        <w:t xml:space="preserve">.  </w:t>
      </w:r>
      <w:r w:rsidR="00ED70E2" w:rsidRPr="00D842F5">
        <w:rPr>
          <w:rStyle w:val="BodyCopyText"/>
        </w:rPr>
        <w:t xml:space="preserve">Alternatively, they can use </w:t>
      </w:r>
      <w:r w:rsidR="00620D5B" w:rsidRPr="00D842F5">
        <w:rPr>
          <w:rStyle w:val="BodyCopyText"/>
        </w:rPr>
        <w:t>s</w:t>
      </w:r>
      <w:r w:rsidR="00E938C1" w:rsidRPr="00D842F5">
        <w:rPr>
          <w:rStyle w:val="BodyCopyText"/>
        </w:rPr>
        <w:t xml:space="preserve">elect a job posting or job ad that </w:t>
      </w:r>
      <w:r w:rsidR="00620D5B" w:rsidRPr="00D842F5">
        <w:rPr>
          <w:rStyle w:val="BodyCopyText"/>
        </w:rPr>
        <w:t xml:space="preserve">they </w:t>
      </w:r>
      <w:r w:rsidR="00E938C1" w:rsidRPr="00D842F5">
        <w:rPr>
          <w:rStyle w:val="BodyCopyText"/>
        </w:rPr>
        <w:t>want to analyze</w:t>
      </w:r>
      <w:r w:rsidR="00ED70E2" w:rsidRPr="00D842F5">
        <w:rPr>
          <w:rStyle w:val="BodyCopyText"/>
        </w:rPr>
        <w:t xml:space="preserve">.  </w:t>
      </w:r>
    </w:p>
    <w:p w14:paraId="4E276176" w14:textId="77777777" w:rsidR="00E938C1" w:rsidRPr="00D842F5" w:rsidRDefault="00620D5B" w:rsidP="00E34CB4">
      <w:pPr>
        <w:pStyle w:val="ListParagraph"/>
        <w:numPr>
          <w:ilvl w:val="0"/>
          <w:numId w:val="200"/>
        </w:numPr>
        <w:rPr>
          <w:rStyle w:val="BodyCopyText"/>
        </w:rPr>
      </w:pPr>
      <w:r w:rsidRPr="00D842F5">
        <w:rPr>
          <w:rStyle w:val="BodyCopyText"/>
        </w:rPr>
        <w:t>Have them carefully r</w:t>
      </w:r>
      <w:r w:rsidR="00E938C1" w:rsidRPr="00D842F5">
        <w:rPr>
          <w:rStyle w:val="BodyCopyText"/>
        </w:rPr>
        <w:t>ead through the job posting or job ad</w:t>
      </w:r>
      <w:r w:rsidR="003668E4" w:rsidRPr="00D842F5">
        <w:rPr>
          <w:rStyle w:val="BodyCopyText"/>
        </w:rPr>
        <w:t>vertisement</w:t>
      </w:r>
      <w:r w:rsidR="005F6EB7">
        <w:rPr>
          <w:rStyle w:val="BodyCopyText"/>
        </w:rPr>
        <w:t>.</w:t>
      </w:r>
    </w:p>
    <w:p w14:paraId="57D2CE79" w14:textId="77777777" w:rsidR="00DE5543" w:rsidRPr="00D842F5" w:rsidRDefault="00620D5B" w:rsidP="00E34CB4">
      <w:pPr>
        <w:pStyle w:val="ListParagraph"/>
        <w:numPr>
          <w:ilvl w:val="0"/>
          <w:numId w:val="200"/>
        </w:numPr>
        <w:rPr>
          <w:rStyle w:val="BodyCopyText"/>
        </w:rPr>
      </w:pPr>
      <w:r w:rsidRPr="00D842F5">
        <w:rPr>
          <w:rStyle w:val="BodyCopyText"/>
        </w:rPr>
        <w:t xml:space="preserve">Ask them to </w:t>
      </w:r>
      <w:r w:rsidR="00E938C1" w:rsidRPr="00D842F5">
        <w:rPr>
          <w:rStyle w:val="BodyCopyText"/>
        </w:rPr>
        <w:t xml:space="preserve">take a highlighter pen and highlight all of the key words and phrases in the job posting that are related to the following </w:t>
      </w:r>
      <w:r w:rsidR="003668E4" w:rsidRPr="00D842F5">
        <w:rPr>
          <w:rStyle w:val="BodyCopyText"/>
        </w:rPr>
        <w:t xml:space="preserve">general </w:t>
      </w:r>
      <w:r w:rsidR="00E938C1" w:rsidRPr="00D842F5">
        <w:rPr>
          <w:rStyle w:val="BodyCopyText"/>
        </w:rPr>
        <w:t xml:space="preserve">requirements for the </w:t>
      </w:r>
      <w:r w:rsidR="003668E4" w:rsidRPr="00D842F5">
        <w:rPr>
          <w:rStyle w:val="BodyCopyText"/>
        </w:rPr>
        <w:t>job:</w:t>
      </w:r>
    </w:p>
    <w:p w14:paraId="4D47D34B" w14:textId="77777777" w:rsidR="00DE5543" w:rsidRPr="00D842F5" w:rsidRDefault="003668E4" w:rsidP="00E34CB4">
      <w:pPr>
        <w:pStyle w:val="ListParagraph"/>
        <w:numPr>
          <w:ilvl w:val="1"/>
          <w:numId w:val="201"/>
        </w:numPr>
        <w:rPr>
          <w:rStyle w:val="BodyCopyText"/>
        </w:rPr>
      </w:pPr>
      <w:r w:rsidRPr="00D842F5">
        <w:rPr>
          <w:rStyle w:val="BodyCopyText"/>
        </w:rPr>
        <w:t>Skills</w:t>
      </w:r>
      <w:r w:rsidR="005F6EB7">
        <w:rPr>
          <w:rStyle w:val="BodyCopyText"/>
        </w:rPr>
        <w:t>.</w:t>
      </w:r>
    </w:p>
    <w:p w14:paraId="5781CE32" w14:textId="77777777" w:rsidR="00DE5543" w:rsidRPr="00D842F5" w:rsidRDefault="003668E4" w:rsidP="00E34CB4">
      <w:pPr>
        <w:pStyle w:val="ListParagraph"/>
        <w:numPr>
          <w:ilvl w:val="1"/>
          <w:numId w:val="201"/>
        </w:numPr>
        <w:rPr>
          <w:rStyle w:val="BodyCopyText"/>
        </w:rPr>
      </w:pPr>
      <w:r w:rsidRPr="00D842F5">
        <w:rPr>
          <w:rStyle w:val="BodyCopyText"/>
        </w:rPr>
        <w:t>Knowledge</w:t>
      </w:r>
      <w:r w:rsidR="005F6EB7">
        <w:rPr>
          <w:rStyle w:val="BodyCopyText"/>
        </w:rPr>
        <w:t>.</w:t>
      </w:r>
    </w:p>
    <w:p w14:paraId="29D027DC" w14:textId="77777777" w:rsidR="00DE5543" w:rsidRPr="00D842F5" w:rsidRDefault="003668E4" w:rsidP="00E34CB4">
      <w:pPr>
        <w:pStyle w:val="ListParagraph"/>
        <w:numPr>
          <w:ilvl w:val="1"/>
          <w:numId w:val="201"/>
        </w:numPr>
        <w:rPr>
          <w:rStyle w:val="BodyCopyText"/>
        </w:rPr>
      </w:pPr>
      <w:r w:rsidRPr="00D842F5">
        <w:rPr>
          <w:rStyle w:val="BodyCopyText"/>
        </w:rPr>
        <w:t>Expertise</w:t>
      </w:r>
      <w:r w:rsidR="005F6EB7">
        <w:rPr>
          <w:rStyle w:val="BodyCopyText"/>
        </w:rPr>
        <w:t>.</w:t>
      </w:r>
    </w:p>
    <w:p w14:paraId="3195F8A4" w14:textId="77777777" w:rsidR="00DE5543" w:rsidRPr="00D842F5" w:rsidRDefault="003668E4" w:rsidP="00E34CB4">
      <w:pPr>
        <w:pStyle w:val="ListParagraph"/>
        <w:numPr>
          <w:ilvl w:val="1"/>
          <w:numId w:val="201"/>
        </w:numPr>
        <w:rPr>
          <w:rStyle w:val="BodyCopyText"/>
        </w:rPr>
      </w:pPr>
      <w:r w:rsidRPr="00D842F5">
        <w:rPr>
          <w:rStyle w:val="BodyCopyText"/>
        </w:rPr>
        <w:t>Certifications</w:t>
      </w:r>
      <w:r w:rsidR="005F6EB7">
        <w:rPr>
          <w:rStyle w:val="BodyCopyText"/>
        </w:rPr>
        <w:t>.</w:t>
      </w:r>
    </w:p>
    <w:p w14:paraId="61707D9F" w14:textId="77777777" w:rsidR="00DE5543" w:rsidRPr="00D842F5" w:rsidRDefault="003668E4" w:rsidP="00E34CB4">
      <w:pPr>
        <w:pStyle w:val="ListParagraph"/>
        <w:numPr>
          <w:ilvl w:val="1"/>
          <w:numId w:val="201"/>
        </w:numPr>
        <w:rPr>
          <w:rStyle w:val="BodyCopyText"/>
        </w:rPr>
      </w:pPr>
      <w:r w:rsidRPr="00D842F5">
        <w:rPr>
          <w:rStyle w:val="BodyCopyText"/>
        </w:rPr>
        <w:t>Licenses</w:t>
      </w:r>
      <w:r w:rsidR="005F6EB7">
        <w:rPr>
          <w:rStyle w:val="BodyCopyText"/>
        </w:rPr>
        <w:t>.</w:t>
      </w:r>
    </w:p>
    <w:p w14:paraId="339038FE" w14:textId="77777777" w:rsidR="00DE5543" w:rsidRPr="00D842F5" w:rsidRDefault="003668E4" w:rsidP="00E34CB4">
      <w:pPr>
        <w:pStyle w:val="ListParagraph"/>
        <w:numPr>
          <w:ilvl w:val="1"/>
          <w:numId w:val="201"/>
        </w:numPr>
        <w:rPr>
          <w:rStyle w:val="BodyCopyText"/>
        </w:rPr>
      </w:pPr>
      <w:r w:rsidRPr="00D842F5">
        <w:rPr>
          <w:rStyle w:val="BodyCopyText"/>
        </w:rPr>
        <w:t>Trade Qualifications</w:t>
      </w:r>
      <w:r w:rsidR="005F6EB7">
        <w:rPr>
          <w:rStyle w:val="BodyCopyText"/>
        </w:rPr>
        <w:t>.</w:t>
      </w:r>
    </w:p>
    <w:p w14:paraId="3EE74842" w14:textId="77777777" w:rsidR="00491D51" w:rsidRPr="00D842F5" w:rsidRDefault="003668E4" w:rsidP="00E34CB4">
      <w:pPr>
        <w:pStyle w:val="ListParagraph"/>
        <w:numPr>
          <w:ilvl w:val="1"/>
          <w:numId w:val="201"/>
        </w:numPr>
        <w:rPr>
          <w:rStyle w:val="BodyCopyText"/>
        </w:rPr>
      </w:pPr>
      <w:r w:rsidRPr="00D842F5">
        <w:rPr>
          <w:rStyle w:val="BodyCopyText"/>
        </w:rPr>
        <w:t>Experience</w:t>
      </w:r>
      <w:r w:rsidR="005F6EB7">
        <w:rPr>
          <w:rStyle w:val="BodyCopyText"/>
        </w:rPr>
        <w:t>.</w:t>
      </w:r>
    </w:p>
    <w:p w14:paraId="49CBD99A" w14:textId="77777777" w:rsidR="00E938C1" w:rsidRPr="00D842F5" w:rsidRDefault="003668E4" w:rsidP="00E34CB4">
      <w:pPr>
        <w:pStyle w:val="ListParagraph"/>
        <w:numPr>
          <w:ilvl w:val="0"/>
          <w:numId w:val="202"/>
        </w:numPr>
        <w:rPr>
          <w:rStyle w:val="BodyCopyText"/>
        </w:rPr>
      </w:pPr>
      <w:r w:rsidRPr="00D842F5">
        <w:rPr>
          <w:rStyle w:val="BodyCopyText"/>
        </w:rPr>
        <w:t>D</w:t>
      </w:r>
      <w:r w:rsidR="00CF496C" w:rsidRPr="00D842F5">
        <w:rPr>
          <w:rStyle w:val="BodyCopyText"/>
        </w:rPr>
        <w:t>irect the students to c</w:t>
      </w:r>
      <w:r w:rsidR="00E938C1" w:rsidRPr="00D842F5">
        <w:rPr>
          <w:rStyle w:val="BodyCopyText"/>
        </w:rPr>
        <w:t>omplete</w:t>
      </w:r>
      <w:r w:rsidR="00CF496C" w:rsidRPr="00D842F5">
        <w:rPr>
          <w:rStyle w:val="BodyCopyText"/>
        </w:rPr>
        <w:t xml:space="preserve"> Form 3</w:t>
      </w:r>
      <w:r w:rsidR="004F5A31">
        <w:rPr>
          <w:rStyle w:val="BodyCopyText"/>
        </w:rPr>
        <w:t xml:space="preserve"> </w:t>
      </w:r>
      <w:r w:rsidR="00CF496C" w:rsidRPr="00D842F5">
        <w:rPr>
          <w:rStyle w:val="BodyCopyText"/>
        </w:rPr>
        <w:t xml:space="preserve">Job Posting Analyzer, </w:t>
      </w:r>
      <w:r w:rsidR="00E938C1" w:rsidRPr="00D842F5">
        <w:rPr>
          <w:rStyle w:val="BodyCopyText"/>
        </w:rPr>
        <w:t>following the instructions listed at the top of the form</w:t>
      </w:r>
      <w:r w:rsidR="005F6EB7">
        <w:rPr>
          <w:rStyle w:val="BodyCopyText"/>
        </w:rPr>
        <w:t>.</w:t>
      </w:r>
    </w:p>
    <w:p w14:paraId="2C67C9AE" w14:textId="77777777" w:rsidR="00E938C1" w:rsidRPr="00D842F5" w:rsidRDefault="00E938C1" w:rsidP="00E34CB4">
      <w:pPr>
        <w:pStyle w:val="ListParagraph"/>
        <w:numPr>
          <w:ilvl w:val="0"/>
          <w:numId w:val="202"/>
        </w:numPr>
        <w:rPr>
          <w:rStyle w:val="BodyCopyText"/>
        </w:rPr>
      </w:pPr>
      <w:r w:rsidRPr="00D842F5">
        <w:rPr>
          <w:rStyle w:val="BodyCopyText"/>
        </w:rPr>
        <w:t xml:space="preserve">Once </w:t>
      </w:r>
      <w:r w:rsidR="00CF496C" w:rsidRPr="00D842F5">
        <w:rPr>
          <w:rStyle w:val="BodyCopyText"/>
        </w:rPr>
        <w:t xml:space="preserve">the students </w:t>
      </w:r>
      <w:r w:rsidRPr="00D842F5">
        <w:rPr>
          <w:rStyle w:val="BodyCopyText"/>
        </w:rPr>
        <w:t xml:space="preserve">have completed </w:t>
      </w:r>
      <w:r w:rsidR="009C6934" w:rsidRPr="00D842F5">
        <w:rPr>
          <w:rStyle w:val="BodyCopyText"/>
        </w:rPr>
        <w:t>F</w:t>
      </w:r>
      <w:r w:rsidRPr="00D842F5">
        <w:rPr>
          <w:rStyle w:val="BodyCopyText"/>
        </w:rPr>
        <w:t>orm</w:t>
      </w:r>
      <w:r w:rsidR="009C6934" w:rsidRPr="00D842F5">
        <w:rPr>
          <w:rStyle w:val="BodyCopyText"/>
        </w:rPr>
        <w:t xml:space="preserve"> 3</w:t>
      </w:r>
      <w:r w:rsidRPr="00D842F5">
        <w:rPr>
          <w:rStyle w:val="BodyCopyText"/>
        </w:rPr>
        <w:t xml:space="preserve">, </w:t>
      </w:r>
      <w:r w:rsidR="009C6934" w:rsidRPr="00D842F5">
        <w:rPr>
          <w:rStyle w:val="BodyCopyText"/>
        </w:rPr>
        <w:t xml:space="preserve">have them </w:t>
      </w:r>
      <w:r w:rsidRPr="00D842F5">
        <w:rPr>
          <w:rStyle w:val="BodyCopyText"/>
        </w:rPr>
        <w:t xml:space="preserve">look over </w:t>
      </w:r>
      <w:r w:rsidR="009C6934" w:rsidRPr="00D842F5">
        <w:rPr>
          <w:rStyle w:val="BodyCopyText"/>
        </w:rPr>
        <w:t xml:space="preserve">their </w:t>
      </w:r>
      <w:r w:rsidRPr="00D842F5">
        <w:rPr>
          <w:rStyle w:val="BodyCopyText"/>
        </w:rPr>
        <w:t>responses and answer the following questions</w:t>
      </w:r>
      <w:r w:rsidR="00255B0C" w:rsidRPr="00D842F5">
        <w:rPr>
          <w:rStyle w:val="BodyCopyText"/>
        </w:rPr>
        <w:t xml:space="preserve"> based on the information they entered on the form</w:t>
      </w:r>
      <w:r w:rsidRPr="00D842F5">
        <w:rPr>
          <w:rStyle w:val="BodyCopyText"/>
        </w:rPr>
        <w:t xml:space="preserve">: </w:t>
      </w:r>
    </w:p>
    <w:p w14:paraId="24B0DECC" w14:textId="77777777" w:rsidR="00E938C1" w:rsidRPr="00D842F5" w:rsidRDefault="00E938C1" w:rsidP="00E34CB4">
      <w:pPr>
        <w:pStyle w:val="ListParagraph"/>
        <w:numPr>
          <w:ilvl w:val="1"/>
          <w:numId w:val="203"/>
        </w:numPr>
        <w:rPr>
          <w:rStyle w:val="BodyCopyText"/>
        </w:rPr>
      </w:pPr>
      <w:r w:rsidRPr="00D842F5">
        <w:rPr>
          <w:rStyle w:val="BodyCopyText"/>
        </w:rPr>
        <w:t xml:space="preserve">What skills, abilities, or experience does this occupation/job require of an applicant? </w:t>
      </w:r>
    </w:p>
    <w:p w14:paraId="305FEFA2" w14:textId="77777777" w:rsidR="00CF496C" w:rsidRPr="00D842F5" w:rsidRDefault="00CF496C" w:rsidP="00E34CB4">
      <w:pPr>
        <w:pStyle w:val="ListParagraph"/>
        <w:numPr>
          <w:ilvl w:val="1"/>
          <w:numId w:val="203"/>
        </w:numPr>
        <w:rPr>
          <w:rStyle w:val="BodyCopyText"/>
        </w:rPr>
      </w:pPr>
      <w:r w:rsidRPr="00D842F5">
        <w:rPr>
          <w:rStyle w:val="BodyCopyText"/>
        </w:rPr>
        <w:t>What skills, abilities, or experience do I have that would help me to be successful in this job?</w:t>
      </w:r>
    </w:p>
    <w:p w14:paraId="6B78E42E" w14:textId="77777777" w:rsidR="00CF496C" w:rsidRPr="00D842F5" w:rsidRDefault="00CF496C" w:rsidP="00E34CB4">
      <w:pPr>
        <w:pStyle w:val="ListParagraph"/>
        <w:numPr>
          <w:ilvl w:val="1"/>
          <w:numId w:val="203"/>
        </w:numPr>
        <w:rPr>
          <w:rStyle w:val="BodyCopyText"/>
        </w:rPr>
      </w:pPr>
      <w:r w:rsidRPr="00D842F5">
        <w:rPr>
          <w:rStyle w:val="BodyCopyText"/>
        </w:rPr>
        <w:t>What skills, abilities, or experience would I need to acquire to be qualified for this job?</w:t>
      </w:r>
    </w:p>
    <w:p w14:paraId="17D699BF" w14:textId="77777777" w:rsidR="00CA23BB" w:rsidRPr="00D842F5" w:rsidRDefault="00CA23BB" w:rsidP="00D10A38">
      <w:pPr>
        <w:ind w:left="567"/>
        <w:rPr>
          <w:rStyle w:val="BodyCopyText"/>
        </w:rPr>
      </w:pPr>
      <w:r w:rsidRPr="004F5A31">
        <w:rPr>
          <w:rStyle w:val="BodyCopyText"/>
        </w:rPr>
        <w:t>N</w:t>
      </w:r>
      <w:r w:rsidR="004F5A31">
        <w:rPr>
          <w:rStyle w:val="BodyCopyText"/>
        </w:rPr>
        <w:t>ote</w:t>
      </w:r>
      <w:r w:rsidR="00F178E3">
        <w:rPr>
          <w:rStyle w:val="BodyCopyText"/>
        </w:rPr>
        <w:t>,</w:t>
      </w:r>
      <w:r w:rsidR="004F5A31">
        <w:rPr>
          <w:rStyle w:val="BodyCopyText"/>
        </w:rPr>
        <w:t xml:space="preserve"> t</w:t>
      </w:r>
      <w:r w:rsidRPr="00D842F5">
        <w:rPr>
          <w:rStyle w:val="BodyCopyText"/>
        </w:rPr>
        <w:t xml:space="preserve">o assist students, Appendix A of the Student Module contains </w:t>
      </w:r>
      <w:r w:rsidR="007E418E" w:rsidRPr="00D842F5">
        <w:rPr>
          <w:rStyle w:val="BodyCopyText"/>
        </w:rPr>
        <w:t xml:space="preserve">the above noted </w:t>
      </w:r>
      <w:r w:rsidR="007E418E" w:rsidRPr="00D842F5">
        <w:rPr>
          <w:rStyle w:val="BodyCopyText"/>
          <w:b/>
          <w:bCs/>
        </w:rPr>
        <w:t>Forms</w:t>
      </w:r>
      <w:r w:rsidR="007E418E" w:rsidRPr="00D842F5">
        <w:rPr>
          <w:rStyle w:val="BodyCopyText"/>
        </w:rPr>
        <w:t xml:space="preserve">, while Appendix B contains the above noted </w:t>
      </w:r>
      <w:r w:rsidR="007E418E" w:rsidRPr="00D842F5">
        <w:rPr>
          <w:rStyle w:val="BodyCopyText"/>
          <w:b/>
          <w:bCs/>
        </w:rPr>
        <w:t>Resources</w:t>
      </w:r>
      <w:r w:rsidR="00E5676F" w:rsidRPr="00D842F5">
        <w:rPr>
          <w:rStyle w:val="BodyCopyText"/>
        </w:rPr>
        <w:t xml:space="preserve">.  </w:t>
      </w:r>
      <w:r w:rsidRPr="00D842F5">
        <w:rPr>
          <w:rStyle w:val="BodyCopyText"/>
        </w:rPr>
        <w:t xml:space="preserve">Remind students they </w:t>
      </w:r>
      <w:r w:rsidR="007E418E" w:rsidRPr="00D842F5">
        <w:rPr>
          <w:rStyle w:val="BodyCopyText"/>
        </w:rPr>
        <w:t xml:space="preserve">should </w:t>
      </w:r>
      <w:r w:rsidRPr="00D842F5">
        <w:rPr>
          <w:rStyle w:val="BodyCopyText"/>
        </w:rPr>
        <w:t xml:space="preserve">look </w:t>
      </w:r>
      <w:r w:rsidR="004F5A31" w:rsidRPr="004F5A31">
        <w:rPr>
          <w:lang w:val="en-US"/>
        </w:rPr>
        <w:t>for forms in</w:t>
      </w:r>
      <w:r w:rsidRPr="00D842F5">
        <w:rPr>
          <w:rStyle w:val="BodyCopyText"/>
        </w:rPr>
        <w:t xml:space="preserve"> </w:t>
      </w:r>
      <w:r w:rsidR="007E418E" w:rsidRPr="00D842F5">
        <w:rPr>
          <w:rStyle w:val="BodyCopyText"/>
        </w:rPr>
        <w:t>the Appendices</w:t>
      </w:r>
      <w:r w:rsidRPr="00D842F5">
        <w:rPr>
          <w:rStyle w:val="BodyCopyText"/>
        </w:rPr>
        <w:t>.</w:t>
      </w:r>
    </w:p>
    <w:p w14:paraId="1ED4F08E" w14:textId="77777777" w:rsidR="000B4149" w:rsidRDefault="000B4149">
      <w:pPr>
        <w:rPr>
          <w:b/>
          <w:bCs/>
        </w:rPr>
      </w:pPr>
      <w:bookmarkStart w:id="548" w:name="_Toc48915565"/>
      <w:bookmarkStart w:id="549" w:name="_Hlk46998372"/>
      <w:r>
        <w:br w:type="page"/>
      </w:r>
    </w:p>
    <w:p w14:paraId="6A1D4BF4" w14:textId="77777777" w:rsidR="00A949D0" w:rsidRDefault="005F6EB7" w:rsidP="000B4149">
      <w:pPr>
        <w:pStyle w:val="SubHeading2"/>
      </w:pPr>
      <w:r>
        <w:t xml:space="preserve">5.3. </w:t>
      </w:r>
      <w:r w:rsidR="00A949D0" w:rsidRPr="006E7E5B">
        <w:t xml:space="preserve">What Parts of My Employment Plan </w:t>
      </w:r>
      <w:r w:rsidR="00A949D0">
        <w:t>Have</w:t>
      </w:r>
      <w:r w:rsidR="00A949D0" w:rsidRPr="006E7E5B">
        <w:t xml:space="preserve"> I Complete</w:t>
      </w:r>
      <w:r w:rsidR="00A949D0">
        <w:t>d?</w:t>
      </w:r>
      <w:bookmarkEnd w:id="548"/>
    </w:p>
    <w:bookmarkEnd w:id="549"/>
    <w:p w14:paraId="00F7BDB7" w14:textId="77777777" w:rsidR="005C137A" w:rsidRPr="00D842F5" w:rsidRDefault="00A949D0" w:rsidP="00BC15DC">
      <w:pPr>
        <w:rPr>
          <w:rStyle w:val="BodyCopyText"/>
        </w:rPr>
      </w:pPr>
      <w:r w:rsidRPr="00D842F5">
        <w:rPr>
          <w:rStyle w:val="BodyCopyText"/>
        </w:rPr>
        <w:t xml:space="preserve">Shows the same checklist noted in the beginning of this module, but with the first </w:t>
      </w:r>
      <w:r w:rsidR="00190E15" w:rsidRPr="00D842F5">
        <w:rPr>
          <w:rStyle w:val="BodyCopyText"/>
        </w:rPr>
        <w:t>six</w:t>
      </w:r>
      <w:r w:rsidRPr="00D842F5">
        <w:rPr>
          <w:rStyle w:val="BodyCopyText"/>
        </w:rPr>
        <w:t xml:space="preserve"> items checked-off. </w:t>
      </w:r>
    </w:p>
    <w:p w14:paraId="3B35C270" w14:textId="77777777" w:rsidR="008C6DB1" w:rsidRDefault="00DE5543" w:rsidP="000A5CA6">
      <w:pPr>
        <w:pStyle w:val="SubHeading1"/>
      </w:pPr>
      <w:bookmarkStart w:id="550" w:name="_Toc48915566"/>
      <w:bookmarkStart w:id="551" w:name="_Hlk46998791"/>
      <w:r>
        <w:t xml:space="preserve">6. </w:t>
      </w:r>
      <w:r w:rsidR="008C6DB1" w:rsidRPr="006B2CB3">
        <w:t>Suggested Reading</w:t>
      </w:r>
      <w:bookmarkEnd w:id="550"/>
    </w:p>
    <w:p w14:paraId="18711BEE" w14:textId="77777777" w:rsidR="008C6DB1" w:rsidRPr="00D842F5" w:rsidRDefault="008C6DB1" w:rsidP="001A4DD0">
      <w:pPr>
        <w:pStyle w:val="ListwithBullets"/>
        <w:rPr>
          <w:rStyle w:val="BodyCopyText"/>
        </w:rPr>
      </w:pPr>
      <w:r w:rsidRPr="00D842F5">
        <w:rPr>
          <w:rStyle w:val="BodyCopyText"/>
        </w:rPr>
        <w:t>There is no suggested reading for this module</w:t>
      </w:r>
      <w:r w:rsidR="00DE5543" w:rsidRPr="00D842F5">
        <w:rPr>
          <w:rStyle w:val="BodyCopyText"/>
        </w:rPr>
        <w:t>.</w:t>
      </w:r>
    </w:p>
    <w:bookmarkEnd w:id="551"/>
    <w:p w14:paraId="46494537" w14:textId="77777777" w:rsidR="00F178E3" w:rsidRDefault="00F178E3">
      <w:pPr>
        <w:rPr>
          <w:rFonts w:eastAsiaTheme="majorEastAsia" w:cstheme="majorBidi"/>
          <w:b/>
          <w:iCs/>
          <w:sz w:val="32"/>
          <w:szCs w:val="32"/>
          <w:lang w:val="en-US" w:eastAsia="en-CA"/>
        </w:rPr>
      </w:pPr>
      <w:r>
        <w:br w:type="page"/>
      </w:r>
    </w:p>
    <w:p w14:paraId="03F11AF6" w14:textId="77777777" w:rsidR="00F0541A" w:rsidRDefault="00DE5543" w:rsidP="000A5CA6">
      <w:pPr>
        <w:pStyle w:val="SubHeading1"/>
      </w:pPr>
      <w:bookmarkStart w:id="552" w:name="_Toc48915567"/>
      <w:r>
        <w:t xml:space="preserve">7. </w:t>
      </w:r>
      <w:r w:rsidR="00F0541A" w:rsidRPr="00544573">
        <w:t>Notes</w:t>
      </w:r>
      <w:bookmarkEnd w:id="552"/>
    </w:p>
    <w:p w14:paraId="53A409E3" w14:textId="77777777" w:rsidR="00DE5543" w:rsidRDefault="00DE5543" w:rsidP="00DE5543"/>
    <w:p w14:paraId="571C1DFC" w14:textId="77777777" w:rsidR="00DE5543" w:rsidRDefault="00DE5543">
      <w:r>
        <w:br w:type="page"/>
      </w:r>
    </w:p>
    <w:p w14:paraId="6CB72230" w14:textId="77777777" w:rsidR="00EA5DCA" w:rsidRPr="00A71021" w:rsidRDefault="00AE43C6" w:rsidP="00186282">
      <w:pPr>
        <w:pStyle w:val="MainSectionHeading"/>
      </w:pPr>
      <w:bookmarkStart w:id="553" w:name="_Toc48915568"/>
      <w:bookmarkStart w:id="554" w:name="_Toc49170793"/>
      <w:bookmarkStart w:id="555" w:name="_Toc49171350"/>
      <w:bookmarkStart w:id="556" w:name="_Toc49172242"/>
      <w:bookmarkStart w:id="557" w:name="_Toc49177374"/>
      <w:bookmarkStart w:id="558" w:name="_Toc49178958"/>
      <w:bookmarkStart w:id="559" w:name="Module_33"/>
      <w:r w:rsidRPr="00A71021">
        <w:t xml:space="preserve">Lesson Plan: </w:t>
      </w:r>
      <w:r w:rsidR="00DA6B43" w:rsidRPr="00A71021">
        <w:t xml:space="preserve">Module </w:t>
      </w:r>
      <w:r w:rsidR="00EA5DCA" w:rsidRPr="00A71021">
        <w:t xml:space="preserve">3.3 </w:t>
      </w:r>
      <w:r w:rsidR="00C966B5">
        <w:t xml:space="preserve">Applying for Employment in </w:t>
      </w:r>
      <w:r w:rsidR="005F6EB7">
        <w:br/>
      </w:r>
      <w:r w:rsidR="00C966B5">
        <w:t>Natural Gas</w:t>
      </w:r>
      <w:bookmarkEnd w:id="553"/>
      <w:bookmarkEnd w:id="554"/>
      <w:bookmarkEnd w:id="555"/>
      <w:bookmarkEnd w:id="556"/>
      <w:bookmarkEnd w:id="557"/>
      <w:bookmarkEnd w:id="558"/>
      <w:r w:rsidR="00EA5DCA" w:rsidRPr="00A71021">
        <w:t xml:space="preserve"> </w:t>
      </w:r>
    </w:p>
    <w:p w14:paraId="48A77CE1" w14:textId="77777777" w:rsidR="00EA5DCA" w:rsidRPr="00A71021" w:rsidRDefault="00D842F5" w:rsidP="000A5CA6">
      <w:pPr>
        <w:pStyle w:val="SubHeading1"/>
      </w:pPr>
      <w:bookmarkStart w:id="560" w:name="_Toc48915569"/>
      <w:bookmarkEnd w:id="559"/>
      <w:r>
        <w:t xml:space="preserve">1. </w:t>
      </w:r>
      <w:r w:rsidR="005F6EB7">
        <w:t>Overview</w:t>
      </w:r>
      <w:bookmarkEnd w:id="560"/>
    </w:p>
    <w:p w14:paraId="5C6E9DE0" w14:textId="77777777" w:rsidR="00EA5DCA" w:rsidRPr="00D842F5" w:rsidRDefault="00EA5DCA" w:rsidP="00AE43C6">
      <w:pPr>
        <w:rPr>
          <w:rStyle w:val="BodyCopyText"/>
        </w:rPr>
      </w:pPr>
      <w:r w:rsidRPr="00D842F5">
        <w:rPr>
          <w:rStyle w:val="BodyCopyText"/>
        </w:rPr>
        <w:t xml:space="preserve">This is the final module of the Working in Natural Gas Program! This module provides </w:t>
      </w:r>
      <w:r w:rsidR="008579BD" w:rsidRPr="00D842F5">
        <w:rPr>
          <w:rStyle w:val="BodyCopyText"/>
        </w:rPr>
        <w:t xml:space="preserve">critical </w:t>
      </w:r>
      <w:r w:rsidRPr="00D842F5">
        <w:rPr>
          <w:rStyle w:val="BodyCopyText"/>
        </w:rPr>
        <w:t xml:space="preserve">information </w:t>
      </w:r>
      <w:r w:rsidR="008579BD" w:rsidRPr="00D842F5">
        <w:rPr>
          <w:rStyle w:val="BodyCopyText"/>
        </w:rPr>
        <w:t xml:space="preserve">that will help students </w:t>
      </w:r>
      <w:r w:rsidRPr="00D842F5">
        <w:rPr>
          <w:rStyle w:val="BodyCopyText"/>
        </w:rPr>
        <w:t xml:space="preserve">find employment in the natural gas industry. After completing this module, </w:t>
      </w:r>
      <w:r w:rsidR="008579BD" w:rsidRPr="00D842F5">
        <w:rPr>
          <w:rStyle w:val="BodyCopyText"/>
        </w:rPr>
        <w:t xml:space="preserve">the student’s </w:t>
      </w:r>
      <w:r w:rsidRPr="00D842F5">
        <w:rPr>
          <w:rStyle w:val="BodyCopyText"/>
        </w:rPr>
        <w:t xml:space="preserve">Employment Plan will be complete. </w:t>
      </w:r>
      <w:r w:rsidR="008579BD" w:rsidRPr="00D842F5">
        <w:rPr>
          <w:rStyle w:val="BodyCopyText"/>
        </w:rPr>
        <w:t xml:space="preserve"> As t</w:t>
      </w:r>
      <w:r w:rsidRPr="00D842F5">
        <w:rPr>
          <w:rStyle w:val="BodyCopyText"/>
        </w:rPr>
        <w:t>he instructor</w:t>
      </w:r>
      <w:r w:rsidR="008579BD" w:rsidRPr="00D842F5">
        <w:rPr>
          <w:rStyle w:val="BodyCopyText"/>
        </w:rPr>
        <w:t>, you</w:t>
      </w:r>
      <w:r w:rsidRPr="00D842F5">
        <w:rPr>
          <w:rStyle w:val="BodyCopyText"/>
        </w:rPr>
        <w:t xml:space="preserve"> will review the plan and conduct a mock interview </w:t>
      </w:r>
      <w:r w:rsidR="008579BD" w:rsidRPr="00D842F5">
        <w:rPr>
          <w:rStyle w:val="BodyCopyText"/>
        </w:rPr>
        <w:t xml:space="preserve">with each student </w:t>
      </w:r>
      <w:r w:rsidRPr="00D842F5">
        <w:rPr>
          <w:rStyle w:val="BodyCopyText"/>
        </w:rPr>
        <w:t>as the final assessment for the program.</w:t>
      </w:r>
    </w:p>
    <w:p w14:paraId="1AAB87EC" w14:textId="77777777" w:rsidR="00EA5DCA" w:rsidRPr="00A71021" w:rsidRDefault="00D842F5" w:rsidP="000A5CA6">
      <w:pPr>
        <w:pStyle w:val="SubHeading1"/>
      </w:pPr>
      <w:bookmarkStart w:id="561" w:name="_Toc48915570"/>
      <w:r>
        <w:t xml:space="preserve">2. </w:t>
      </w:r>
      <w:r w:rsidR="00EA5DCA" w:rsidRPr="00A71021">
        <w:t>Learning Outcomes</w:t>
      </w:r>
      <w:bookmarkEnd w:id="561"/>
    </w:p>
    <w:p w14:paraId="418A31A4" w14:textId="77777777" w:rsidR="004F5A31" w:rsidRPr="004F5A31" w:rsidRDefault="004F5A31" w:rsidP="00D10A38">
      <w:pPr>
        <w:rPr>
          <w:i/>
          <w:iCs/>
        </w:rPr>
      </w:pPr>
      <w:bookmarkStart w:id="562" w:name="_Hlk36196846"/>
      <w:r w:rsidRPr="004F5A31">
        <w:rPr>
          <w:i/>
          <w:iCs/>
          <w:lang w:val="en-US"/>
        </w:rPr>
        <w:t>When you complete this module you will be able to:</w:t>
      </w:r>
    </w:p>
    <w:p w14:paraId="6D9F304D" w14:textId="77777777" w:rsidR="00C20747" w:rsidRPr="00D842F5" w:rsidRDefault="00C20747" w:rsidP="00E34CB4">
      <w:pPr>
        <w:pStyle w:val="ListParagraph"/>
        <w:numPr>
          <w:ilvl w:val="0"/>
          <w:numId w:val="204"/>
        </w:numPr>
        <w:rPr>
          <w:rStyle w:val="BodyCopyText"/>
        </w:rPr>
      </w:pPr>
      <w:r w:rsidRPr="00D842F5">
        <w:rPr>
          <w:rStyle w:val="BodyCopyText"/>
        </w:rPr>
        <w:t>Accurately complete applications for jobs in the natural gas industry</w:t>
      </w:r>
      <w:r w:rsidR="005F6EB7">
        <w:rPr>
          <w:rStyle w:val="BodyCopyText"/>
        </w:rPr>
        <w:t>.</w:t>
      </w:r>
    </w:p>
    <w:p w14:paraId="0F0CDE01" w14:textId="77777777" w:rsidR="00C20747" w:rsidRPr="00D842F5" w:rsidRDefault="00C20747" w:rsidP="00E34CB4">
      <w:pPr>
        <w:pStyle w:val="ListParagraph"/>
        <w:numPr>
          <w:ilvl w:val="0"/>
          <w:numId w:val="204"/>
        </w:numPr>
        <w:rPr>
          <w:rStyle w:val="BodyCopyText"/>
        </w:rPr>
      </w:pPr>
      <w:r w:rsidRPr="00D842F5">
        <w:rPr>
          <w:rStyle w:val="BodyCopyText"/>
        </w:rPr>
        <w:t>Customize your cover letter and resume for jobs the natural gas industry</w:t>
      </w:r>
      <w:r w:rsidR="005F6EB7">
        <w:rPr>
          <w:rStyle w:val="BodyCopyText"/>
        </w:rPr>
        <w:t>.</w:t>
      </w:r>
    </w:p>
    <w:p w14:paraId="7BAD92B8" w14:textId="77777777" w:rsidR="00C20747" w:rsidRPr="00D842F5" w:rsidRDefault="00C20747" w:rsidP="00E34CB4">
      <w:pPr>
        <w:pStyle w:val="ListParagraph"/>
        <w:numPr>
          <w:ilvl w:val="0"/>
          <w:numId w:val="204"/>
        </w:numPr>
        <w:rPr>
          <w:rStyle w:val="BodyCopyText"/>
        </w:rPr>
      </w:pPr>
      <w:r w:rsidRPr="00D842F5">
        <w:rPr>
          <w:rStyle w:val="BodyCopyText"/>
        </w:rPr>
        <w:t>Identify and select references</w:t>
      </w:r>
      <w:r w:rsidR="005F6EB7">
        <w:rPr>
          <w:rStyle w:val="BodyCopyText"/>
        </w:rPr>
        <w:t>.</w:t>
      </w:r>
    </w:p>
    <w:p w14:paraId="4CE28C30" w14:textId="77777777" w:rsidR="00C20747" w:rsidRPr="00D842F5" w:rsidRDefault="00C20747" w:rsidP="00E34CB4">
      <w:pPr>
        <w:pStyle w:val="ListParagraph"/>
        <w:numPr>
          <w:ilvl w:val="0"/>
          <w:numId w:val="204"/>
        </w:numPr>
        <w:rPr>
          <w:rStyle w:val="BodyCopyText"/>
        </w:rPr>
      </w:pPr>
      <w:r w:rsidRPr="00D842F5">
        <w:rPr>
          <w:rStyle w:val="BodyCopyText"/>
        </w:rPr>
        <w:t>Demonstrate effective job interviewing skills</w:t>
      </w:r>
      <w:r w:rsidR="005F6EB7">
        <w:rPr>
          <w:rStyle w:val="BodyCopyText"/>
        </w:rPr>
        <w:t>.</w:t>
      </w:r>
    </w:p>
    <w:p w14:paraId="2A28E448" w14:textId="77777777" w:rsidR="00C20747" w:rsidRPr="00D842F5" w:rsidRDefault="00C20747" w:rsidP="00E34CB4">
      <w:pPr>
        <w:pStyle w:val="ListParagraph"/>
        <w:numPr>
          <w:ilvl w:val="0"/>
          <w:numId w:val="204"/>
        </w:numPr>
        <w:rPr>
          <w:rStyle w:val="BodyCopyText"/>
        </w:rPr>
      </w:pPr>
      <w:r w:rsidRPr="00D842F5">
        <w:rPr>
          <w:rStyle w:val="BodyCopyText"/>
        </w:rPr>
        <w:t>Understand the responsibilities of a valuable employee</w:t>
      </w:r>
      <w:r w:rsidR="005F6EB7">
        <w:rPr>
          <w:rStyle w:val="BodyCopyText"/>
        </w:rPr>
        <w:t>.</w:t>
      </w:r>
    </w:p>
    <w:p w14:paraId="7DCA65A2" w14:textId="77777777" w:rsidR="00EA5DCA" w:rsidRPr="00A71021" w:rsidRDefault="00D842F5" w:rsidP="000A5CA6">
      <w:pPr>
        <w:pStyle w:val="SubHeading1"/>
      </w:pPr>
      <w:bookmarkStart w:id="563" w:name="_Toc48915571"/>
      <w:bookmarkEnd w:id="562"/>
      <w:r>
        <w:t xml:space="preserve">3. </w:t>
      </w:r>
      <w:r w:rsidR="00AE43C6" w:rsidRPr="00A71021">
        <w:rPr>
          <w:rFonts w:eastAsia="Verdana"/>
        </w:rPr>
        <w:t xml:space="preserve">Required </w:t>
      </w:r>
      <w:r w:rsidR="00EA5DCA" w:rsidRPr="00A71021">
        <w:rPr>
          <w:rFonts w:eastAsia="Verdana"/>
        </w:rPr>
        <w:t xml:space="preserve">Materials and </w:t>
      </w:r>
      <w:r w:rsidR="00AE43C6" w:rsidRPr="00A71021">
        <w:rPr>
          <w:rFonts w:eastAsia="Verdana"/>
        </w:rPr>
        <w:t>R</w:t>
      </w:r>
      <w:r w:rsidR="00EA5DCA" w:rsidRPr="00A71021">
        <w:rPr>
          <w:rFonts w:eastAsia="Verdana"/>
        </w:rPr>
        <w:t>esource</w:t>
      </w:r>
      <w:r w:rsidR="00AE43C6" w:rsidRPr="00A71021">
        <w:rPr>
          <w:rFonts w:eastAsia="Verdana"/>
        </w:rPr>
        <w:t>s</w:t>
      </w:r>
      <w:bookmarkEnd w:id="563"/>
    </w:p>
    <w:p w14:paraId="58AA02FE" w14:textId="77777777" w:rsidR="00EA5DCA" w:rsidRPr="00D842F5" w:rsidRDefault="00EA5DCA" w:rsidP="00E34CB4">
      <w:pPr>
        <w:pStyle w:val="ListParagraph"/>
        <w:numPr>
          <w:ilvl w:val="0"/>
          <w:numId w:val="205"/>
        </w:numPr>
        <w:rPr>
          <w:rStyle w:val="BodyCopyText"/>
        </w:rPr>
      </w:pPr>
      <w:r w:rsidRPr="00D842F5">
        <w:rPr>
          <w:rStyle w:val="BodyCopyText"/>
        </w:rPr>
        <w:t>Projector</w:t>
      </w:r>
      <w:r w:rsidR="0014364F" w:rsidRPr="00D842F5">
        <w:rPr>
          <w:rStyle w:val="BodyCopyText"/>
        </w:rPr>
        <w:t xml:space="preserve"> with audio</w:t>
      </w:r>
      <w:r w:rsidR="005F6EB7">
        <w:rPr>
          <w:rStyle w:val="BodyCopyText"/>
        </w:rPr>
        <w:t>.</w:t>
      </w:r>
    </w:p>
    <w:p w14:paraId="0D41AFF4" w14:textId="77777777" w:rsidR="001D0AA3" w:rsidRPr="00D842F5" w:rsidRDefault="001D0AA3" w:rsidP="00E34CB4">
      <w:pPr>
        <w:pStyle w:val="ListParagraph"/>
        <w:numPr>
          <w:ilvl w:val="0"/>
          <w:numId w:val="205"/>
        </w:numPr>
        <w:rPr>
          <w:rStyle w:val="BodyCopyText"/>
        </w:rPr>
      </w:pPr>
      <w:r w:rsidRPr="00D842F5">
        <w:rPr>
          <w:rStyle w:val="BodyCopyText"/>
        </w:rPr>
        <w:t xml:space="preserve">Computers with internet connection; preferably one computer </w:t>
      </w:r>
      <w:r w:rsidR="005F6EB7">
        <w:rPr>
          <w:rStyle w:val="BodyCopyText"/>
        </w:rPr>
        <w:br/>
      </w:r>
      <w:r w:rsidRPr="00D842F5">
        <w:rPr>
          <w:rStyle w:val="BodyCopyText"/>
        </w:rPr>
        <w:t>per student</w:t>
      </w:r>
      <w:r w:rsidR="005F6EB7">
        <w:rPr>
          <w:rStyle w:val="BodyCopyText"/>
        </w:rPr>
        <w:t>.</w:t>
      </w:r>
    </w:p>
    <w:p w14:paraId="2C07E9C6" w14:textId="77777777" w:rsidR="0053461B" w:rsidRPr="00D842F5" w:rsidRDefault="0053461B" w:rsidP="00E34CB4">
      <w:pPr>
        <w:pStyle w:val="ListParagraph"/>
        <w:numPr>
          <w:ilvl w:val="0"/>
          <w:numId w:val="205"/>
        </w:numPr>
        <w:rPr>
          <w:rStyle w:val="BodyCopyText"/>
        </w:rPr>
      </w:pPr>
      <w:r w:rsidRPr="00D842F5">
        <w:rPr>
          <w:rStyle w:val="BodyCopyText"/>
        </w:rPr>
        <w:t>Lesson Plan for WiNG Student Module 3.3</w:t>
      </w:r>
      <w:r w:rsidR="005F6EB7">
        <w:rPr>
          <w:rStyle w:val="BodyCopyText"/>
        </w:rPr>
        <w:t>.</w:t>
      </w:r>
    </w:p>
    <w:p w14:paraId="46A02B5E" w14:textId="77777777" w:rsidR="006656A3" w:rsidRDefault="006656A3">
      <w:pPr>
        <w:rPr>
          <w:rFonts w:eastAsiaTheme="majorEastAsia" w:cstheme="majorBidi"/>
          <w:b/>
          <w:iCs/>
          <w:sz w:val="32"/>
          <w:szCs w:val="32"/>
          <w:lang w:val="en-US" w:eastAsia="en-CA"/>
        </w:rPr>
      </w:pPr>
      <w:r>
        <w:br w:type="page"/>
      </w:r>
    </w:p>
    <w:p w14:paraId="09AC9835" w14:textId="77777777" w:rsidR="00EA5DCA" w:rsidRDefault="00D842F5" w:rsidP="000A5CA6">
      <w:pPr>
        <w:pStyle w:val="SubHeading1"/>
      </w:pPr>
      <w:bookmarkStart w:id="564" w:name="_Toc48915572"/>
      <w:r>
        <w:t xml:space="preserve">4. </w:t>
      </w:r>
      <w:r w:rsidR="00AE43C6" w:rsidRPr="00A71021">
        <w:t>Icebreaker</w:t>
      </w:r>
      <w:bookmarkEnd w:id="564"/>
    </w:p>
    <w:p w14:paraId="3D57E1AD" w14:textId="77777777" w:rsidR="005F6EB7" w:rsidRDefault="006656A3" w:rsidP="00F178E3">
      <w:pPr>
        <w:pStyle w:val="IceBreakerQuote"/>
      </w:pPr>
      <w:r>
        <w:rPr>
          <w:lang w:val="en-US"/>
        </w:rPr>
        <w:t>”</w:t>
      </w:r>
      <w:r w:rsidRPr="006656A3">
        <w:rPr>
          <w:lang w:val="en-US"/>
        </w:rPr>
        <w:t>The most difficult thing is the decision to act, the rest is merely tenacity</w:t>
      </w:r>
      <w:r w:rsidR="005F6EB7" w:rsidRPr="00A71021">
        <w:t>.</w:t>
      </w:r>
      <w:r>
        <w:t>”</w:t>
      </w:r>
      <w:r w:rsidR="005F6EB7" w:rsidRPr="00A71021">
        <w:t xml:space="preserve">  </w:t>
      </w:r>
    </w:p>
    <w:p w14:paraId="6F797B11" w14:textId="77777777" w:rsidR="006656A3" w:rsidRDefault="006656A3" w:rsidP="00E849DD">
      <w:pPr>
        <w:pStyle w:val="IcebreakerName"/>
        <w:rPr>
          <w:rStyle w:val="BodyCopyText"/>
          <w:b/>
          <w:bCs/>
        </w:rPr>
      </w:pPr>
      <w:r w:rsidRPr="00E94CC8">
        <w:rPr>
          <w:lang w:val="en-US"/>
        </w:rPr>
        <w:t>Amelia Earhart, record-setting aviator</w:t>
      </w:r>
    </w:p>
    <w:p w14:paraId="2273377C" w14:textId="77777777" w:rsidR="00270D0C" w:rsidRPr="00D842F5" w:rsidRDefault="005458FA" w:rsidP="005458FA">
      <w:pPr>
        <w:rPr>
          <w:rStyle w:val="BodyCopyText"/>
        </w:rPr>
      </w:pPr>
      <w:r w:rsidRPr="00D842F5">
        <w:rPr>
          <w:rStyle w:val="BodyCopyText"/>
          <w:b/>
          <w:bCs/>
        </w:rPr>
        <w:t>R</w:t>
      </w:r>
      <w:r w:rsidR="004F5A31">
        <w:rPr>
          <w:rStyle w:val="BodyCopyText"/>
          <w:b/>
          <w:bCs/>
        </w:rPr>
        <w:t>eminder</w:t>
      </w:r>
      <w:r w:rsidR="004F5A31" w:rsidRPr="004F5A31">
        <w:rPr>
          <w:rStyle w:val="BodyCopyText"/>
        </w:rPr>
        <w:t>,</w:t>
      </w:r>
      <w:r w:rsidRPr="004F5A31">
        <w:rPr>
          <w:rStyle w:val="BodyCopyText"/>
        </w:rPr>
        <w:t xml:space="preserve"> </w:t>
      </w:r>
      <w:r w:rsidR="004F5A31">
        <w:rPr>
          <w:rStyle w:val="BodyCopyText"/>
        </w:rPr>
        <w:t>a</w:t>
      </w:r>
      <w:r w:rsidRPr="00D842F5">
        <w:rPr>
          <w:rStyle w:val="BodyCopyText"/>
        </w:rPr>
        <w:t xml:space="preserve"> vision statement is a “positive, educated prediction” on the part of the instructor about what students may do in their career.   This should be a fun and encouraging activity.</w:t>
      </w:r>
    </w:p>
    <w:p w14:paraId="392450B6" w14:textId="77777777" w:rsidR="005F6EB7" w:rsidRDefault="005F6EB7" w:rsidP="000A5CA6">
      <w:pPr>
        <w:pStyle w:val="SubHeading1"/>
      </w:pPr>
      <w:bookmarkStart w:id="565" w:name="_Toc48915573"/>
      <w:r>
        <w:rPr>
          <w:rStyle w:val="Emphasis"/>
          <w:i w:val="0"/>
        </w:rPr>
        <w:t xml:space="preserve">5. </w:t>
      </w:r>
      <w:r>
        <w:t>Summary of Sections and Learning Activities in the Module</w:t>
      </w:r>
      <w:bookmarkEnd w:id="565"/>
    </w:p>
    <w:p w14:paraId="41392697" w14:textId="77777777" w:rsidR="00EB1791" w:rsidRDefault="005F6EB7" w:rsidP="000B4149">
      <w:pPr>
        <w:pStyle w:val="SubHeading2"/>
      </w:pPr>
      <w:bookmarkStart w:id="566" w:name="_Toc48915574"/>
      <w:r>
        <w:t xml:space="preserve">5.1. </w:t>
      </w:r>
      <w:r w:rsidR="00EB1791" w:rsidRPr="00A71021">
        <w:t>Your Personal Employment Plan</w:t>
      </w:r>
      <w:bookmarkEnd w:id="566"/>
    </w:p>
    <w:p w14:paraId="488A4BD7" w14:textId="77777777" w:rsidR="00EB1791" w:rsidRPr="00D842F5" w:rsidRDefault="00EB1791" w:rsidP="00EB1791">
      <w:pPr>
        <w:rPr>
          <w:rStyle w:val="BodyCopyText"/>
        </w:rPr>
      </w:pPr>
      <w:r w:rsidRPr="00D842F5">
        <w:rPr>
          <w:rStyle w:val="BodyCopyText"/>
        </w:rPr>
        <w:t>Shows the student the components of their Personal Employment Plan that they have completed, and the components they will be working on in this Module.</w:t>
      </w:r>
    </w:p>
    <w:p w14:paraId="7C8C60E7" w14:textId="77777777" w:rsidR="00C4462A" w:rsidRPr="00841F46" w:rsidRDefault="005F6EB7" w:rsidP="000B4149">
      <w:pPr>
        <w:pStyle w:val="SubHeading2"/>
      </w:pPr>
      <w:bookmarkStart w:id="567" w:name="_Toc48915575"/>
      <w:r>
        <w:t xml:space="preserve">5.2. </w:t>
      </w:r>
      <w:r w:rsidR="00C4462A">
        <w:t>Applying for Employment</w:t>
      </w:r>
      <w:bookmarkEnd w:id="567"/>
    </w:p>
    <w:p w14:paraId="306E6A0A" w14:textId="77777777" w:rsidR="00C4462A" w:rsidRPr="00D842F5" w:rsidRDefault="00C4462A" w:rsidP="00C4462A">
      <w:pPr>
        <w:rPr>
          <w:rStyle w:val="BodyCopyText"/>
        </w:rPr>
      </w:pPr>
      <w:r w:rsidRPr="00D842F5">
        <w:rPr>
          <w:rStyle w:val="BodyCopyText"/>
        </w:rPr>
        <w:t xml:space="preserve">This </w:t>
      </w:r>
      <w:r w:rsidR="0027765E" w:rsidRPr="00D842F5">
        <w:rPr>
          <w:rStyle w:val="BodyCopyText"/>
        </w:rPr>
        <w:t xml:space="preserve">section </w:t>
      </w:r>
      <w:r w:rsidRPr="00D842F5">
        <w:rPr>
          <w:rStyle w:val="BodyCopyText"/>
        </w:rPr>
        <w:t xml:space="preserve">brings together </w:t>
      </w:r>
      <w:r w:rsidR="0027765E" w:rsidRPr="00D842F5">
        <w:rPr>
          <w:rStyle w:val="BodyCopyText"/>
        </w:rPr>
        <w:t xml:space="preserve">all of the work the students completed </w:t>
      </w:r>
      <w:r w:rsidRPr="00D842F5">
        <w:rPr>
          <w:rStyle w:val="BodyCopyText"/>
        </w:rPr>
        <w:t xml:space="preserve">in the previous three modules </w:t>
      </w:r>
      <w:r w:rsidR="0027765E" w:rsidRPr="00D842F5">
        <w:rPr>
          <w:rStyle w:val="BodyCopyText"/>
        </w:rPr>
        <w:t>(3.0, 3.1, and 3.2)</w:t>
      </w:r>
      <w:r w:rsidR="005F6EB7">
        <w:rPr>
          <w:rStyle w:val="BodyCopyText"/>
        </w:rPr>
        <w:t>.</w:t>
      </w:r>
    </w:p>
    <w:p w14:paraId="16E6DFAC" w14:textId="77777777" w:rsidR="00C4462A" w:rsidRPr="00D842F5" w:rsidRDefault="0027765E" w:rsidP="00C4462A">
      <w:pPr>
        <w:rPr>
          <w:rStyle w:val="BodyCopyText"/>
        </w:rPr>
      </w:pPr>
      <w:r w:rsidRPr="00D842F5">
        <w:rPr>
          <w:rStyle w:val="BodyCopyText"/>
        </w:rPr>
        <w:t xml:space="preserve">Students will now </w:t>
      </w:r>
      <w:r w:rsidR="00C4462A" w:rsidRPr="00D842F5">
        <w:rPr>
          <w:rStyle w:val="BodyCopyText"/>
        </w:rPr>
        <w:t xml:space="preserve">focus on the </w:t>
      </w:r>
      <w:r w:rsidRPr="00D842F5">
        <w:rPr>
          <w:rStyle w:val="BodyCopyText"/>
        </w:rPr>
        <w:t xml:space="preserve">actual </w:t>
      </w:r>
      <w:r w:rsidR="00C4462A" w:rsidRPr="00D842F5">
        <w:rPr>
          <w:rStyle w:val="BodyCopyText"/>
        </w:rPr>
        <w:t xml:space="preserve">application process.  </w:t>
      </w:r>
      <w:r w:rsidRPr="00D842F5">
        <w:rPr>
          <w:rStyle w:val="BodyCopyText"/>
        </w:rPr>
        <w:t>This section looks at</w:t>
      </w:r>
      <w:r w:rsidR="00C4462A" w:rsidRPr="00D842F5">
        <w:rPr>
          <w:rStyle w:val="BodyCopyText"/>
        </w:rPr>
        <w:t>:</w:t>
      </w:r>
    </w:p>
    <w:p w14:paraId="321F7B63" w14:textId="77777777" w:rsidR="00C4462A" w:rsidRPr="00D842F5" w:rsidRDefault="00C4462A" w:rsidP="001A4DD0">
      <w:pPr>
        <w:pStyle w:val="ListwithBullets"/>
        <w:rPr>
          <w:rStyle w:val="BodyCopyText"/>
        </w:rPr>
      </w:pPr>
      <w:r w:rsidRPr="00D842F5">
        <w:rPr>
          <w:rStyle w:val="BodyCopyText"/>
        </w:rPr>
        <w:t xml:space="preserve">Completing </w:t>
      </w:r>
      <w:r w:rsidR="0027765E" w:rsidRPr="00D842F5">
        <w:rPr>
          <w:rStyle w:val="BodyCopyText"/>
        </w:rPr>
        <w:t xml:space="preserve">a </w:t>
      </w:r>
      <w:r w:rsidRPr="00D842F5">
        <w:rPr>
          <w:rStyle w:val="BodyCopyText"/>
        </w:rPr>
        <w:t>job application</w:t>
      </w:r>
      <w:r w:rsidR="005F6EB7">
        <w:rPr>
          <w:rStyle w:val="BodyCopyText"/>
        </w:rPr>
        <w:t>.</w:t>
      </w:r>
    </w:p>
    <w:p w14:paraId="7CCD5DC0" w14:textId="77777777" w:rsidR="00C4462A" w:rsidRPr="00D842F5" w:rsidRDefault="00C4462A" w:rsidP="001A4DD0">
      <w:pPr>
        <w:pStyle w:val="ListwithBullets"/>
        <w:rPr>
          <w:rStyle w:val="BodyCopyText"/>
        </w:rPr>
      </w:pPr>
      <w:r w:rsidRPr="00D842F5">
        <w:rPr>
          <w:rStyle w:val="BodyCopyText"/>
        </w:rPr>
        <w:t xml:space="preserve">Customizing </w:t>
      </w:r>
      <w:r w:rsidR="0027765E" w:rsidRPr="00D842F5">
        <w:rPr>
          <w:rStyle w:val="BodyCopyText"/>
        </w:rPr>
        <w:t xml:space="preserve">their </w:t>
      </w:r>
      <w:r w:rsidRPr="00D842F5">
        <w:rPr>
          <w:rStyle w:val="BodyCopyText"/>
        </w:rPr>
        <w:t>resume</w:t>
      </w:r>
      <w:r w:rsidR="005F6EB7">
        <w:rPr>
          <w:rStyle w:val="BodyCopyText"/>
        </w:rPr>
        <w:t>.</w:t>
      </w:r>
    </w:p>
    <w:p w14:paraId="6D929851" w14:textId="77777777" w:rsidR="00C4462A" w:rsidRPr="00D842F5" w:rsidRDefault="00C4462A" w:rsidP="001A4DD0">
      <w:pPr>
        <w:pStyle w:val="ListwithBullets"/>
        <w:rPr>
          <w:rStyle w:val="BodyCopyText"/>
        </w:rPr>
      </w:pPr>
      <w:r w:rsidRPr="00D842F5">
        <w:rPr>
          <w:rStyle w:val="BodyCopyText"/>
        </w:rPr>
        <w:t>Preparing a cover letter</w:t>
      </w:r>
      <w:r w:rsidR="005F6EB7">
        <w:rPr>
          <w:rStyle w:val="BodyCopyText"/>
        </w:rPr>
        <w:t>.</w:t>
      </w:r>
    </w:p>
    <w:p w14:paraId="2BEA4826" w14:textId="77777777" w:rsidR="0027765E" w:rsidRPr="00D842F5" w:rsidRDefault="00C4462A" w:rsidP="001A4DD0">
      <w:pPr>
        <w:pStyle w:val="ListwithBullets"/>
        <w:rPr>
          <w:rStyle w:val="BodyCopyText"/>
        </w:rPr>
      </w:pPr>
      <w:r w:rsidRPr="00D842F5">
        <w:rPr>
          <w:rStyle w:val="BodyCopyText"/>
        </w:rPr>
        <w:t>Putting together references</w:t>
      </w:r>
      <w:r w:rsidR="005F6EB7">
        <w:rPr>
          <w:rStyle w:val="BodyCopyText"/>
        </w:rPr>
        <w:t>.</w:t>
      </w:r>
      <w:r w:rsidRPr="00D842F5">
        <w:rPr>
          <w:rStyle w:val="BodyCopyText"/>
        </w:rPr>
        <w:t xml:space="preserve"> </w:t>
      </w:r>
    </w:p>
    <w:p w14:paraId="55DEA2DC" w14:textId="77777777" w:rsidR="0027765E" w:rsidRDefault="009779A7" w:rsidP="000B4149">
      <w:pPr>
        <w:pStyle w:val="SubHeading3"/>
      </w:pPr>
      <w:r>
        <w:t xml:space="preserve">5.2.1. </w:t>
      </w:r>
      <w:r w:rsidR="0027765E">
        <w:t>Completing Job Applications</w:t>
      </w:r>
    </w:p>
    <w:p w14:paraId="591AAF95" w14:textId="77777777" w:rsidR="0027765E" w:rsidRPr="00D842F5" w:rsidRDefault="005A46C6" w:rsidP="0027765E">
      <w:pPr>
        <w:rPr>
          <w:rStyle w:val="BodyCopyText"/>
        </w:rPr>
      </w:pPr>
      <w:r w:rsidRPr="00D842F5">
        <w:rPr>
          <w:rStyle w:val="BodyCopyText"/>
        </w:rPr>
        <w:t xml:space="preserve">This section asks students to review the list of skills and job requirement they previously created and use it to compare to the requirements listed on a job application.  There is also a </w:t>
      </w:r>
      <w:r w:rsidR="00C720CC" w:rsidRPr="00D842F5">
        <w:rPr>
          <w:rStyle w:val="BodyCopyText"/>
        </w:rPr>
        <w:t xml:space="preserve">good cautionary article in </w:t>
      </w:r>
      <w:r w:rsidR="00C720CC" w:rsidRPr="00D842F5">
        <w:rPr>
          <w:rStyle w:val="BodyCopyText"/>
          <w:b/>
          <w:bCs/>
        </w:rPr>
        <w:t>Figure 2</w:t>
      </w:r>
      <w:r w:rsidR="00C720CC" w:rsidRPr="00D842F5">
        <w:rPr>
          <w:rStyle w:val="BodyCopyText"/>
        </w:rPr>
        <w:t>, that warns students about some common job scams.</w:t>
      </w:r>
    </w:p>
    <w:p w14:paraId="6FCEC2EA" w14:textId="77777777" w:rsidR="00C20747" w:rsidRDefault="009779A7" w:rsidP="000B4149">
      <w:pPr>
        <w:pStyle w:val="SubHeading3"/>
      </w:pPr>
      <w:r>
        <w:t xml:space="preserve">5.2.2. </w:t>
      </w:r>
      <w:r w:rsidR="00C20747" w:rsidRPr="00226355">
        <w:t>Learning Activity 1 Complete a Job Application</w:t>
      </w:r>
    </w:p>
    <w:p w14:paraId="6A187867" w14:textId="77777777" w:rsidR="009B3BA1" w:rsidRPr="00AB4C43" w:rsidRDefault="009B3BA1" w:rsidP="00294831">
      <w:pPr>
        <w:pStyle w:val="BodyCopyITALICS"/>
      </w:pPr>
      <w:r>
        <w:t>Instructions</w:t>
      </w:r>
    </w:p>
    <w:p w14:paraId="47CFE8C0" w14:textId="77777777" w:rsidR="009B3BA1" w:rsidRPr="00F664FC" w:rsidRDefault="009B3BA1" w:rsidP="00E34CB4">
      <w:pPr>
        <w:pStyle w:val="ListParagraph"/>
        <w:numPr>
          <w:ilvl w:val="0"/>
          <w:numId w:val="206"/>
        </w:numPr>
        <w:rPr>
          <w:rStyle w:val="BodyCopyText"/>
        </w:rPr>
      </w:pPr>
      <w:r w:rsidRPr="00F664FC">
        <w:rPr>
          <w:rStyle w:val="BodyCopyText"/>
        </w:rPr>
        <w:t xml:space="preserve">Direct the students to the two sample job applications in </w:t>
      </w:r>
      <w:r w:rsidR="00C20747" w:rsidRPr="00F664FC">
        <w:rPr>
          <w:rStyle w:val="BodyCopyText"/>
          <w:b/>
          <w:bCs w:val="0"/>
        </w:rPr>
        <w:t>Appendix A</w:t>
      </w:r>
      <w:r w:rsidR="00C20747" w:rsidRPr="00F664FC">
        <w:rPr>
          <w:rStyle w:val="BodyCopyText"/>
        </w:rPr>
        <w:t xml:space="preserve"> of </w:t>
      </w:r>
      <w:r w:rsidRPr="00F664FC">
        <w:rPr>
          <w:rStyle w:val="BodyCopyText"/>
        </w:rPr>
        <w:t>the student module</w:t>
      </w:r>
      <w:r w:rsidR="00C20747" w:rsidRPr="00F664FC">
        <w:rPr>
          <w:rStyle w:val="BodyCopyText"/>
        </w:rPr>
        <w:t>.</w:t>
      </w:r>
      <w:r w:rsidRPr="00F664FC">
        <w:rPr>
          <w:rStyle w:val="BodyCopyText"/>
        </w:rPr>
        <w:t xml:space="preserve"> </w:t>
      </w:r>
    </w:p>
    <w:p w14:paraId="0E20E5B8" w14:textId="77777777" w:rsidR="006D4600" w:rsidRPr="00F664FC" w:rsidRDefault="00237099" w:rsidP="00E34CB4">
      <w:pPr>
        <w:pStyle w:val="ListParagraph"/>
        <w:numPr>
          <w:ilvl w:val="0"/>
          <w:numId w:val="206"/>
        </w:numPr>
        <w:rPr>
          <w:rStyle w:val="BodyCopyText"/>
        </w:rPr>
      </w:pPr>
      <w:r w:rsidRPr="00F664FC">
        <w:rPr>
          <w:rStyle w:val="BodyCopyText"/>
        </w:rPr>
        <w:t xml:space="preserve">Instruct them to fill out the job application on </w:t>
      </w:r>
      <w:r w:rsidRPr="00F664FC">
        <w:rPr>
          <w:rStyle w:val="BodyCopyText"/>
          <w:b/>
          <w:bCs w:val="0"/>
        </w:rPr>
        <w:t>Form 1</w:t>
      </w:r>
      <w:r w:rsidR="006D4600" w:rsidRPr="00F664FC">
        <w:rPr>
          <w:rStyle w:val="BodyCopyText"/>
        </w:rPr>
        <w:t xml:space="preserve"> in </w:t>
      </w:r>
      <w:r w:rsidR="004F5A31" w:rsidRPr="004F5A31">
        <w:rPr>
          <w:lang w:val="en-US"/>
        </w:rPr>
        <w:t>Appendix A (Module 3.3)</w:t>
      </w:r>
      <w:r w:rsidR="006D4600" w:rsidRPr="00F664FC">
        <w:rPr>
          <w:rStyle w:val="BodyCopyText"/>
        </w:rPr>
        <w:t xml:space="preserve"> </w:t>
      </w:r>
      <w:r w:rsidRPr="00F664FC">
        <w:rPr>
          <w:rStyle w:val="BodyCopyText"/>
        </w:rPr>
        <w:t>using the Shipper/Receiver job posting from Module 3.2 (</w:t>
      </w:r>
      <w:r w:rsidRPr="00F664FC">
        <w:rPr>
          <w:rStyle w:val="BodyCopyText"/>
          <w:b/>
          <w:bCs w:val="0"/>
        </w:rPr>
        <w:t>Resource 3</w:t>
      </w:r>
      <w:r w:rsidRPr="00F664FC">
        <w:rPr>
          <w:rStyle w:val="BodyCopyText"/>
        </w:rPr>
        <w:t xml:space="preserve">) as the job they are applying for.  </w:t>
      </w:r>
    </w:p>
    <w:p w14:paraId="1F1980C3" w14:textId="77777777" w:rsidR="00237099" w:rsidRPr="00F664FC" w:rsidRDefault="00237099" w:rsidP="00E34CB4">
      <w:pPr>
        <w:pStyle w:val="ListParagraph"/>
        <w:numPr>
          <w:ilvl w:val="1"/>
          <w:numId w:val="207"/>
        </w:numPr>
        <w:rPr>
          <w:rStyle w:val="BodyCopyText"/>
        </w:rPr>
      </w:pPr>
      <w:r w:rsidRPr="00F664FC">
        <w:rPr>
          <w:rStyle w:val="BodyCopyText"/>
        </w:rPr>
        <w:t xml:space="preserve">Students can also use the results from their analysis of the Shipper/Receiver job posting </w:t>
      </w:r>
      <w:r w:rsidR="006D4600" w:rsidRPr="00F664FC">
        <w:rPr>
          <w:rStyle w:val="BodyCopyText"/>
        </w:rPr>
        <w:t xml:space="preserve">(Module 3.2, </w:t>
      </w:r>
      <w:r w:rsidRPr="00F664FC">
        <w:rPr>
          <w:rStyle w:val="BodyCopyText"/>
          <w:b/>
          <w:bCs w:val="0"/>
        </w:rPr>
        <w:t>Form 3</w:t>
      </w:r>
      <w:r w:rsidRPr="00F664FC">
        <w:rPr>
          <w:rStyle w:val="BodyCopyText"/>
        </w:rPr>
        <w:t xml:space="preserve">) to help </w:t>
      </w:r>
      <w:r w:rsidR="006D4600" w:rsidRPr="00F664FC">
        <w:rPr>
          <w:rStyle w:val="BodyCopyText"/>
        </w:rPr>
        <w:t xml:space="preserve">them </w:t>
      </w:r>
      <w:r w:rsidRPr="00F664FC">
        <w:rPr>
          <w:rStyle w:val="BodyCopyText"/>
        </w:rPr>
        <w:t>complete the application</w:t>
      </w:r>
      <w:r w:rsidR="009779A7">
        <w:rPr>
          <w:rStyle w:val="BodyCopyText"/>
        </w:rPr>
        <w:t>.</w:t>
      </w:r>
    </w:p>
    <w:p w14:paraId="306D862B" w14:textId="77777777" w:rsidR="009B3BA1" w:rsidRPr="00F664FC" w:rsidRDefault="004F5A31" w:rsidP="00E34CB4">
      <w:pPr>
        <w:numPr>
          <w:ilvl w:val="0"/>
          <w:numId w:val="208"/>
        </w:numPr>
        <w:rPr>
          <w:rStyle w:val="BodyCopyText"/>
        </w:rPr>
      </w:pPr>
      <w:r w:rsidRPr="004F5A31">
        <w:rPr>
          <w:lang w:val="en-US"/>
        </w:rPr>
        <w:t>Ask students to go online and find another job posting to practice completing an application form</w:t>
      </w:r>
      <w:r w:rsidR="009779A7">
        <w:rPr>
          <w:rStyle w:val="BodyCopyText"/>
        </w:rPr>
        <w:t>.</w:t>
      </w:r>
    </w:p>
    <w:p w14:paraId="74C0E47A" w14:textId="77777777" w:rsidR="009B3BA1" w:rsidRPr="00F664FC" w:rsidRDefault="0068637D" w:rsidP="00E34CB4">
      <w:pPr>
        <w:numPr>
          <w:ilvl w:val="1"/>
          <w:numId w:val="209"/>
        </w:numPr>
        <w:rPr>
          <w:rStyle w:val="BodyCopyText"/>
        </w:rPr>
      </w:pPr>
      <w:r w:rsidRPr="00F664FC">
        <w:rPr>
          <w:rStyle w:val="BodyCopyText"/>
        </w:rPr>
        <w:t xml:space="preserve">Ask them to go </w:t>
      </w:r>
      <w:r w:rsidR="009B3BA1" w:rsidRPr="00F664FC">
        <w:rPr>
          <w:rStyle w:val="BodyCopyText"/>
        </w:rPr>
        <w:t>online to find another job posting</w:t>
      </w:r>
      <w:r w:rsidR="009779A7">
        <w:rPr>
          <w:rStyle w:val="BodyCopyText"/>
        </w:rPr>
        <w:t>.</w:t>
      </w:r>
    </w:p>
    <w:p w14:paraId="270A19C1" w14:textId="77777777" w:rsidR="009B3BA1" w:rsidRPr="00F664FC" w:rsidRDefault="004F5A31" w:rsidP="00E34CB4">
      <w:pPr>
        <w:numPr>
          <w:ilvl w:val="0"/>
          <w:numId w:val="210"/>
        </w:numPr>
        <w:rPr>
          <w:rStyle w:val="BodyCopyText"/>
        </w:rPr>
      </w:pPr>
      <w:r w:rsidRPr="004F5A31">
        <w:rPr>
          <w:lang w:val="en-US"/>
        </w:rPr>
        <w:t xml:space="preserve">Ask students to use </w:t>
      </w:r>
      <w:r w:rsidRPr="004F5A31">
        <w:rPr>
          <w:b/>
          <w:bCs/>
          <w:lang w:val="en-US"/>
        </w:rPr>
        <w:t>Form 2</w:t>
      </w:r>
      <w:r w:rsidRPr="004F5A31">
        <w:rPr>
          <w:lang w:val="en-US"/>
        </w:rPr>
        <w:t xml:space="preserve"> to fill out an application for the job posting they found online</w:t>
      </w:r>
      <w:r w:rsidR="009779A7">
        <w:rPr>
          <w:rStyle w:val="BodyCopyText"/>
          <w:b/>
          <w:bCs/>
        </w:rPr>
        <w:t>.</w:t>
      </w:r>
    </w:p>
    <w:p w14:paraId="498AB749" w14:textId="77777777" w:rsidR="009B3BA1" w:rsidRPr="00F664FC" w:rsidRDefault="004F5A31" w:rsidP="00E34CB4">
      <w:pPr>
        <w:numPr>
          <w:ilvl w:val="1"/>
          <w:numId w:val="28"/>
        </w:numPr>
        <w:ind w:left="1259" w:hanging="357"/>
        <w:rPr>
          <w:rStyle w:val="BodyCopyText"/>
        </w:rPr>
      </w:pPr>
      <w:r w:rsidRPr="004F5A31">
        <w:rPr>
          <w:lang w:val="en-US"/>
        </w:rPr>
        <w:t>Note, students should not use the Job Posting Analyzer to help them complete this application form</w:t>
      </w:r>
      <w:r w:rsidR="009779A7">
        <w:rPr>
          <w:rStyle w:val="BodyCopyText"/>
        </w:rPr>
        <w:t>.</w:t>
      </w:r>
    </w:p>
    <w:p w14:paraId="69A651DF" w14:textId="77777777" w:rsidR="009B3BA1" w:rsidRPr="00F664FC" w:rsidRDefault="00B1196C" w:rsidP="00E34CB4">
      <w:pPr>
        <w:numPr>
          <w:ilvl w:val="0"/>
          <w:numId w:val="211"/>
        </w:numPr>
        <w:rPr>
          <w:rStyle w:val="BodyCopyText"/>
        </w:rPr>
      </w:pPr>
      <w:r w:rsidRPr="00F664FC">
        <w:rPr>
          <w:rStyle w:val="BodyCopyText"/>
        </w:rPr>
        <w:t>Once everyone is finished, have the class c</w:t>
      </w:r>
      <w:r w:rsidR="009B3BA1" w:rsidRPr="00F664FC">
        <w:rPr>
          <w:rStyle w:val="BodyCopyText"/>
        </w:rPr>
        <w:t xml:space="preserve">ompare the two applications and discuss as </w:t>
      </w:r>
      <w:r w:rsidRPr="00F664FC">
        <w:rPr>
          <w:rStyle w:val="BodyCopyText"/>
        </w:rPr>
        <w:t>a group</w:t>
      </w:r>
      <w:r w:rsidR="009779A7">
        <w:rPr>
          <w:rStyle w:val="BodyCopyText"/>
        </w:rPr>
        <w:t>.</w:t>
      </w:r>
    </w:p>
    <w:p w14:paraId="2C9FB67F" w14:textId="77777777" w:rsidR="009B3BA1" w:rsidRPr="00F664FC" w:rsidRDefault="009B3BA1" w:rsidP="00E34CB4">
      <w:pPr>
        <w:numPr>
          <w:ilvl w:val="1"/>
          <w:numId w:val="212"/>
        </w:numPr>
        <w:rPr>
          <w:rStyle w:val="BodyCopyText"/>
        </w:rPr>
      </w:pPr>
      <w:r w:rsidRPr="00F664FC">
        <w:rPr>
          <w:rStyle w:val="BodyCopyText"/>
        </w:rPr>
        <w:t>Is one better than the other?  Why or why not?</w:t>
      </w:r>
    </w:p>
    <w:p w14:paraId="062901DA" w14:textId="77777777" w:rsidR="009B3BA1" w:rsidRPr="00F664FC" w:rsidRDefault="009B3BA1" w:rsidP="00E34CB4">
      <w:pPr>
        <w:numPr>
          <w:ilvl w:val="1"/>
          <w:numId w:val="212"/>
        </w:numPr>
        <w:rPr>
          <w:rStyle w:val="BodyCopyText"/>
        </w:rPr>
      </w:pPr>
      <w:r w:rsidRPr="00F664FC">
        <w:rPr>
          <w:rStyle w:val="BodyCopyText"/>
        </w:rPr>
        <w:t>Does one stand out from the other?  Why or why not?</w:t>
      </w:r>
    </w:p>
    <w:p w14:paraId="6E38C842" w14:textId="77777777" w:rsidR="000B4149" w:rsidRDefault="000B4149">
      <w:pPr>
        <w:rPr>
          <w:rFonts w:eastAsiaTheme="majorEastAsia" w:cstheme="majorBidi"/>
          <w:b/>
          <w:i/>
          <w:noProof/>
          <w:szCs w:val="28"/>
        </w:rPr>
      </w:pPr>
      <w:r>
        <w:br w:type="page"/>
      </w:r>
    </w:p>
    <w:p w14:paraId="1367716F" w14:textId="77777777" w:rsidR="00B1196C" w:rsidRPr="00B1196C" w:rsidRDefault="009779A7" w:rsidP="000B4149">
      <w:pPr>
        <w:pStyle w:val="SubHeading3"/>
      </w:pPr>
      <w:r>
        <w:t xml:space="preserve">5.2.3. </w:t>
      </w:r>
      <w:r w:rsidR="00B1196C">
        <w:t>Customizing Your</w:t>
      </w:r>
      <w:r w:rsidR="00B1196C" w:rsidRPr="002139D4">
        <w:t xml:space="preserve"> Resume</w:t>
      </w:r>
    </w:p>
    <w:p w14:paraId="027760B5" w14:textId="77777777" w:rsidR="00B1196C" w:rsidRPr="00F664FC" w:rsidRDefault="00B1196C" w:rsidP="00ED36DC">
      <w:pPr>
        <w:tabs>
          <w:tab w:val="left" w:pos="2694"/>
        </w:tabs>
        <w:rPr>
          <w:rStyle w:val="BodyCopyText"/>
        </w:rPr>
      </w:pPr>
      <w:r w:rsidRPr="00F664FC">
        <w:rPr>
          <w:rStyle w:val="BodyCopyText"/>
        </w:rPr>
        <w:t xml:space="preserve">This section focuses on helping students to understand what a resume is, </w:t>
      </w:r>
      <w:r w:rsidR="00ED36DC" w:rsidRPr="00F664FC">
        <w:rPr>
          <w:rStyle w:val="BodyCopyText"/>
        </w:rPr>
        <w:t xml:space="preserve">its purpose, and how to develop their own.  A key concept is for students to understand that a </w:t>
      </w:r>
      <w:r w:rsidRPr="00F664FC">
        <w:rPr>
          <w:rStyle w:val="BodyCopyText"/>
        </w:rPr>
        <w:t xml:space="preserve">resume </w:t>
      </w:r>
      <w:r w:rsidR="00ED36DC" w:rsidRPr="00F664FC">
        <w:rPr>
          <w:rStyle w:val="BodyCopyText"/>
        </w:rPr>
        <w:t>i</w:t>
      </w:r>
      <w:r w:rsidRPr="00F664FC">
        <w:rPr>
          <w:rStyle w:val="BodyCopyText"/>
        </w:rPr>
        <w:t xml:space="preserve">s </w:t>
      </w:r>
      <w:r w:rsidR="00ED36DC" w:rsidRPr="00F664FC">
        <w:rPr>
          <w:rStyle w:val="BodyCopyText"/>
        </w:rPr>
        <w:t xml:space="preserve">like </w:t>
      </w:r>
      <w:r w:rsidRPr="00F664FC">
        <w:rPr>
          <w:rStyle w:val="BodyCopyText"/>
        </w:rPr>
        <w:t xml:space="preserve">a calling card—something an employer can glance at and say, </w:t>
      </w:r>
      <w:r w:rsidRPr="00F664FC">
        <w:rPr>
          <w:rStyle w:val="BodyCopyText"/>
          <w:i/>
          <w:iCs/>
        </w:rPr>
        <w:t xml:space="preserve">“this is someone I need to </w:t>
      </w:r>
      <w:r w:rsidR="00EC0413" w:rsidRPr="00F664FC">
        <w:rPr>
          <w:rStyle w:val="BodyCopyText"/>
          <w:i/>
          <w:iCs/>
        </w:rPr>
        <w:t xml:space="preserve">meet and </w:t>
      </w:r>
      <w:r w:rsidRPr="00F664FC">
        <w:rPr>
          <w:rStyle w:val="BodyCopyText"/>
          <w:i/>
          <w:iCs/>
        </w:rPr>
        <w:t>talk to.”</w:t>
      </w:r>
    </w:p>
    <w:p w14:paraId="38C5A7C4" w14:textId="77777777" w:rsidR="00EC0413" w:rsidRPr="00F664FC" w:rsidRDefault="00EC0413" w:rsidP="00ED36DC">
      <w:pPr>
        <w:tabs>
          <w:tab w:val="left" w:pos="2694"/>
        </w:tabs>
        <w:rPr>
          <w:rStyle w:val="BodyCopyText"/>
        </w:rPr>
      </w:pPr>
      <w:r w:rsidRPr="00F664FC">
        <w:rPr>
          <w:rStyle w:val="BodyCopyText"/>
        </w:rPr>
        <w:t xml:space="preserve">It also provides a short description of what a resume </w:t>
      </w:r>
      <w:r w:rsidRPr="00F664FC">
        <w:rPr>
          <w:rStyle w:val="BodyCopyText"/>
          <w:i/>
          <w:iCs/>
        </w:rPr>
        <w:t>is not</w:t>
      </w:r>
      <w:r w:rsidRPr="00F664FC">
        <w:rPr>
          <w:rStyle w:val="BodyCopyText"/>
        </w:rPr>
        <w:t>.</w:t>
      </w:r>
    </w:p>
    <w:p w14:paraId="11C1E3E6" w14:textId="77777777" w:rsidR="00B1196C" w:rsidRPr="00D250C6" w:rsidRDefault="009779A7" w:rsidP="00F5470E">
      <w:pPr>
        <w:pStyle w:val="SubHeading4"/>
      </w:pPr>
      <w:r>
        <w:t xml:space="preserve">5.2.3.1. </w:t>
      </w:r>
      <w:r w:rsidR="00B1196C" w:rsidRPr="00D250C6">
        <w:t>What do natural gas employers look for?</w:t>
      </w:r>
    </w:p>
    <w:p w14:paraId="5650A2EE" w14:textId="77777777" w:rsidR="00ED36DC" w:rsidRPr="00F664FC" w:rsidRDefault="00ED36DC" w:rsidP="00C33A76">
      <w:pPr>
        <w:rPr>
          <w:rStyle w:val="BodyCopyText"/>
        </w:rPr>
      </w:pPr>
      <w:r w:rsidRPr="00F664FC">
        <w:rPr>
          <w:rStyle w:val="BodyCopyText"/>
        </w:rPr>
        <w:t>Outline</w:t>
      </w:r>
      <w:r w:rsidR="00EC0413" w:rsidRPr="00F664FC">
        <w:rPr>
          <w:rStyle w:val="BodyCopyText"/>
        </w:rPr>
        <w:t>s</w:t>
      </w:r>
      <w:r w:rsidRPr="00F664FC">
        <w:rPr>
          <w:rStyle w:val="BodyCopyText"/>
        </w:rPr>
        <w:t xml:space="preserve"> what most major natural gas </w:t>
      </w:r>
      <w:r w:rsidR="00B1196C" w:rsidRPr="00F664FC">
        <w:rPr>
          <w:rStyle w:val="BodyCopyText"/>
        </w:rPr>
        <w:t>employers generally</w:t>
      </w:r>
      <w:r w:rsidRPr="00F664FC">
        <w:rPr>
          <w:rStyle w:val="BodyCopyText"/>
        </w:rPr>
        <w:t xml:space="preserve"> look for </w:t>
      </w:r>
      <w:r w:rsidR="00A248B8" w:rsidRPr="00F664FC">
        <w:rPr>
          <w:rStyle w:val="BodyCopyText"/>
        </w:rPr>
        <w:t xml:space="preserve">when examining a </w:t>
      </w:r>
      <w:r w:rsidRPr="00F664FC">
        <w:rPr>
          <w:rStyle w:val="BodyCopyText"/>
        </w:rPr>
        <w:t>resume; the applicant’s safety certifications, related skills and work experience, and education</w:t>
      </w:r>
      <w:r w:rsidR="00FD0894" w:rsidRPr="00F664FC">
        <w:rPr>
          <w:rStyle w:val="BodyCopyText"/>
        </w:rPr>
        <w:t xml:space="preserve"> and training.</w:t>
      </w:r>
    </w:p>
    <w:p w14:paraId="6E875D06" w14:textId="77777777" w:rsidR="00EC0413" w:rsidRPr="00EB0DBC" w:rsidRDefault="009779A7" w:rsidP="00F5470E">
      <w:pPr>
        <w:pStyle w:val="SubHeading4"/>
      </w:pPr>
      <w:r>
        <w:t xml:space="preserve">5.2.3.2. </w:t>
      </w:r>
      <w:r w:rsidR="00EC0413" w:rsidRPr="00EB0DBC">
        <w:t>Learning Activity 2 Customize a Resume for your Employment Plan</w:t>
      </w:r>
    </w:p>
    <w:p w14:paraId="5A08A3D7" w14:textId="77777777" w:rsidR="00A248B8" w:rsidRPr="00F664FC" w:rsidRDefault="00340BCF" w:rsidP="00A248B8">
      <w:pPr>
        <w:tabs>
          <w:tab w:val="left" w:pos="2694"/>
        </w:tabs>
        <w:rPr>
          <w:rStyle w:val="BodyCopyText"/>
        </w:rPr>
      </w:pPr>
      <w:r w:rsidRPr="00F664FC">
        <w:rPr>
          <w:rStyle w:val="BodyCopyText"/>
          <w:b/>
          <w:bCs/>
        </w:rPr>
        <w:t xml:space="preserve">Form 3 </w:t>
      </w:r>
      <w:r w:rsidRPr="00F664FC">
        <w:rPr>
          <w:rStyle w:val="BodyCopyText"/>
        </w:rPr>
        <w:t xml:space="preserve">located in </w:t>
      </w:r>
      <w:r w:rsidRPr="00F664FC">
        <w:rPr>
          <w:rStyle w:val="BodyCopyText"/>
          <w:b/>
          <w:bCs/>
        </w:rPr>
        <w:t>Appendix A</w:t>
      </w:r>
      <w:r w:rsidRPr="00F664FC">
        <w:rPr>
          <w:rStyle w:val="BodyCopyText"/>
        </w:rPr>
        <w:t xml:space="preserve"> of the student module p</w:t>
      </w:r>
      <w:r w:rsidR="00A248B8" w:rsidRPr="00F664FC">
        <w:rPr>
          <w:rStyle w:val="BodyCopyText"/>
        </w:rPr>
        <w:t xml:space="preserve">rovides a suggested structure for a resume when applying for entry-level work with natural gas industry employers.  </w:t>
      </w:r>
      <w:r w:rsidRPr="00F664FC">
        <w:rPr>
          <w:rStyle w:val="BodyCopyText"/>
        </w:rPr>
        <w:t xml:space="preserve">Students can use this to modify their existing resume or create a new one. </w:t>
      </w:r>
      <w:r w:rsidRPr="00F664FC">
        <w:rPr>
          <w:rStyle w:val="BodyCopyText"/>
          <w:b/>
          <w:bCs/>
        </w:rPr>
        <w:t>Resource 1</w:t>
      </w:r>
      <w:r w:rsidRPr="00F664FC">
        <w:rPr>
          <w:rStyle w:val="BodyCopyText"/>
        </w:rPr>
        <w:t xml:space="preserve"> located in </w:t>
      </w:r>
      <w:r w:rsidRPr="00F664FC">
        <w:rPr>
          <w:rStyle w:val="BodyCopyText"/>
          <w:b/>
          <w:bCs/>
        </w:rPr>
        <w:t>Appendix B</w:t>
      </w:r>
      <w:r w:rsidRPr="00F664FC">
        <w:rPr>
          <w:rStyle w:val="BodyCopyText"/>
        </w:rPr>
        <w:t xml:space="preserve"> of the Student module </w:t>
      </w:r>
      <w:r w:rsidR="00A248B8" w:rsidRPr="00F664FC">
        <w:rPr>
          <w:rStyle w:val="BodyCopyText"/>
        </w:rPr>
        <w:t xml:space="preserve">provides a completed sample resume for </w:t>
      </w:r>
      <w:r w:rsidRPr="00F664FC">
        <w:rPr>
          <w:rStyle w:val="BodyCopyText"/>
        </w:rPr>
        <w:t xml:space="preserve">the students </w:t>
      </w:r>
      <w:r w:rsidR="00A248B8" w:rsidRPr="00F664FC">
        <w:rPr>
          <w:rStyle w:val="BodyCopyText"/>
        </w:rPr>
        <w:t>to review.</w:t>
      </w:r>
    </w:p>
    <w:p w14:paraId="18826844" w14:textId="77777777" w:rsidR="00A248B8" w:rsidRDefault="00A248B8" w:rsidP="00294831">
      <w:pPr>
        <w:pStyle w:val="BodyCopyITALICS"/>
      </w:pPr>
      <w:r>
        <w:t>Instructions</w:t>
      </w:r>
    </w:p>
    <w:p w14:paraId="5DE6C787" w14:textId="77777777" w:rsidR="003C14CD" w:rsidRPr="00F664FC" w:rsidRDefault="000035D1" w:rsidP="00E34CB4">
      <w:pPr>
        <w:numPr>
          <w:ilvl w:val="0"/>
          <w:numId w:val="213"/>
        </w:numPr>
        <w:rPr>
          <w:rStyle w:val="BodyCopyText"/>
        </w:rPr>
      </w:pPr>
      <w:r w:rsidRPr="00F664FC">
        <w:rPr>
          <w:rStyle w:val="BodyCopyText"/>
        </w:rPr>
        <w:t xml:space="preserve">Ask students to use </w:t>
      </w:r>
      <w:r w:rsidR="00A248B8" w:rsidRPr="00F664FC">
        <w:rPr>
          <w:rStyle w:val="BodyCopyText"/>
        </w:rPr>
        <w:t>the template</w:t>
      </w:r>
      <w:r w:rsidR="00422C75" w:rsidRPr="00F664FC">
        <w:rPr>
          <w:rStyle w:val="BodyCopyText"/>
        </w:rPr>
        <w:t xml:space="preserve"> </w:t>
      </w:r>
      <w:r w:rsidR="00422C75" w:rsidRPr="00F664FC">
        <w:rPr>
          <w:rStyle w:val="BodyCopyText"/>
          <w:b/>
          <w:bCs/>
        </w:rPr>
        <w:t>Form 3</w:t>
      </w:r>
      <w:r w:rsidR="00422C75" w:rsidRPr="00F664FC">
        <w:rPr>
          <w:rStyle w:val="BodyCopyText"/>
        </w:rPr>
        <w:t xml:space="preserve"> </w:t>
      </w:r>
      <w:r w:rsidR="00A248B8" w:rsidRPr="00F664FC">
        <w:rPr>
          <w:rStyle w:val="BodyCopyText"/>
        </w:rPr>
        <w:t xml:space="preserve">to modify </w:t>
      </w:r>
      <w:r w:rsidRPr="00F664FC">
        <w:rPr>
          <w:rStyle w:val="BodyCopyText"/>
        </w:rPr>
        <w:t xml:space="preserve">their </w:t>
      </w:r>
      <w:r w:rsidR="00A248B8" w:rsidRPr="00F664FC">
        <w:rPr>
          <w:rStyle w:val="BodyCopyText"/>
        </w:rPr>
        <w:t>own resume or create a new one if necessary</w:t>
      </w:r>
      <w:r w:rsidR="009779A7">
        <w:rPr>
          <w:rStyle w:val="BodyCopyText"/>
        </w:rPr>
        <w:t>.</w:t>
      </w:r>
    </w:p>
    <w:p w14:paraId="7981632D" w14:textId="77777777" w:rsidR="00A248B8" w:rsidRPr="00F664FC" w:rsidRDefault="00A248B8" w:rsidP="00E34CB4">
      <w:pPr>
        <w:numPr>
          <w:ilvl w:val="0"/>
          <w:numId w:val="213"/>
        </w:numPr>
        <w:rPr>
          <w:rStyle w:val="BodyCopyText"/>
        </w:rPr>
      </w:pPr>
      <w:r w:rsidRPr="00F664FC">
        <w:rPr>
          <w:rStyle w:val="BodyCopyText"/>
        </w:rPr>
        <w:t xml:space="preserve">Be sure to </w:t>
      </w:r>
      <w:r w:rsidR="000035D1" w:rsidRPr="00F664FC">
        <w:rPr>
          <w:rStyle w:val="BodyCopyText"/>
        </w:rPr>
        <w:t xml:space="preserve">have them </w:t>
      </w:r>
      <w:r w:rsidRPr="00F664FC">
        <w:rPr>
          <w:rStyle w:val="BodyCopyText"/>
        </w:rPr>
        <w:t>check spelling and grammar carefully</w:t>
      </w:r>
      <w:r w:rsidR="009779A7">
        <w:rPr>
          <w:rStyle w:val="BodyCopyText"/>
        </w:rPr>
        <w:t>.</w:t>
      </w:r>
    </w:p>
    <w:p w14:paraId="73C6AD15" w14:textId="77777777" w:rsidR="000035D1" w:rsidRPr="00F664FC" w:rsidRDefault="000035D1" w:rsidP="00E34CB4">
      <w:pPr>
        <w:numPr>
          <w:ilvl w:val="0"/>
          <w:numId w:val="213"/>
        </w:numPr>
        <w:rPr>
          <w:rStyle w:val="BodyCopyText"/>
        </w:rPr>
      </w:pPr>
      <w:r w:rsidRPr="00F664FC">
        <w:rPr>
          <w:rStyle w:val="BodyCopyText"/>
        </w:rPr>
        <w:t xml:space="preserve">Pair up the students; then ask them to </w:t>
      </w:r>
      <w:bookmarkStart w:id="568" w:name="_Hlk47006380"/>
      <w:r w:rsidRPr="00F664FC">
        <w:rPr>
          <w:rStyle w:val="BodyCopyText"/>
        </w:rPr>
        <w:t>review and assess each</w:t>
      </w:r>
      <w:r w:rsidR="000B4149">
        <w:rPr>
          <w:rStyle w:val="BodyCopyText"/>
        </w:rPr>
        <w:t xml:space="preserve"> </w:t>
      </w:r>
      <w:r w:rsidRPr="00F664FC">
        <w:rPr>
          <w:rStyle w:val="BodyCopyText"/>
        </w:rPr>
        <w:t xml:space="preserve">others’ resume, and provide some </w:t>
      </w:r>
      <w:r w:rsidR="00422C75" w:rsidRPr="00F664FC">
        <w:rPr>
          <w:rStyle w:val="BodyCopyText"/>
        </w:rPr>
        <w:t xml:space="preserve">constructive </w:t>
      </w:r>
      <w:r w:rsidRPr="00F664FC">
        <w:rPr>
          <w:rStyle w:val="BodyCopyText"/>
        </w:rPr>
        <w:t>suggestions for improvement</w:t>
      </w:r>
      <w:bookmarkEnd w:id="568"/>
      <w:r w:rsidR="009779A7">
        <w:rPr>
          <w:rStyle w:val="BodyCopyText"/>
        </w:rPr>
        <w:t>.</w:t>
      </w:r>
    </w:p>
    <w:p w14:paraId="27EAE2A9" w14:textId="77777777" w:rsidR="009779A7" w:rsidRDefault="009779A7" w:rsidP="000B4149">
      <w:pPr>
        <w:pStyle w:val="SubHeading3"/>
      </w:pPr>
    </w:p>
    <w:p w14:paraId="790633C0" w14:textId="77777777" w:rsidR="000B4149" w:rsidRDefault="000B4149">
      <w:pPr>
        <w:rPr>
          <w:rFonts w:eastAsiaTheme="majorEastAsia" w:cstheme="majorBidi"/>
          <w:b/>
          <w:i/>
          <w:noProof/>
          <w:szCs w:val="28"/>
        </w:rPr>
      </w:pPr>
      <w:r>
        <w:br w:type="page"/>
      </w:r>
    </w:p>
    <w:p w14:paraId="7DFC3C17" w14:textId="77777777" w:rsidR="00A429FB" w:rsidRPr="002F5826" w:rsidRDefault="009779A7" w:rsidP="000B4149">
      <w:pPr>
        <w:pStyle w:val="SubHeading3"/>
      </w:pPr>
      <w:r>
        <w:t xml:space="preserve">5.2.4. </w:t>
      </w:r>
      <w:r w:rsidR="00A429FB">
        <w:t>Preparing a C</w:t>
      </w:r>
      <w:r w:rsidR="00A429FB" w:rsidRPr="002F5826">
        <w:t xml:space="preserve">over </w:t>
      </w:r>
      <w:r w:rsidR="00A429FB">
        <w:t>L</w:t>
      </w:r>
      <w:r w:rsidR="00A429FB" w:rsidRPr="002F5826">
        <w:t>etter</w:t>
      </w:r>
    </w:p>
    <w:p w14:paraId="509A3B8F" w14:textId="77777777" w:rsidR="00A429FB" w:rsidRDefault="009779A7" w:rsidP="00F5470E">
      <w:pPr>
        <w:pStyle w:val="SubHeading4"/>
      </w:pPr>
      <w:r>
        <w:t xml:space="preserve">5.2.4.1. </w:t>
      </w:r>
      <w:r w:rsidR="00A429FB">
        <w:t>What is a cover letter?</w:t>
      </w:r>
    </w:p>
    <w:p w14:paraId="47EBCADE" w14:textId="77777777" w:rsidR="00A248B8" w:rsidRPr="00F664FC" w:rsidRDefault="00665312" w:rsidP="001C2EC1">
      <w:pPr>
        <w:rPr>
          <w:rStyle w:val="BodyCopyText"/>
        </w:rPr>
      </w:pPr>
      <w:r w:rsidRPr="00F664FC">
        <w:rPr>
          <w:rStyle w:val="BodyCopyText"/>
        </w:rPr>
        <w:t>This section of the module provides information about cover letters, a very critical, but oft forgotten, part of the application documents and process.</w:t>
      </w:r>
      <w:r w:rsidR="00A429FB" w:rsidRPr="00F664FC">
        <w:rPr>
          <w:rStyle w:val="BodyCopyText"/>
        </w:rPr>
        <w:t xml:space="preserve"> </w:t>
      </w:r>
    </w:p>
    <w:p w14:paraId="3BD29265" w14:textId="77777777" w:rsidR="00665312" w:rsidRDefault="009779A7" w:rsidP="00F5470E">
      <w:pPr>
        <w:pStyle w:val="SubHeading4"/>
      </w:pPr>
      <w:r>
        <w:t xml:space="preserve">5.2.4.2. </w:t>
      </w:r>
      <w:r w:rsidR="00665312">
        <w:t>Employers and Cover Letters</w:t>
      </w:r>
    </w:p>
    <w:p w14:paraId="18470E2D" w14:textId="77777777" w:rsidR="006506B9" w:rsidRPr="00F664FC" w:rsidRDefault="00665312" w:rsidP="00665312">
      <w:pPr>
        <w:rPr>
          <w:rStyle w:val="BodyCopyText"/>
        </w:rPr>
      </w:pPr>
      <w:r w:rsidRPr="00F664FC">
        <w:rPr>
          <w:rStyle w:val="BodyCopyText"/>
        </w:rPr>
        <w:t>Highlights the findings of some recent research that shows that opinions vary amongst employers and human resource professionals regarding the importance of cover letters</w:t>
      </w:r>
      <w:r w:rsidR="00422C75" w:rsidRPr="00F664FC">
        <w:rPr>
          <w:rStyle w:val="BodyCopyText"/>
        </w:rPr>
        <w:t xml:space="preserve"> – that </w:t>
      </w:r>
      <w:r w:rsidR="006506B9" w:rsidRPr="00F664FC">
        <w:rPr>
          <w:rStyle w:val="BodyCopyText"/>
        </w:rPr>
        <w:t xml:space="preserve">some </w:t>
      </w:r>
      <w:r w:rsidRPr="00F664FC">
        <w:rPr>
          <w:rStyle w:val="BodyCopyText"/>
        </w:rPr>
        <w:t xml:space="preserve">ask for them, some don’t, some consider them important, others not so much.  </w:t>
      </w:r>
    </w:p>
    <w:p w14:paraId="78F793E2" w14:textId="77777777" w:rsidR="006506B9" w:rsidRPr="00F664FC" w:rsidRDefault="00665312" w:rsidP="006506B9">
      <w:pPr>
        <w:rPr>
          <w:rStyle w:val="BodyCopyText"/>
        </w:rPr>
      </w:pPr>
      <w:r w:rsidRPr="00F664FC">
        <w:rPr>
          <w:rStyle w:val="BodyCopyText"/>
        </w:rPr>
        <w:t xml:space="preserve">What </w:t>
      </w:r>
      <w:r w:rsidR="006506B9" w:rsidRPr="00F664FC">
        <w:rPr>
          <w:rStyle w:val="BodyCopyText"/>
        </w:rPr>
        <w:t xml:space="preserve">should be emphasized </w:t>
      </w:r>
      <w:r w:rsidRPr="00F664FC">
        <w:rPr>
          <w:rStyle w:val="BodyCopyText"/>
        </w:rPr>
        <w:t>is</w:t>
      </w:r>
      <w:r w:rsidR="006506B9" w:rsidRPr="00F664FC">
        <w:rPr>
          <w:rStyle w:val="BodyCopyText"/>
        </w:rPr>
        <w:t xml:space="preserve"> that:</w:t>
      </w:r>
    </w:p>
    <w:p w14:paraId="4CF14681" w14:textId="77777777" w:rsidR="00665312" w:rsidRPr="00F664FC" w:rsidRDefault="006506B9" w:rsidP="001A4DD0">
      <w:pPr>
        <w:pStyle w:val="ListwithBullets"/>
        <w:rPr>
          <w:rStyle w:val="BodyCopyText"/>
          <w:b/>
          <w:bCs w:val="0"/>
        </w:rPr>
      </w:pPr>
      <w:r w:rsidRPr="00F664FC">
        <w:rPr>
          <w:rStyle w:val="BodyCopyText"/>
          <w:i/>
          <w:iCs w:val="0"/>
        </w:rPr>
        <w:t>I</w:t>
      </w:r>
      <w:r w:rsidR="00665312" w:rsidRPr="00F664FC">
        <w:rPr>
          <w:rStyle w:val="BodyCopyText"/>
          <w:i/>
          <w:iCs w:val="0"/>
        </w:rPr>
        <w:t xml:space="preserve">f an employer asks for a cover letter, provide </w:t>
      </w:r>
      <w:r w:rsidR="00665312" w:rsidRPr="00F664FC">
        <w:rPr>
          <w:rStyle w:val="BodyCopyText"/>
        </w:rPr>
        <w:t xml:space="preserve">one; not doing so will likely cause your application and resume to be discarded because </w:t>
      </w:r>
      <w:r w:rsidRPr="00F664FC">
        <w:rPr>
          <w:rStyle w:val="BodyCopyText"/>
        </w:rPr>
        <w:t>the student</w:t>
      </w:r>
      <w:r w:rsidR="00665312" w:rsidRPr="00F664FC">
        <w:rPr>
          <w:rStyle w:val="BodyCopyText"/>
        </w:rPr>
        <w:t xml:space="preserve"> </w:t>
      </w:r>
      <w:r w:rsidR="00665312" w:rsidRPr="00F664FC">
        <w:rPr>
          <w:rStyle w:val="BodyCopyText"/>
          <w:b/>
          <w:bCs w:val="0"/>
        </w:rPr>
        <w:t>didn’t read and follow instructions</w:t>
      </w:r>
      <w:r w:rsidR="009779A7">
        <w:rPr>
          <w:rStyle w:val="BodyCopyText"/>
          <w:b/>
          <w:bCs w:val="0"/>
        </w:rPr>
        <w:t>.</w:t>
      </w:r>
    </w:p>
    <w:p w14:paraId="5F2A9103" w14:textId="77777777" w:rsidR="00665312" w:rsidRPr="00F664FC" w:rsidRDefault="00665312" w:rsidP="001A4DD0">
      <w:pPr>
        <w:pStyle w:val="ListwithBullets"/>
        <w:rPr>
          <w:rStyle w:val="BodyCopyText"/>
        </w:rPr>
      </w:pPr>
      <w:r w:rsidRPr="00F664FC">
        <w:rPr>
          <w:rStyle w:val="BodyCopyText"/>
          <w:i/>
          <w:iCs w:val="0"/>
        </w:rPr>
        <w:t xml:space="preserve">Employers use cover letters to screen out </w:t>
      </w:r>
      <w:r w:rsidRPr="00F664FC">
        <w:rPr>
          <w:rStyle w:val="BodyCopyText"/>
        </w:rPr>
        <w:t>applicants; if the cover letter does not address what was asked for, employers may view it as the applicant did not take the time to read and respond to what was requested</w:t>
      </w:r>
      <w:r w:rsidR="009779A7">
        <w:rPr>
          <w:rStyle w:val="BodyCopyText"/>
        </w:rPr>
        <w:t>.</w:t>
      </w:r>
    </w:p>
    <w:p w14:paraId="7F0A0B3C" w14:textId="77777777" w:rsidR="009E471F" w:rsidRPr="00F664FC" w:rsidRDefault="00665312" w:rsidP="001A4DD0">
      <w:pPr>
        <w:pStyle w:val="ListwithBullets"/>
        <w:rPr>
          <w:rStyle w:val="BodyCopyText"/>
        </w:rPr>
      </w:pPr>
      <w:r w:rsidRPr="00F664FC">
        <w:rPr>
          <w:rStyle w:val="BodyCopyText"/>
          <w:i/>
          <w:iCs w:val="0"/>
        </w:rPr>
        <w:t xml:space="preserve">Typos </w:t>
      </w:r>
      <w:r w:rsidR="006506B9" w:rsidRPr="00F664FC">
        <w:rPr>
          <w:rStyle w:val="BodyCopyText"/>
          <w:i/>
          <w:iCs w:val="0"/>
        </w:rPr>
        <w:t xml:space="preserve">and grammatical errors </w:t>
      </w:r>
      <w:r w:rsidRPr="00F664FC">
        <w:rPr>
          <w:rStyle w:val="BodyCopyText"/>
          <w:i/>
          <w:iCs w:val="0"/>
        </w:rPr>
        <w:t xml:space="preserve">can kill your chances of even getting looked </w:t>
      </w:r>
      <w:r w:rsidRPr="00F664FC">
        <w:rPr>
          <w:rStyle w:val="BodyCopyText"/>
        </w:rPr>
        <w:t>at; spelling mistakes, grammatical errors, addressing the letter to the wrong person, even having a letter</w:t>
      </w:r>
      <w:r w:rsidR="006506B9" w:rsidRPr="00F664FC">
        <w:rPr>
          <w:rStyle w:val="BodyCopyText"/>
        </w:rPr>
        <w:t xml:space="preserve"> that is too long (more than a page) can cause many employers to simply remove you from the pool of potential candidates</w:t>
      </w:r>
      <w:r w:rsidR="009779A7">
        <w:rPr>
          <w:rStyle w:val="BodyCopyText"/>
        </w:rPr>
        <w:t>.</w:t>
      </w:r>
    </w:p>
    <w:p w14:paraId="3F5DF342" w14:textId="77777777" w:rsidR="00973DA8" w:rsidRPr="007525C5" w:rsidRDefault="009779A7" w:rsidP="00F5470E">
      <w:pPr>
        <w:pStyle w:val="SubHeading4"/>
      </w:pPr>
      <w:r>
        <w:t xml:space="preserve">5.2.4.3. </w:t>
      </w:r>
      <w:r w:rsidR="00973DA8" w:rsidRPr="007525C5">
        <w:t>Learning Activity 3 Create a Cover Letter for your Employment Plan</w:t>
      </w:r>
    </w:p>
    <w:p w14:paraId="124A0B90" w14:textId="77777777" w:rsidR="00DB4641" w:rsidRPr="00F664FC" w:rsidRDefault="00DB4641" w:rsidP="00DB4641">
      <w:pPr>
        <w:rPr>
          <w:rStyle w:val="BodyCopyText"/>
        </w:rPr>
      </w:pPr>
      <w:r w:rsidRPr="00F664FC">
        <w:rPr>
          <w:rStyle w:val="BodyCopyText"/>
        </w:rPr>
        <w:t>This learning activity will help students create their own cover letter for the job they have identified for your employment plan.  Form 6 provides a sample cover letter that can assist the students in creating their own versions.</w:t>
      </w:r>
    </w:p>
    <w:p w14:paraId="3DAA4BF5" w14:textId="77777777" w:rsidR="00DB4641" w:rsidRPr="00B723C0" w:rsidRDefault="00DB4641" w:rsidP="00294831">
      <w:pPr>
        <w:pStyle w:val="BodyCopyITALICS"/>
      </w:pPr>
      <w:r w:rsidRPr="00973DA8">
        <w:t>Instructions</w:t>
      </w:r>
    </w:p>
    <w:p w14:paraId="4930DC22" w14:textId="77777777" w:rsidR="00DB4641" w:rsidRPr="00F664FC" w:rsidRDefault="00DB4641" w:rsidP="00E34CB4">
      <w:pPr>
        <w:numPr>
          <w:ilvl w:val="0"/>
          <w:numId w:val="214"/>
        </w:numPr>
        <w:rPr>
          <w:rStyle w:val="BodyCopyText"/>
        </w:rPr>
      </w:pPr>
      <w:r w:rsidRPr="00F664FC">
        <w:rPr>
          <w:rStyle w:val="BodyCopyText"/>
        </w:rPr>
        <w:t>Direct students to use</w:t>
      </w:r>
      <w:r w:rsidR="00973DA8" w:rsidRPr="00F664FC">
        <w:rPr>
          <w:rStyle w:val="BodyCopyText"/>
        </w:rPr>
        <w:t xml:space="preserve"> </w:t>
      </w:r>
      <w:r w:rsidR="00973DA8" w:rsidRPr="00F664FC">
        <w:rPr>
          <w:rStyle w:val="BodyCopyText"/>
          <w:b/>
          <w:bCs/>
        </w:rPr>
        <w:t>Form 4</w:t>
      </w:r>
      <w:r w:rsidR="00973DA8" w:rsidRPr="00F664FC">
        <w:rPr>
          <w:rStyle w:val="BodyCopyText"/>
        </w:rPr>
        <w:t xml:space="preserve"> </w:t>
      </w:r>
      <w:r w:rsidRPr="00F664FC">
        <w:rPr>
          <w:rStyle w:val="BodyCopyText"/>
        </w:rPr>
        <w:t>to write their own cover letter</w:t>
      </w:r>
      <w:r w:rsidR="009779A7">
        <w:rPr>
          <w:rStyle w:val="BodyCopyText"/>
        </w:rPr>
        <w:t>.</w:t>
      </w:r>
    </w:p>
    <w:p w14:paraId="7279CDEE" w14:textId="77777777" w:rsidR="00DB4641" w:rsidRPr="00F664FC" w:rsidRDefault="00DB4641" w:rsidP="00E34CB4">
      <w:pPr>
        <w:numPr>
          <w:ilvl w:val="0"/>
          <w:numId w:val="214"/>
        </w:numPr>
        <w:rPr>
          <w:rStyle w:val="BodyCopyText"/>
        </w:rPr>
      </w:pPr>
      <w:r w:rsidRPr="00F664FC">
        <w:rPr>
          <w:rStyle w:val="BodyCopyText"/>
        </w:rPr>
        <w:t>Be sure they carefully check spelling and grammar</w:t>
      </w:r>
      <w:r w:rsidR="009779A7">
        <w:rPr>
          <w:rStyle w:val="BodyCopyText"/>
        </w:rPr>
        <w:t>.</w:t>
      </w:r>
    </w:p>
    <w:p w14:paraId="45DE0B89" w14:textId="77777777" w:rsidR="00E7351C" w:rsidRPr="00F664FC" w:rsidRDefault="00973DA8" w:rsidP="00E34CB4">
      <w:pPr>
        <w:pStyle w:val="ListParagraph"/>
        <w:numPr>
          <w:ilvl w:val="0"/>
          <w:numId w:val="214"/>
        </w:numPr>
        <w:rPr>
          <w:rStyle w:val="BodyCopyText"/>
        </w:rPr>
      </w:pPr>
      <w:r w:rsidRPr="00F664FC">
        <w:rPr>
          <w:rStyle w:val="BodyCopyText"/>
        </w:rPr>
        <w:t xml:space="preserve">Pair up the students and </w:t>
      </w:r>
      <w:bookmarkStart w:id="569" w:name="_Ref457136350"/>
      <w:bookmarkStart w:id="570" w:name="_Ref34652535"/>
      <w:r w:rsidRPr="00F664FC">
        <w:rPr>
          <w:rStyle w:val="BodyCopyText"/>
        </w:rPr>
        <w:t>have them review each</w:t>
      </w:r>
      <w:r w:rsidR="00E004B1">
        <w:rPr>
          <w:rStyle w:val="BodyCopyText"/>
        </w:rPr>
        <w:t xml:space="preserve"> </w:t>
      </w:r>
      <w:r w:rsidRPr="00F664FC">
        <w:rPr>
          <w:rStyle w:val="BodyCopyText"/>
        </w:rPr>
        <w:t>others’</w:t>
      </w:r>
      <w:r w:rsidR="00E004B1">
        <w:rPr>
          <w:rStyle w:val="BodyCopyText"/>
        </w:rPr>
        <w:t xml:space="preserve"> </w:t>
      </w:r>
      <w:r w:rsidRPr="00F664FC">
        <w:rPr>
          <w:rStyle w:val="BodyCopyText"/>
        </w:rPr>
        <w:t>resume</w:t>
      </w:r>
      <w:bookmarkEnd w:id="569"/>
      <w:bookmarkEnd w:id="570"/>
      <w:r w:rsidR="00E7351C" w:rsidRPr="00F664FC">
        <w:rPr>
          <w:rStyle w:val="BodyCopyText"/>
        </w:rPr>
        <w:t xml:space="preserve"> and provide some constructive suggestions for improvement </w:t>
      </w:r>
      <w:r w:rsidR="00DB4641" w:rsidRPr="00F664FC">
        <w:rPr>
          <w:rStyle w:val="BodyCopyText"/>
        </w:rPr>
        <w:t>Putting</w:t>
      </w:r>
      <w:r w:rsidR="009779A7">
        <w:rPr>
          <w:rStyle w:val="BodyCopyText"/>
        </w:rPr>
        <w:t>.</w:t>
      </w:r>
      <w:r w:rsidR="00DB4641" w:rsidRPr="00F664FC">
        <w:rPr>
          <w:rStyle w:val="BodyCopyText"/>
        </w:rPr>
        <w:t xml:space="preserve"> </w:t>
      </w:r>
    </w:p>
    <w:p w14:paraId="726D6C25" w14:textId="77777777" w:rsidR="00DB4641" w:rsidRPr="00D41485" w:rsidRDefault="009779A7" w:rsidP="000B4149">
      <w:pPr>
        <w:pStyle w:val="SubHeading3"/>
      </w:pPr>
      <w:r>
        <w:t xml:space="preserve">5.2.5. Putting </w:t>
      </w:r>
      <w:r w:rsidR="00DB4641" w:rsidRPr="00D41485">
        <w:t xml:space="preserve">Together References </w:t>
      </w:r>
    </w:p>
    <w:p w14:paraId="6ADABE6D" w14:textId="77777777" w:rsidR="0023127E" w:rsidRPr="00F664FC" w:rsidRDefault="00D41485" w:rsidP="003038F2">
      <w:pPr>
        <w:rPr>
          <w:rStyle w:val="BodyCopyText"/>
        </w:rPr>
      </w:pPr>
      <w:r w:rsidRPr="00F664FC">
        <w:rPr>
          <w:rStyle w:val="BodyCopyText"/>
        </w:rPr>
        <w:t xml:space="preserve">This section introduces students to the </w:t>
      </w:r>
      <w:r w:rsidR="003038F2" w:rsidRPr="00F664FC">
        <w:rPr>
          <w:rStyle w:val="BodyCopyText"/>
        </w:rPr>
        <w:t xml:space="preserve">importance of references as an integral and critical part of the job search process.  Outlines what constitutes good references </w:t>
      </w:r>
      <w:r w:rsidR="0023127E" w:rsidRPr="00F664FC">
        <w:rPr>
          <w:rStyle w:val="BodyCopyText"/>
        </w:rPr>
        <w:t xml:space="preserve">and </w:t>
      </w:r>
      <w:r w:rsidR="003038F2" w:rsidRPr="00F664FC">
        <w:rPr>
          <w:rStyle w:val="BodyCopyText"/>
        </w:rPr>
        <w:t>how to identify them</w:t>
      </w:r>
      <w:r w:rsidR="00F664FC">
        <w:rPr>
          <w:rStyle w:val="BodyCopyText"/>
        </w:rPr>
        <w:t>.</w:t>
      </w:r>
    </w:p>
    <w:p w14:paraId="64C84685" w14:textId="77777777" w:rsidR="0023127E" w:rsidRDefault="009779A7" w:rsidP="00F5470E">
      <w:pPr>
        <w:pStyle w:val="SubHeading4"/>
      </w:pPr>
      <w:r>
        <w:t xml:space="preserve">5.2.5.1. </w:t>
      </w:r>
      <w:r w:rsidR="0023127E">
        <w:t>Tips for asking and confirming</w:t>
      </w:r>
    </w:p>
    <w:p w14:paraId="72463DF2" w14:textId="77777777" w:rsidR="00DB4641" w:rsidRPr="00F664FC" w:rsidRDefault="0023127E" w:rsidP="003038F2">
      <w:pPr>
        <w:rPr>
          <w:rStyle w:val="BodyCopyText"/>
        </w:rPr>
      </w:pPr>
      <w:r w:rsidRPr="00F664FC">
        <w:rPr>
          <w:rStyle w:val="BodyCopyText"/>
        </w:rPr>
        <w:t xml:space="preserve">Discusses how </w:t>
      </w:r>
      <w:r w:rsidR="003038F2" w:rsidRPr="00F664FC">
        <w:rPr>
          <w:rStyle w:val="BodyCopyText"/>
        </w:rPr>
        <w:t xml:space="preserve">to ask </w:t>
      </w:r>
      <w:r w:rsidRPr="00F664FC">
        <w:rPr>
          <w:rStyle w:val="BodyCopyText"/>
        </w:rPr>
        <w:t>for a references permission to be on an applicant’s list.</w:t>
      </w:r>
      <w:r w:rsidR="003038F2" w:rsidRPr="00F664FC">
        <w:rPr>
          <w:rStyle w:val="BodyCopyText"/>
        </w:rPr>
        <w:t xml:space="preserve"> </w:t>
      </w:r>
    </w:p>
    <w:p w14:paraId="0BC360C2" w14:textId="77777777" w:rsidR="00E7351C" w:rsidRPr="00F664FC" w:rsidRDefault="00E7351C" w:rsidP="001A4DD0">
      <w:pPr>
        <w:pStyle w:val="ListwithBullets"/>
        <w:rPr>
          <w:rStyle w:val="BodyCopyText"/>
        </w:rPr>
      </w:pPr>
      <w:r w:rsidRPr="00F664FC">
        <w:rPr>
          <w:rStyle w:val="BodyCopyText"/>
        </w:rPr>
        <w:t xml:space="preserve">Website 1:  </w:t>
      </w:r>
      <w:hyperlink r:id="rId175" w:history="1">
        <w:r w:rsidRPr="00F664FC">
          <w:rPr>
            <w:rStyle w:val="BodyCopyText"/>
            <w:color w:val="0000FF"/>
            <w:u w:val="single"/>
          </w:rPr>
          <w:t>Alberta alis</w:t>
        </w:r>
      </w:hyperlink>
      <w:r w:rsidR="0057540C" w:rsidRPr="0057540C">
        <w:rPr>
          <w:rStyle w:val="BodyCopyText"/>
          <w:color w:val="0000FF"/>
        </w:rPr>
        <w:t>.</w:t>
      </w:r>
    </w:p>
    <w:p w14:paraId="61639F0F" w14:textId="77777777" w:rsidR="0023127E" w:rsidRPr="00F664FC" w:rsidRDefault="00375926" w:rsidP="00F664FC">
      <w:pPr>
        <w:rPr>
          <w:rStyle w:val="BodyCopyText"/>
        </w:rPr>
      </w:pPr>
      <w:r w:rsidRPr="00F664FC">
        <w:rPr>
          <w:rStyle w:val="BodyCopyText"/>
        </w:rPr>
        <w:t>Direct student to t</w:t>
      </w:r>
      <w:r w:rsidR="0023127E" w:rsidRPr="00F664FC">
        <w:rPr>
          <w:rStyle w:val="BodyCopyText"/>
        </w:rPr>
        <w:t>his website</w:t>
      </w:r>
      <w:r w:rsidR="00E7351C" w:rsidRPr="00F664FC">
        <w:rPr>
          <w:rStyle w:val="BodyCopyText"/>
        </w:rPr>
        <w:t>, which</w:t>
      </w:r>
      <w:r w:rsidR="0023127E" w:rsidRPr="00F664FC">
        <w:rPr>
          <w:rStyle w:val="BodyCopyText"/>
        </w:rPr>
        <w:t xml:space="preserve"> provides some excellent suggestions and information about </w:t>
      </w:r>
      <w:r w:rsidRPr="00F664FC">
        <w:rPr>
          <w:rStyle w:val="BodyCopyText"/>
        </w:rPr>
        <w:t xml:space="preserve">identifying and selecting good references. </w:t>
      </w:r>
      <w:r w:rsidR="0023127E" w:rsidRPr="00F664FC">
        <w:rPr>
          <w:rStyle w:val="BodyCopyText"/>
        </w:rPr>
        <w:t xml:space="preserve"> </w:t>
      </w:r>
    </w:p>
    <w:p w14:paraId="45D9DF36" w14:textId="77777777" w:rsidR="00E7351C" w:rsidRPr="009F33DB" w:rsidRDefault="009779A7" w:rsidP="00F5470E">
      <w:pPr>
        <w:pStyle w:val="SubHeading4"/>
      </w:pPr>
      <w:r>
        <w:t xml:space="preserve">5.2.5.2. </w:t>
      </w:r>
      <w:r w:rsidR="00E7351C" w:rsidRPr="009F33DB">
        <w:t>Learning Activity 4 Create a List of References for your Employment Plan</w:t>
      </w:r>
    </w:p>
    <w:p w14:paraId="5254EF83" w14:textId="77777777" w:rsidR="0023127E" w:rsidRPr="00F664FC" w:rsidRDefault="0023127E" w:rsidP="0023127E">
      <w:pPr>
        <w:rPr>
          <w:rStyle w:val="BodyCopyText"/>
        </w:rPr>
      </w:pPr>
      <w:r w:rsidRPr="00F664FC">
        <w:rPr>
          <w:rStyle w:val="BodyCopyText"/>
        </w:rPr>
        <w:t xml:space="preserve">In this learning activity, </w:t>
      </w:r>
      <w:r w:rsidR="00375926" w:rsidRPr="00F664FC">
        <w:rPr>
          <w:rStyle w:val="BodyCopyText"/>
        </w:rPr>
        <w:t xml:space="preserve">students </w:t>
      </w:r>
      <w:r w:rsidRPr="00F664FC">
        <w:rPr>
          <w:rStyle w:val="BodyCopyText"/>
        </w:rPr>
        <w:t xml:space="preserve">will create a list of people who have agreed to provide references for </w:t>
      </w:r>
      <w:r w:rsidR="008E420A" w:rsidRPr="00F664FC">
        <w:rPr>
          <w:rStyle w:val="BodyCopyText"/>
        </w:rPr>
        <w:t xml:space="preserve">them </w:t>
      </w:r>
      <w:r w:rsidRPr="00F664FC">
        <w:rPr>
          <w:rStyle w:val="BodyCopyText"/>
        </w:rPr>
        <w:t xml:space="preserve">during </w:t>
      </w:r>
      <w:r w:rsidR="008E420A" w:rsidRPr="00F664FC">
        <w:rPr>
          <w:rStyle w:val="BodyCopyText"/>
        </w:rPr>
        <w:t xml:space="preserve">their </w:t>
      </w:r>
      <w:r w:rsidRPr="00F664FC">
        <w:rPr>
          <w:rStyle w:val="BodyCopyText"/>
        </w:rPr>
        <w:t>job search.</w:t>
      </w:r>
    </w:p>
    <w:p w14:paraId="1F7546B7" w14:textId="77777777" w:rsidR="0023127E" w:rsidRPr="00F664FC" w:rsidRDefault="008E420A" w:rsidP="0023127E">
      <w:pPr>
        <w:rPr>
          <w:rStyle w:val="BodyCopyText"/>
        </w:rPr>
      </w:pPr>
      <w:r w:rsidRPr="00F664FC">
        <w:rPr>
          <w:rStyle w:val="BodyCopyText"/>
        </w:rPr>
        <w:t>Let students know that e</w:t>
      </w:r>
      <w:r w:rsidR="0023127E" w:rsidRPr="00F664FC">
        <w:rPr>
          <w:rStyle w:val="BodyCopyText"/>
        </w:rPr>
        <w:t xml:space="preserve">ven if </w:t>
      </w:r>
      <w:r w:rsidRPr="00F664FC">
        <w:rPr>
          <w:rStyle w:val="BodyCopyText"/>
        </w:rPr>
        <w:t xml:space="preserve">they </w:t>
      </w:r>
      <w:r w:rsidR="0023127E" w:rsidRPr="00F664FC">
        <w:rPr>
          <w:rStyle w:val="BodyCopyText"/>
        </w:rPr>
        <w:t xml:space="preserve">don’t plan to look for work right away, it’s a good exercise to go through because </w:t>
      </w:r>
      <w:r w:rsidRPr="00F664FC">
        <w:rPr>
          <w:rStyle w:val="BodyCopyText"/>
        </w:rPr>
        <w:t xml:space="preserve">they </w:t>
      </w:r>
      <w:r w:rsidR="0023127E" w:rsidRPr="00F664FC">
        <w:rPr>
          <w:rStyle w:val="BodyCopyText"/>
        </w:rPr>
        <w:t xml:space="preserve">will have to do it at some point.  Plus, it always helps to have the information on hand; </w:t>
      </w:r>
      <w:r w:rsidR="00E7351C" w:rsidRPr="00F664FC">
        <w:rPr>
          <w:rStyle w:val="BodyCopyText"/>
        </w:rPr>
        <w:t xml:space="preserve">so </w:t>
      </w:r>
      <w:r w:rsidR="0023127E" w:rsidRPr="00F664FC">
        <w:rPr>
          <w:rStyle w:val="BodyCopyText"/>
        </w:rPr>
        <w:t xml:space="preserve">when </w:t>
      </w:r>
      <w:r w:rsidRPr="00F664FC">
        <w:rPr>
          <w:rStyle w:val="BodyCopyText"/>
        </w:rPr>
        <w:t xml:space="preserve">they </w:t>
      </w:r>
      <w:r w:rsidR="0023127E" w:rsidRPr="00F664FC">
        <w:rPr>
          <w:rStyle w:val="BodyCopyText"/>
        </w:rPr>
        <w:t>do need it, it’ll be more of an updating exercise than starting from the beginning.</w:t>
      </w:r>
    </w:p>
    <w:p w14:paraId="712690F3" w14:textId="77777777" w:rsidR="0023127E" w:rsidRDefault="0023127E" w:rsidP="00294831">
      <w:pPr>
        <w:pStyle w:val="BodyCopyITALICS"/>
      </w:pPr>
      <w:r>
        <w:t>Instructions</w:t>
      </w:r>
    </w:p>
    <w:p w14:paraId="6F93BC80" w14:textId="77777777" w:rsidR="0023127E" w:rsidRPr="00F664FC" w:rsidRDefault="008E420A" w:rsidP="00E34CB4">
      <w:pPr>
        <w:pStyle w:val="ListParagraph"/>
        <w:numPr>
          <w:ilvl w:val="0"/>
          <w:numId w:val="215"/>
        </w:numPr>
        <w:rPr>
          <w:rStyle w:val="BodyCopyText"/>
        </w:rPr>
      </w:pPr>
      <w:r w:rsidRPr="00F664FC">
        <w:rPr>
          <w:rStyle w:val="BodyCopyText"/>
        </w:rPr>
        <w:t>Ask students to i</w:t>
      </w:r>
      <w:r w:rsidR="0023127E" w:rsidRPr="00F664FC">
        <w:rPr>
          <w:rStyle w:val="BodyCopyText"/>
        </w:rPr>
        <w:t xml:space="preserve">dentify four to six people who know </w:t>
      </w:r>
      <w:r w:rsidRPr="00F664FC">
        <w:rPr>
          <w:rStyle w:val="BodyCopyText"/>
        </w:rPr>
        <w:t xml:space="preserve">their </w:t>
      </w:r>
      <w:r w:rsidR="0023127E" w:rsidRPr="00F664FC">
        <w:rPr>
          <w:rStyle w:val="BodyCopyText"/>
          <w:i/>
          <w:iCs/>
        </w:rPr>
        <w:t>character and abilities</w:t>
      </w:r>
      <w:r w:rsidR="0023127E" w:rsidRPr="00F664FC">
        <w:rPr>
          <w:rStyle w:val="BodyCopyText"/>
        </w:rPr>
        <w:t xml:space="preserve">, and who </w:t>
      </w:r>
      <w:r w:rsidRPr="00F664FC">
        <w:rPr>
          <w:rStyle w:val="BodyCopyText"/>
        </w:rPr>
        <w:t xml:space="preserve">they </w:t>
      </w:r>
      <w:r w:rsidR="0023127E" w:rsidRPr="00F664FC">
        <w:rPr>
          <w:rStyle w:val="BodyCopyText"/>
        </w:rPr>
        <w:t xml:space="preserve">believe would provide a good </w:t>
      </w:r>
      <w:r w:rsidR="003811D5" w:rsidRPr="00F664FC">
        <w:rPr>
          <w:rStyle w:val="BodyCopyText"/>
        </w:rPr>
        <w:t xml:space="preserve">and credible </w:t>
      </w:r>
      <w:r w:rsidR="0023127E" w:rsidRPr="00F664FC">
        <w:rPr>
          <w:rStyle w:val="BodyCopyText"/>
        </w:rPr>
        <w:t xml:space="preserve">reference for </w:t>
      </w:r>
      <w:r w:rsidRPr="00F664FC">
        <w:rPr>
          <w:rStyle w:val="BodyCopyText"/>
        </w:rPr>
        <w:t>them</w:t>
      </w:r>
      <w:r w:rsidR="009779A7">
        <w:rPr>
          <w:rStyle w:val="BodyCopyText"/>
        </w:rPr>
        <w:t>.</w:t>
      </w:r>
    </w:p>
    <w:p w14:paraId="11B36F04" w14:textId="77777777" w:rsidR="0023127E" w:rsidRPr="00F664FC" w:rsidRDefault="0023127E" w:rsidP="00E34CB4">
      <w:pPr>
        <w:pStyle w:val="ListParagraph"/>
        <w:numPr>
          <w:ilvl w:val="0"/>
          <w:numId w:val="216"/>
        </w:numPr>
        <w:rPr>
          <w:rStyle w:val="BodyCopyText"/>
        </w:rPr>
      </w:pPr>
      <w:r w:rsidRPr="00F664FC">
        <w:rPr>
          <w:rStyle w:val="BodyCopyText"/>
        </w:rPr>
        <w:t>The</w:t>
      </w:r>
      <w:r w:rsidR="008E420A" w:rsidRPr="00F664FC">
        <w:rPr>
          <w:rStyle w:val="BodyCopyText"/>
        </w:rPr>
        <w:t>ir</w:t>
      </w:r>
      <w:r w:rsidRPr="00F664FC">
        <w:rPr>
          <w:rStyle w:val="BodyCopyText"/>
        </w:rPr>
        <w:t xml:space="preserve"> goal is to get </w:t>
      </w:r>
      <w:r w:rsidR="003811D5" w:rsidRPr="00F664FC">
        <w:rPr>
          <w:rStyle w:val="BodyCopyText"/>
        </w:rPr>
        <w:t xml:space="preserve">at least </w:t>
      </w:r>
      <w:r w:rsidRPr="00F664FC">
        <w:rPr>
          <w:rStyle w:val="BodyCopyText"/>
        </w:rPr>
        <w:t xml:space="preserve">three to agree – especially </w:t>
      </w:r>
      <w:r w:rsidR="003811D5" w:rsidRPr="00F664FC">
        <w:rPr>
          <w:rStyle w:val="BodyCopyText"/>
        </w:rPr>
        <w:t xml:space="preserve">work-related </w:t>
      </w:r>
      <w:r w:rsidRPr="00F664FC">
        <w:rPr>
          <w:rStyle w:val="BodyCopyText"/>
        </w:rPr>
        <w:t>references</w:t>
      </w:r>
      <w:r w:rsidR="009779A7">
        <w:rPr>
          <w:rStyle w:val="BodyCopyText"/>
        </w:rPr>
        <w:t>.</w:t>
      </w:r>
    </w:p>
    <w:p w14:paraId="2BB6B150" w14:textId="77777777" w:rsidR="0023127E" w:rsidRPr="00F664FC" w:rsidRDefault="00DA6E98" w:rsidP="00E34CB4">
      <w:pPr>
        <w:pStyle w:val="ListParagraph"/>
        <w:numPr>
          <w:ilvl w:val="0"/>
          <w:numId w:val="217"/>
        </w:numPr>
        <w:rPr>
          <w:rStyle w:val="BodyCopyText"/>
        </w:rPr>
      </w:pPr>
      <w:r w:rsidRPr="00F664FC">
        <w:rPr>
          <w:rStyle w:val="BodyCopyText"/>
        </w:rPr>
        <w:t xml:space="preserve">Have the students use </w:t>
      </w:r>
      <w:commentRangeStart w:id="571"/>
      <w:r w:rsidR="008E420A" w:rsidRPr="00E004B1">
        <w:rPr>
          <w:rStyle w:val="BodyCopyText"/>
          <w:b/>
          <w:bCs w:val="0"/>
        </w:rPr>
        <w:t xml:space="preserve">Form </w:t>
      </w:r>
      <w:r w:rsidR="00E004B1">
        <w:rPr>
          <w:rStyle w:val="BodyCopyText"/>
          <w:b/>
          <w:bCs w:val="0"/>
        </w:rPr>
        <w:t>5</w:t>
      </w:r>
      <w:r w:rsidR="003811D5" w:rsidRPr="00F664FC">
        <w:rPr>
          <w:rStyle w:val="BodyCopyText"/>
        </w:rPr>
        <w:t xml:space="preserve"> </w:t>
      </w:r>
      <w:commentRangeEnd w:id="571"/>
      <w:r w:rsidR="003811D5" w:rsidRPr="00F664FC">
        <w:rPr>
          <w:rStyle w:val="BodyCopyText"/>
        </w:rPr>
        <w:commentReference w:id="571"/>
      </w:r>
      <w:r w:rsidR="0023127E" w:rsidRPr="00F664FC">
        <w:rPr>
          <w:rStyle w:val="BodyCopyText"/>
        </w:rPr>
        <w:t xml:space="preserve">to record the name, contact information, and other information that </w:t>
      </w:r>
      <w:r w:rsidRPr="00F664FC">
        <w:rPr>
          <w:rStyle w:val="BodyCopyText"/>
        </w:rPr>
        <w:t xml:space="preserve">they </w:t>
      </w:r>
      <w:r w:rsidR="0023127E" w:rsidRPr="00F664FC">
        <w:rPr>
          <w:rStyle w:val="BodyCopyText"/>
        </w:rPr>
        <w:t>know about each person</w:t>
      </w:r>
      <w:r w:rsidR="009779A7">
        <w:rPr>
          <w:rStyle w:val="BodyCopyText"/>
        </w:rPr>
        <w:t>.</w:t>
      </w:r>
    </w:p>
    <w:p w14:paraId="1ABD2122" w14:textId="77777777" w:rsidR="0023127E" w:rsidRPr="00F664FC" w:rsidRDefault="0023127E" w:rsidP="00E34CB4">
      <w:pPr>
        <w:pStyle w:val="ListParagraph"/>
        <w:numPr>
          <w:ilvl w:val="0"/>
          <w:numId w:val="217"/>
        </w:numPr>
        <w:rPr>
          <w:rStyle w:val="BodyCopyText"/>
        </w:rPr>
      </w:pPr>
      <w:r w:rsidRPr="00F664FC">
        <w:rPr>
          <w:rStyle w:val="BodyCopyText"/>
        </w:rPr>
        <w:t xml:space="preserve">Once </w:t>
      </w:r>
      <w:r w:rsidR="00DA6E98" w:rsidRPr="00F664FC">
        <w:rPr>
          <w:rStyle w:val="BodyCopyText"/>
        </w:rPr>
        <w:t xml:space="preserve">they </w:t>
      </w:r>
      <w:r w:rsidRPr="00F664FC">
        <w:rPr>
          <w:rStyle w:val="BodyCopyText"/>
        </w:rPr>
        <w:t xml:space="preserve">have an initial list of potential references, </w:t>
      </w:r>
      <w:r w:rsidR="00DA6E98" w:rsidRPr="00F664FC">
        <w:rPr>
          <w:rStyle w:val="BodyCopyText"/>
        </w:rPr>
        <w:t xml:space="preserve">students will need to reach </w:t>
      </w:r>
      <w:r w:rsidRPr="00F664FC">
        <w:rPr>
          <w:rStyle w:val="BodyCopyText"/>
        </w:rPr>
        <w:t xml:space="preserve">out to each of them </w:t>
      </w:r>
      <w:r w:rsidR="003811D5" w:rsidRPr="00F664FC">
        <w:rPr>
          <w:rStyle w:val="BodyCopyText"/>
        </w:rPr>
        <w:t xml:space="preserve">directly </w:t>
      </w:r>
      <w:r w:rsidR="00DA6E98" w:rsidRPr="00F664FC">
        <w:rPr>
          <w:rStyle w:val="BodyCopyText"/>
        </w:rPr>
        <w:t xml:space="preserve">to </w:t>
      </w:r>
      <w:r w:rsidRPr="00F664FC">
        <w:rPr>
          <w:rStyle w:val="BodyCopyText"/>
        </w:rPr>
        <w:t>confirm they are willing to be a positive reference</w:t>
      </w:r>
      <w:r w:rsidR="009779A7">
        <w:rPr>
          <w:rStyle w:val="BodyCopyText"/>
        </w:rPr>
        <w:t>.</w:t>
      </w:r>
    </w:p>
    <w:p w14:paraId="64ACCB5F" w14:textId="77777777" w:rsidR="0023127E" w:rsidRPr="00F664FC" w:rsidRDefault="00DA6E98" w:rsidP="00E34CB4">
      <w:pPr>
        <w:pStyle w:val="ListParagraph"/>
        <w:numPr>
          <w:ilvl w:val="0"/>
          <w:numId w:val="218"/>
        </w:numPr>
        <w:rPr>
          <w:rStyle w:val="BodyCopyText"/>
        </w:rPr>
      </w:pPr>
      <w:r w:rsidRPr="00F664FC">
        <w:rPr>
          <w:rStyle w:val="BodyCopyText"/>
        </w:rPr>
        <w:t xml:space="preserve">Remind students to use </w:t>
      </w:r>
      <w:r w:rsidR="0023127E" w:rsidRPr="00F664FC">
        <w:rPr>
          <w:rStyle w:val="BodyCopyText"/>
        </w:rPr>
        <w:t xml:space="preserve">the </w:t>
      </w:r>
      <w:r w:rsidR="0023127E" w:rsidRPr="00F664FC">
        <w:rPr>
          <w:rStyle w:val="BodyCopyText"/>
          <w:b/>
          <w:bCs w:val="0"/>
        </w:rPr>
        <w:t>tips</w:t>
      </w:r>
      <w:r w:rsidR="0023127E" w:rsidRPr="00F664FC">
        <w:rPr>
          <w:rStyle w:val="BodyCopyText"/>
        </w:rPr>
        <w:t xml:space="preserve"> </w:t>
      </w:r>
      <w:r w:rsidRPr="00F664FC">
        <w:rPr>
          <w:rStyle w:val="BodyCopyText"/>
        </w:rPr>
        <w:t xml:space="preserve">noted in the Student Module </w:t>
      </w:r>
      <w:r w:rsidR="0023127E" w:rsidRPr="00F664FC">
        <w:rPr>
          <w:rStyle w:val="BodyCopyText"/>
        </w:rPr>
        <w:t xml:space="preserve">when </w:t>
      </w:r>
      <w:r w:rsidRPr="00F664FC">
        <w:rPr>
          <w:rStyle w:val="BodyCopyText"/>
        </w:rPr>
        <w:t xml:space="preserve">they </w:t>
      </w:r>
      <w:r w:rsidR="0023127E" w:rsidRPr="00F664FC">
        <w:rPr>
          <w:rStyle w:val="BodyCopyText"/>
        </w:rPr>
        <w:t>talk to them</w:t>
      </w:r>
      <w:r w:rsidR="009779A7">
        <w:rPr>
          <w:rStyle w:val="BodyCopyText"/>
        </w:rPr>
        <w:t>.</w:t>
      </w:r>
    </w:p>
    <w:p w14:paraId="5402FA4A" w14:textId="77777777" w:rsidR="0023127E" w:rsidRPr="00F664FC" w:rsidRDefault="00DA6E98" w:rsidP="000A5CA6">
      <w:pPr>
        <w:pStyle w:val="ListParagraph"/>
        <w:rPr>
          <w:rStyle w:val="BodyCopyText"/>
        </w:rPr>
      </w:pPr>
      <w:r w:rsidRPr="00F664FC">
        <w:rPr>
          <w:rStyle w:val="BodyCopyText"/>
        </w:rPr>
        <w:t>Students should r</w:t>
      </w:r>
      <w:r w:rsidR="0023127E" w:rsidRPr="00F664FC">
        <w:rPr>
          <w:rStyle w:val="BodyCopyText"/>
        </w:rPr>
        <w:t xml:space="preserve">ecord the details of </w:t>
      </w:r>
      <w:r w:rsidRPr="00F664FC">
        <w:rPr>
          <w:rStyle w:val="BodyCopyText"/>
        </w:rPr>
        <w:t xml:space="preserve">their </w:t>
      </w:r>
      <w:r w:rsidR="0023127E" w:rsidRPr="00F664FC">
        <w:rPr>
          <w:rStyle w:val="BodyCopyText"/>
        </w:rPr>
        <w:t xml:space="preserve">conversation with each reference on </w:t>
      </w:r>
      <w:commentRangeStart w:id="572"/>
      <w:r w:rsidRPr="00E004B1">
        <w:rPr>
          <w:rStyle w:val="BodyCopyText"/>
          <w:b/>
          <w:bCs w:val="0"/>
        </w:rPr>
        <w:t xml:space="preserve">Form </w:t>
      </w:r>
      <w:r w:rsidR="00E004B1">
        <w:rPr>
          <w:rStyle w:val="BodyCopyText"/>
          <w:b/>
          <w:bCs w:val="0"/>
        </w:rPr>
        <w:t>5</w:t>
      </w:r>
      <w:r w:rsidR="002628C4" w:rsidRPr="002628C4">
        <w:rPr>
          <w:rStyle w:val="BodyCopyText"/>
        </w:rPr>
        <w:t>.</w:t>
      </w:r>
      <w:r w:rsidRPr="00F664FC">
        <w:rPr>
          <w:rStyle w:val="BodyCopyText"/>
        </w:rPr>
        <w:t xml:space="preserve"> </w:t>
      </w:r>
      <w:commentRangeEnd w:id="572"/>
      <w:r w:rsidR="006E4CF2" w:rsidRPr="00F664FC">
        <w:rPr>
          <w:rStyle w:val="BodyCopyText"/>
        </w:rPr>
        <w:commentReference w:id="572"/>
      </w:r>
    </w:p>
    <w:p w14:paraId="1148CF9D" w14:textId="77777777" w:rsidR="00F664FC" w:rsidRDefault="00F664FC">
      <w:pPr>
        <w:rPr>
          <w:rFonts w:eastAsia="Times New Roman" w:cstheme="majorBidi"/>
          <w:b/>
          <w:bCs/>
          <w:sz w:val="32"/>
          <w:szCs w:val="26"/>
          <w:lang w:eastAsia="en-CA"/>
        </w:rPr>
      </w:pPr>
      <w:r>
        <w:br w:type="page"/>
      </w:r>
    </w:p>
    <w:p w14:paraId="31516EA3" w14:textId="77777777" w:rsidR="00125DEF" w:rsidRDefault="009779A7" w:rsidP="000B4149">
      <w:pPr>
        <w:pStyle w:val="SubHeading2"/>
      </w:pPr>
      <w:bookmarkStart w:id="573" w:name="_Toc48915576"/>
      <w:r>
        <w:t xml:space="preserve">5.3. </w:t>
      </w:r>
      <w:r w:rsidR="00125DEF">
        <w:t>Interviewing</w:t>
      </w:r>
      <w:bookmarkEnd w:id="573"/>
    </w:p>
    <w:p w14:paraId="1C0E2A53" w14:textId="77777777" w:rsidR="00125DEF" w:rsidRDefault="009779A7" w:rsidP="000B4149">
      <w:pPr>
        <w:pStyle w:val="SubHeading3"/>
      </w:pPr>
      <w:r>
        <w:t xml:space="preserve">5.3.1. </w:t>
      </w:r>
      <w:r w:rsidR="00125DEF">
        <w:t>Preparing</w:t>
      </w:r>
    </w:p>
    <w:p w14:paraId="667A7416" w14:textId="77777777" w:rsidR="00A10E2A" w:rsidRPr="00F664FC" w:rsidRDefault="00A10E2A" w:rsidP="00A10E2A">
      <w:pPr>
        <w:rPr>
          <w:rStyle w:val="BodyCopyText"/>
        </w:rPr>
      </w:pPr>
      <w:r w:rsidRPr="00F664FC">
        <w:rPr>
          <w:rStyle w:val="BodyCopyText"/>
        </w:rPr>
        <w:t>This section provides practical information and suggestions about the interview stage of the job search process.  The importance of students being properly prepared for an interview should be continuously emphasized.</w:t>
      </w:r>
    </w:p>
    <w:p w14:paraId="02C46A34" w14:textId="77777777" w:rsidR="00125DEF" w:rsidRDefault="009779A7" w:rsidP="00F5470E">
      <w:pPr>
        <w:pStyle w:val="SubHeading4"/>
      </w:pPr>
      <w:r>
        <w:t xml:space="preserve">5.3.1.1. </w:t>
      </w:r>
      <w:r w:rsidR="00125DEF">
        <w:t>Dress Appropriately</w:t>
      </w:r>
    </w:p>
    <w:p w14:paraId="442B0A2F" w14:textId="77777777" w:rsidR="009E471F" w:rsidRPr="00F664FC" w:rsidRDefault="00A10E2A" w:rsidP="00125DEF">
      <w:pPr>
        <w:rPr>
          <w:rStyle w:val="BodyCopyText"/>
        </w:rPr>
      </w:pPr>
      <w:r w:rsidRPr="00F664FC">
        <w:rPr>
          <w:rStyle w:val="BodyCopyText"/>
        </w:rPr>
        <w:t xml:space="preserve">Outlines the importance of </w:t>
      </w:r>
      <w:r w:rsidR="00DE1817" w:rsidRPr="00F664FC">
        <w:rPr>
          <w:rStyle w:val="BodyCopyText"/>
        </w:rPr>
        <w:t xml:space="preserve">creating </w:t>
      </w:r>
      <w:r w:rsidR="006E4CF2" w:rsidRPr="00F664FC">
        <w:rPr>
          <w:rStyle w:val="BodyCopyText"/>
        </w:rPr>
        <w:t xml:space="preserve">a </w:t>
      </w:r>
      <w:r w:rsidR="00DE1817" w:rsidRPr="00F664FC">
        <w:rPr>
          <w:rStyle w:val="BodyCopyText"/>
        </w:rPr>
        <w:t xml:space="preserve">positive </w:t>
      </w:r>
      <w:r w:rsidRPr="00F664FC">
        <w:rPr>
          <w:rStyle w:val="BodyCopyText"/>
        </w:rPr>
        <w:t>f</w:t>
      </w:r>
      <w:r w:rsidR="00125DEF" w:rsidRPr="00F664FC">
        <w:rPr>
          <w:rStyle w:val="BodyCopyText"/>
        </w:rPr>
        <w:t>irst impression</w:t>
      </w:r>
      <w:r w:rsidRPr="00F664FC">
        <w:rPr>
          <w:rStyle w:val="BodyCopyText"/>
        </w:rPr>
        <w:t xml:space="preserve"> by presenting a professional, reliable and trustworthy image</w:t>
      </w:r>
      <w:r w:rsidR="00DE1817" w:rsidRPr="00F664FC">
        <w:rPr>
          <w:rStyle w:val="BodyCopyText"/>
        </w:rPr>
        <w:t xml:space="preserve"> when </w:t>
      </w:r>
      <w:r w:rsidR="006E4CF2" w:rsidRPr="00F664FC">
        <w:rPr>
          <w:rStyle w:val="BodyCopyText"/>
        </w:rPr>
        <w:t xml:space="preserve">the student </w:t>
      </w:r>
      <w:r w:rsidR="00DE1817" w:rsidRPr="00F664FC">
        <w:rPr>
          <w:rStyle w:val="BodyCopyText"/>
        </w:rPr>
        <w:t>meet</w:t>
      </w:r>
      <w:r w:rsidR="006E4CF2" w:rsidRPr="00F664FC">
        <w:rPr>
          <w:rStyle w:val="BodyCopyText"/>
        </w:rPr>
        <w:t>s</w:t>
      </w:r>
      <w:r w:rsidR="00DE1817" w:rsidRPr="00F664FC">
        <w:rPr>
          <w:rStyle w:val="BodyCopyText"/>
        </w:rPr>
        <w:t xml:space="preserve"> and speak</w:t>
      </w:r>
      <w:r w:rsidR="006E4CF2" w:rsidRPr="00F664FC">
        <w:rPr>
          <w:rStyle w:val="BodyCopyText"/>
        </w:rPr>
        <w:t>s</w:t>
      </w:r>
      <w:r w:rsidR="00DE1817" w:rsidRPr="00F664FC">
        <w:rPr>
          <w:rStyle w:val="BodyCopyText"/>
        </w:rPr>
        <w:t xml:space="preserve"> with </w:t>
      </w:r>
      <w:r w:rsidR="006E4CF2" w:rsidRPr="00F664FC">
        <w:rPr>
          <w:rStyle w:val="BodyCopyText"/>
        </w:rPr>
        <w:t xml:space="preserve">an </w:t>
      </w:r>
      <w:r w:rsidR="00DE1817" w:rsidRPr="00F664FC">
        <w:rPr>
          <w:rStyle w:val="BodyCopyText"/>
        </w:rPr>
        <w:t>employer.  Provides recommendations on what would be considered appropriate dress when going into an interview</w:t>
      </w:r>
      <w:r w:rsidR="006E4CF2" w:rsidRPr="00F664FC">
        <w:rPr>
          <w:rStyle w:val="BodyCopyText"/>
        </w:rPr>
        <w:t xml:space="preserve"> in the natural gas industry</w:t>
      </w:r>
      <w:r w:rsidR="00DE1817" w:rsidRPr="00F664FC">
        <w:rPr>
          <w:rStyle w:val="BodyCopyText"/>
        </w:rPr>
        <w:t>.</w:t>
      </w:r>
    </w:p>
    <w:p w14:paraId="423276E2" w14:textId="77777777" w:rsidR="00DE1817" w:rsidRDefault="009779A7" w:rsidP="00F5470E">
      <w:pPr>
        <w:pStyle w:val="SubHeading4"/>
      </w:pPr>
      <w:r>
        <w:t xml:space="preserve">5.3.1.2. </w:t>
      </w:r>
      <w:r w:rsidR="00DE1817">
        <w:t>Practice, Practice, Practice</w:t>
      </w:r>
    </w:p>
    <w:p w14:paraId="2507835C" w14:textId="77777777" w:rsidR="00DE1817" w:rsidRPr="00F664FC" w:rsidRDefault="00DE1817" w:rsidP="00DE1817">
      <w:pPr>
        <w:rPr>
          <w:rStyle w:val="BodyCopyText"/>
        </w:rPr>
      </w:pPr>
      <w:r w:rsidRPr="00F664FC">
        <w:rPr>
          <w:rStyle w:val="BodyCopyText"/>
        </w:rPr>
        <w:t xml:space="preserve">Highlights that the average job interview takes only about 40 to 60 minutes, and students need to be fully prepared and ready to answer </w:t>
      </w:r>
      <w:r w:rsidR="00587E7D" w:rsidRPr="00F664FC">
        <w:rPr>
          <w:rStyle w:val="BodyCopyText"/>
        </w:rPr>
        <w:t xml:space="preserve">all of </w:t>
      </w:r>
      <w:r w:rsidRPr="00F664FC">
        <w:rPr>
          <w:rStyle w:val="BodyCopyText"/>
        </w:rPr>
        <w:t xml:space="preserve">a prospective employers’ questions.  </w:t>
      </w:r>
    </w:p>
    <w:p w14:paraId="2C47304C" w14:textId="77777777" w:rsidR="00846EAC" w:rsidRPr="00F664FC" w:rsidRDefault="00B91707" w:rsidP="00587E7D">
      <w:pPr>
        <w:rPr>
          <w:rStyle w:val="BodyCopyText"/>
        </w:rPr>
      </w:pPr>
      <w:r w:rsidRPr="00F664FC">
        <w:rPr>
          <w:rStyle w:val="BodyCopyText"/>
        </w:rPr>
        <w:t>The section highlights that students need to be as prepared as possible, by f</w:t>
      </w:r>
      <w:r w:rsidR="00DE1817" w:rsidRPr="00F664FC">
        <w:rPr>
          <w:rStyle w:val="BodyCopyText"/>
        </w:rPr>
        <w:t xml:space="preserve">iguring out what </w:t>
      </w:r>
      <w:r w:rsidRPr="00F664FC">
        <w:rPr>
          <w:rStyle w:val="BodyCopyText"/>
        </w:rPr>
        <w:t xml:space="preserve">they </w:t>
      </w:r>
      <w:r w:rsidR="00DE1817" w:rsidRPr="00F664FC">
        <w:rPr>
          <w:rStyle w:val="BodyCopyText"/>
        </w:rPr>
        <w:t xml:space="preserve">want to say ahead of time and practicing </w:t>
      </w:r>
      <w:r w:rsidRPr="00F664FC">
        <w:rPr>
          <w:rStyle w:val="BodyCopyText"/>
        </w:rPr>
        <w:t>their responses.  The Module provides two Tables</w:t>
      </w:r>
      <w:r w:rsidR="00587E7D" w:rsidRPr="00F664FC">
        <w:rPr>
          <w:rStyle w:val="BodyCopyText"/>
        </w:rPr>
        <w:t xml:space="preserve">.  </w:t>
      </w:r>
      <w:r w:rsidR="00587E7D" w:rsidRPr="00F664FC">
        <w:rPr>
          <w:rStyle w:val="BodyCopyText"/>
          <w:b/>
          <w:bCs/>
        </w:rPr>
        <w:t>Table 1</w:t>
      </w:r>
      <w:r w:rsidR="00587E7D" w:rsidRPr="00F664FC">
        <w:rPr>
          <w:rStyle w:val="BodyCopyText"/>
        </w:rPr>
        <w:t xml:space="preserve"> lists some relatively common questions asked during job interviews.  </w:t>
      </w:r>
      <w:r w:rsidR="00587E7D" w:rsidRPr="00F664FC">
        <w:rPr>
          <w:rStyle w:val="BodyCopyText"/>
          <w:b/>
          <w:bCs/>
        </w:rPr>
        <w:t>Table 2</w:t>
      </w:r>
      <w:r w:rsidR="00587E7D" w:rsidRPr="00F664FC">
        <w:rPr>
          <w:rStyle w:val="BodyCopyText"/>
        </w:rPr>
        <w:t xml:space="preserve"> highlights questions that can and cannot be asked on job applications or during job interviews.  </w:t>
      </w:r>
    </w:p>
    <w:p w14:paraId="42149F36" w14:textId="77777777" w:rsidR="00846EAC" w:rsidRDefault="009779A7" w:rsidP="000B4149">
      <w:pPr>
        <w:pStyle w:val="SubHeading3"/>
      </w:pPr>
      <w:r>
        <w:t xml:space="preserve">5.3.2. </w:t>
      </w:r>
      <w:r w:rsidR="00846EAC">
        <w:t>Interviewing Tips</w:t>
      </w:r>
    </w:p>
    <w:p w14:paraId="2C2CBF06" w14:textId="77777777" w:rsidR="00194F48" w:rsidRPr="0003522E" w:rsidRDefault="00846EAC" w:rsidP="00846EAC">
      <w:pPr>
        <w:rPr>
          <w:rStyle w:val="BodyCopyText"/>
        </w:rPr>
      </w:pPr>
      <w:r w:rsidRPr="0003522E">
        <w:rPr>
          <w:rStyle w:val="BodyCopyText"/>
        </w:rPr>
        <w:t xml:space="preserve">Provides very practical and time-tested suggestions </w:t>
      </w:r>
      <w:r w:rsidR="003C7BF4" w:rsidRPr="0003522E">
        <w:rPr>
          <w:rStyle w:val="BodyCopyText"/>
        </w:rPr>
        <w:t>for before and during an interview.</w:t>
      </w:r>
    </w:p>
    <w:p w14:paraId="4BA90BF1" w14:textId="77777777" w:rsidR="00B915EA" w:rsidRDefault="00B915EA">
      <w:pPr>
        <w:rPr>
          <w:rFonts w:eastAsiaTheme="majorEastAsia" w:cstheme="majorBidi"/>
          <w:b/>
          <w:i/>
          <w:noProof/>
          <w:szCs w:val="28"/>
        </w:rPr>
      </w:pPr>
      <w:bookmarkStart w:id="574" w:name="_Hlk47084916"/>
      <w:r>
        <w:br w:type="page"/>
      </w:r>
    </w:p>
    <w:p w14:paraId="2F3BF052" w14:textId="77777777" w:rsidR="00D70B97" w:rsidRPr="00A757B4" w:rsidRDefault="009779A7" w:rsidP="000B4149">
      <w:pPr>
        <w:pStyle w:val="SubHeading3"/>
      </w:pPr>
      <w:r>
        <w:t xml:space="preserve">5.3.3. </w:t>
      </w:r>
      <w:r w:rsidR="00D70B97" w:rsidRPr="00A757B4">
        <w:t>Learning Activity 5 Practice Interviewing</w:t>
      </w:r>
    </w:p>
    <w:p w14:paraId="297F567A" w14:textId="77777777" w:rsidR="003C7BF4" w:rsidRPr="0003522E" w:rsidRDefault="003C7BF4" w:rsidP="003C7BF4">
      <w:pPr>
        <w:rPr>
          <w:rStyle w:val="BodyCopyText"/>
        </w:rPr>
      </w:pPr>
      <w:r w:rsidRPr="0003522E">
        <w:rPr>
          <w:rStyle w:val="BodyCopyText"/>
        </w:rPr>
        <w:t>In this learning activity</w:t>
      </w:r>
      <w:bookmarkEnd w:id="574"/>
      <w:r w:rsidRPr="0003522E">
        <w:rPr>
          <w:rStyle w:val="BodyCopyText"/>
        </w:rPr>
        <w:t xml:space="preserve">, students will participate in a mock job interview. </w:t>
      </w:r>
    </w:p>
    <w:p w14:paraId="15255440" w14:textId="77777777" w:rsidR="003C7BF4" w:rsidRDefault="003C7BF4" w:rsidP="00294831">
      <w:pPr>
        <w:pStyle w:val="BodyCopyITALICS"/>
        <w:rPr>
          <w:color w:val="C00000"/>
        </w:rPr>
      </w:pPr>
      <w:r>
        <w:t>Instructions</w:t>
      </w:r>
    </w:p>
    <w:p w14:paraId="541DCB21" w14:textId="77777777" w:rsidR="003C7BF4" w:rsidRPr="0003522E" w:rsidRDefault="00D176C7" w:rsidP="00E34CB4">
      <w:pPr>
        <w:pStyle w:val="ListParagraph"/>
        <w:numPr>
          <w:ilvl w:val="0"/>
          <w:numId w:val="219"/>
        </w:numPr>
        <w:rPr>
          <w:rStyle w:val="BodyCopyText"/>
        </w:rPr>
      </w:pPr>
      <w:r w:rsidRPr="0003522E">
        <w:rPr>
          <w:rStyle w:val="BodyCopyText"/>
        </w:rPr>
        <w:t>Ask the students to pair up with another student</w:t>
      </w:r>
      <w:r w:rsidR="009779A7">
        <w:rPr>
          <w:rStyle w:val="BodyCopyText"/>
        </w:rPr>
        <w:t>.</w:t>
      </w:r>
      <w:r w:rsidR="003C7BF4" w:rsidRPr="0003522E">
        <w:rPr>
          <w:rStyle w:val="BodyCopyText"/>
        </w:rPr>
        <w:t xml:space="preserve"> </w:t>
      </w:r>
    </w:p>
    <w:p w14:paraId="16068D74" w14:textId="77777777" w:rsidR="003C7BF4" w:rsidRPr="0003522E" w:rsidRDefault="003C7BF4" w:rsidP="00E34CB4">
      <w:pPr>
        <w:pStyle w:val="ListParagraph"/>
        <w:numPr>
          <w:ilvl w:val="0"/>
          <w:numId w:val="219"/>
        </w:numPr>
        <w:rPr>
          <w:rStyle w:val="BodyCopyText"/>
        </w:rPr>
      </w:pPr>
      <w:r w:rsidRPr="0003522E">
        <w:rPr>
          <w:rStyle w:val="BodyCopyText"/>
        </w:rPr>
        <w:t xml:space="preserve">Review </w:t>
      </w:r>
      <w:r w:rsidR="00D176C7" w:rsidRPr="0003522E">
        <w:rPr>
          <w:rStyle w:val="BodyCopyText"/>
        </w:rPr>
        <w:t>the</w:t>
      </w:r>
      <w:r w:rsidR="00AD6052" w:rsidRPr="0003522E">
        <w:rPr>
          <w:rStyle w:val="BodyCopyText"/>
        </w:rPr>
        <w:t xml:space="preserve"> Common Interview Questions</w:t>
      </w:r>
      <w:r w:rsidRPr="0003522E">
        <w:rPr>
          <w:rStyle w:val="BodyCopyText"/>
        </w:rPr>
        <w:t xml:space="preserve"> listed in </w:t>
      </w:r>
      <w:r w:rsidR="00C96C05" w:rsidRPr="0003522E">
        <w:rPr>
          <w:rStyle w:val="BodyCopyText"/>
          <w:b/>
          <w:bCs w:val="0"/>
        </w:rPr>
        <w:t>Table 1</w:t>
      </w:r>
      <w:r w:rsidR="009779A7">
        <w:rPr>
          <w:rStyle w:val="BodyCopyText"/>
          <w:b/>
          <w:bCs w:val="0"/>
        </w:rPr>
        <w:t>.</w:t>
      </w:r>
    </w:p>
    <w:p w14:paraId="146D542A" w14:textId="77777777" w:rsidR="003C7BF4" w:rsidRPr="0003522E" w:rsidRDefault="00D176C7" w:rsidP="00E34CB4">
      <w:pPr>
        <w:pStyle w:val="ListParagraph"/>
        <w:numPr>
          <w:ilvl w:val="0"/>
          <w:numId w:val="219"/>
        </w:numPr>
        <w:rPr>
          <w:rStyle w:val="BodyCopyText"/>
        </w:rPr>
      </w:pPr>
      <w:r w:rsidRPr="0003522E">
        <w:rPr>
          <w:rStyle w:val="BodyCopyText"/>
        </w:rPr>
        <w:t>Each student is to s</w:t>
      </w:r>
      <w:r w:rsidR="003C7BF4" w:rsidRPr="0003522E">
        <w:rPr>
          <w:rStyle w:val="BodyCopyText"/>
        </w:rPr>
        <w:t>elect 2-3 questions from each section of</w:t>
      </w:r>
      <w:r w:rsidRPr="0003522E">
        <w:rPr>
          <w:rStyle w:val="BodyCopyText"/>
        </w:rPr>
        <w:t xml:space="preserve"> </w:t>
      </w:r>
      <w:r w:rsidRPr="0003522E">
        <w:rPr>
          <w:rStyle w:val="BodyCopyText"/>
          <w:b/>
          <w:bCs w:val="0"/>
        </w:rPr>
        <w:t>Table 1</w:t>
      </w:r>
      <w:r w:rsidR="00AD6052" w:rsidRPr="0003522E">
        <w:rPr>
          <w:rStyle w:val="BodyCopyText"/>
        </w:rPr>
        <w:t xml:space="preserve">, as well as </w:t>
      </w:r>
      <w:r w:rsidR="003C7BF4" w:rsidRPr="0003522E">
        <w:rPr>
          <w:rStyle w:val="BodyCopyText"/>
        </w:rPr>
        <w:t xml:space="preserve">a few questions from </w:t>
      </w:r>
      <w:r w:rsidR="00AD6052" w:rsidRPr="0003522E">
        <w:rPr>
          <w:rStyle w:val="BodyCopyText"/>
          <w:b/>
          <w:bCs w:val="0"/>
        </w:rPr>
        <w:t>Table 2</w:t>
      </w:r>
      <w:r w:rsidR="009779A7">
        <w:rPr>
          <w:rStyle w:val="BodyCopyText"/>
          <w:b/>
          <w:bCs w:val="0"/>
        </w:rPr>
        <w:t>.</w:t>
      </w:r>
    </w:p>
    <w:p w14:paraId="41428B80" w14:textId="77777777" w:rsidR="003C7BF4" w:rsidRPr="0003522E" w:rsidRDefault="00AD6052" w:rsidP="00E34CB4">
      <w:pPr>
        <w:pStyle w:val="ListParagraph"/>
        <w:numPr>
          <w:ilvl w:val="0"/>
          <w:numId w:val="219"/>
        </w:numPr>
        <w:rPr>
          <w:rStyle w:val="BodyCopyText"/>
        </w:rPr>
      </w:pPr>
      <w:r w:rsidRPr="0003522E">
        <w:rPr>
          <w:rStyle w:val="BodyCopyText"/>
        </w:rPr>
        <w:t>Have each pair of students b</w:t>
      </w:r>
      <w:r w:rsidR="003C7BF4" w:rsidRPr="0003522E">
        <w:rPr>
          <w:rStyle w:val="BodyCopyText"/>
        </w:rPr>
        <w:t>rainstorm on how best to answer each question clearly and concisely</w:t>
      </w:r>
      <w:r w:rsidR="009779A7">
        <w:rPr>
          <w:rStyle w:val="BodyCopyText"/>
        </w:rPr>
        <w:t>.</w:t>
      </w:r>
    </w:p>
    <w:p w14:paraId="30EE88D7" w14:textId="77777777" w:rsidR="003C7BF4" w:rsidRPr="0003522E" w:rsidRDefault="00AD6052" w:rsidP="00E34CB4">
      <w:pPr>
        <w:pStyle w:val="ListParagraph"/>
        <w:numPr>
          <w:ilvl w:val="0"/>
          <w:numId w:val="219"/>
        </w:numPr>
        <w:rPr>
          <w:rStyle w:val="BodyCopyText"/>
        </w:rPr>
      </w:pPr>
      <w:r w:rsidRPr="0003522E">
        <w:rPr>
          <w:rStyle w:val="BodyCopyText"/>
        </w:rPr>
        <w:t>Have them t</w:t>
      </w:r>
      <w:r w:rsidR="003C7BF4" w:rsidRPr="0003522E">
        <w:rPr>
          <w:rStyle w:val="BodyCopyText"/>
        </w:rPr>
        <w:t xml:space="preserve">ake turns interviewing each other using the questions </w:t>
      </w:r>
      <w:r w:rsidRPr="0003522E">
        <w:rPr>
          <w:rStyle w:val="BodyCopyText"/>
        </w:rPr>
        <w:t xml:space="preserve">they each </w:t>
      </w:r>
      <w:r w:rsidR="003C7BF4" w:rsidRPr="0003522E">
        <w:rPr>
          <w:rStyle w:val="BodyCopyText"/>
        </w:rPr>
        <w:t>have prepared answers for</w:t>
      </w:r>
      <w:r w:rsidR="009779A7">
        <w:rPr>
          <w:rStyle w:val="BodyCopyText"/>
        </w:rPr>
        <w:t>.</w:t>
      </w:r>
      <w:r w:rsidR="003C7BF4" w:rsidRPr="0003522E">
        <w:rPr>
          <w:rStyle w:val="BodyCopyText"/>
        </w:rPr>
        <w:t xml:space="preserve"> </w:t>
      </w:r>
    </w:p>
    <w:p w14:paraId="4A0463B1" w14:textId="77777777" w:rsidR="003C7BF4" w:rsidRPr="0003522E" w:rsidRDefault="00D05207" w:rsidP="00E34CB4">
      <w:pPr>
        <w:pStyle w:val="ListParagraph"/>
        <w:numPr>
          <w:ilvl w:val="1"/>
          <w:numId w:val="220"/>
        </w:numPr>
        <w:rPr>
          <w:rStyle w:val="BodyCopyText"/>
        </w:rPr>
      </w:pPr>
      <w:r w:rsidRPr="0003522E">
        <w:rPr>
          <w:rStyle w:val="BodyCopyText"/>
        </w:rPr>
        <w:t>Ask the students to s</w:t>
      </w:r>
      <w:r w:rsidR="003C7BF4" w:rsidRPr="0003522E">
        <w:rPr>
          <w:rStyle w:val="BodyCopyText"/>
        </w:rPr>
        <w:t xml:space="preserve">tart from the beginning, just like </w:t>
      </w:r>
      <w:r w:rsidRPr="0003522E">
        <w:rPr>
          <w:rStyle w:val="BodyCopyText"/>
        </w:rPr>
        <w:t xml:space="preserve">they </w:t>
      </w:r>
      <w:r w:rsidR="003C7BF4" w:rsidRPr="0003522E">
        <w:rPr>
          <w:rStyle w:val="BodyCopyText"/>
        </w:rPr>
        <w:t xml:space="preserve">would in a real interview, </w:t>
      </w:r>
      <w:r w:rsidRPr="0003522E">
        <w:rPr>
          <w:rStyle w:val="BodyCopyText"/>
        </w:rPr>
        <w:t xml:space="preserve">by </w:t>
      </w:r>
      <w:r w:rsidR="003C7BF4" w:rsidRPr="0003522E">
        <w:rPr>
          <w:rStyle w:val="BodyCopyText"/>
        </w:rPr>
        <w:t xml:space="preserve">entering the interview area and greeting the interviewer </w:t>
      </w:r>
      <w:r w:rsidR="00C96C05" w:rsidRPr="0003522E">
        <w:rPr>
          <w:rStyle w:val="BodyCopyText"/>
        </w:rPr>
        <w:t>by name</w:t>
      </w:r>
      <w:r w:rsidR="009779A7">
        <w:rPr>
          <w:rStyle w:val="BodyCopyText"/>
        </w:rPr>
        <w:t>.</w:t>
      </w:r>
    </w:p>
    <w:p w14:paraId="257150FF" w14:textId="77777777" w:rsidR="003C7BF4" w:rsidRPr="0003522E" w:rsidRDefault="00D05207" w:rsidP="00E34CB4">
      <w:pPr>
        <w:pStyle w:val="ListParagraph"/>
        <w:numPr>
          <w:ilvl w:val="1"/>
          <w:numId w:val="220"/>
        </w:numPr>
        <w:rPr>
          <w:rStyle w:val="BodyCopyText"/>
        </w:rPr>
      </w:pPr>
      <w:r w:rsidRPr="0003522E">
        <w:rPr>
          <w:rStyle w:val="BodyCopyText"/>
        </w:rPr>
        <w:t>Remind the students to a</w:t>
      </w:r>
      <w:r w:rsidR="003C7BF4" w:rsidRPr="0003522E">
        <w:rPr>
          <w:rStyle w:val="BodyCopyText"/>
        </w:rPr>
        <w:t>void saying “um”, “ah”, “like”, “you know” as much as possible</w:t>
      </w:r>
      <w:r w:rsidR="009779A7">
        <w:rPr>
          <w:rStyle w:val="BodyCopyText"/>
        </w:rPr>
        <w:t>.</w:t>
      </w:r>
    </w:p>
    <w:p w14:paraId="073D1C5C" w14:textId="77777777" w:rsidR="003C7BF4" w:rsidRPr="0003522E" w:rsidRDefault="00D05207" w:rsidP="00E34CB4">
      <w:pPr>
        <w:pStyle w:val="ListParagraph"/>
        <w:numPr>
          <w:ilvl w:val="1"/>
          <w:numId w:val="220"/>
        </w:numPr>
        <w:rPr>
          <w:rStyle w:val="BodyCopyText"/>
        </w:rPr>
      </w:pPr>
      <w:r w:rsidRPr="0003522E">
        <w:rPr>
          <w:rStyle w:val="BodyCopyText"/>
        </w:rPr>
        <w:t xml:space="preserve">Remind the students </w:t>
      </w:r>
      <w:r w:rsidR="003C7BF4" w:rsidRPr="0003522E">
        <w:rPr>
          <w:rStyle w:val="BodyCopyText"/>
        </w:rPr>
        <w:t xml:space="preserve">to </w:t>
      </w:r>
      <w:r w:rsidRPr="0003522E">
        <w:rPr>
          <w:rStyle w:val="BodyCopyText"/>
        </w:rPr>
        <w:t xml:space="preserve">also </w:t>
      </w:r>
      <w:r w:rsidR="003C7BF4" w:rsidRPr="0003522E">
        <w:rPr>
          <w:rStyle w:val="BodyCopyText"/>
        </w:rPr>
        <w:t xml:space="preserve">ask and answer one of the questions that interviewers are not supposed to ask so </w:t>
      </w:r>
      <w:r w:rsidRPr="0003522E">
        <w:rPr>
          <w:rStyle w:val="BodyCopyText"/>
        </w:rPr>
        <w:t xml:space="preserve">each </w:t>
      </w:r>
      <w:r w:rsidR="003C7BF4" w:rsidRPr="0003522E">
        <w:rPr>
          <w:rStyle w:val="BodyCopyText"/>
        </w:rPr>
        <w:t xml:space="preserve">can practice how to handle </w:t>
      </w:r>
      <w:r w:rsidRPr="0003522E">
        <w:rPr>
          <w:rStyle w:val="BodyCopyText"/>
        </w:rPr>
        <w:t xml:space="preserve">that type of question </w:t>
      </w:r>
      <w:r w:rsidR="003C7BF4" w:rsidRPr="0003522E">
        <w:rPr>
          <w:rStyle w:val="BodyCopyText"/>
        </w:rPr>
        <w:t>gracefully</w:t>
      </w:r>
      <w:r w:rsidR="009779A7">
        <w:rPr>
          <w:rStyle w:val="BodyCopyText"/>
        </w:rPr>
        <w:t>.</w:t>
      </w:r>
    </w:p>
    <w:p w14:paraId="4E75A11B" w14:textId="77777777" w:rsidR="003C7BF4" w:rsidRPr="0003522E" w:rsidRDefault="003C7BF4" w:rsidP="00E34CB4">
      <w:pPr>
        <w:pStyle w:val="ListParagraph"/>
        <w:numPr>
          <w:ilvl w:val="0"/>
          <w:numId w:val="221"/>
        </w:numPr>
        <w:rPr>
          <w:rStyle w:val="BodyCopyText"/>
        </w:rPr>
      </w:pPr>
      <w:r w:rsidRPr="0003522E">
        <w:rPr>
          <w:rStyle w:val="BodyCopyText"/>
        </w:rPr>
        <w:t xml:space="preserve">At the end of </w:t>
      </w:r>
      <w:r w:rsidR="00D05207" w:rsidRPr="0003522E">
        <w:rPr>
          <w:rStyle w:val="BodyCopyText"/>
        </w:rPr>
        <w:t xml:space="preserve">each </w:t>
      </w:r>
      <w:r w:rsidRPr="0003522E">
        <w:rPr>
          <w:rStyle w:val="BodyCopyText"/>
        </w:rPr>
        <w:t xml:space="preserve">interview (just as </w:t>
      </w:r>
      <w:r w:rsidR="00D05207" w:rsidRPr="0003522E">
        <w:rPr>
          <w:rStyle w:val="BodyCopyText"/>
        </w:rPr>
        <w:t xml:space="preserve">they should </w:t>
      </w:r>
      <w:r w:rsidRPr="0003522E">
        <w:rPr>
          <w:rStyle w:val="BodyCopyText"/>
        </w:rPr>
        <w:t xml:space="preserve">in a real interview) </w:t>
      </w:r>
      <w:r w:rsidR="00D05207" w:rsidRPr="0003522E">
        <w:rPr>
          <w:rStyle w:val="BodyCopyText"/>
        </w:rPr>
        <w:t>–</w:t>
      </w:r>
      <w:r w:rsidRPr="0003522E">
        <w:rPr>
          <w:rStyle w:val="BodyCopyText"/>
        </w:rPr>
        <w:t xml:space="preserve"> </w:t>
      </w:r>
      <w:r w:rsidR="00D05207" w:rsidRPr="0003522E">
        <w:rPr>
          <w:rStyle w:val="BodyCopyText"/>
        </w:rPr>
        <w:t xml:space="preserve">remind them </w:t>
      </w:r>
      <w:r w:rsidRPr="0003522E">
        <w:rPr>
          <w:rStyle w:val="BodyCopyText"/>
        </w:rPr>
        <w:t>to stand up, shake the interviewer’s</w:t>
      </w:r>
      <w:r w:rsidR="00D05207" w:rsidRPr="0003522E">
        <w:rPr>
          <w:rStyle w:val="BodyCopyText"/>
        </w:rPr>
        <w:t xml:space="preserve"> (their</w:t>
      </w:r>
      <w:r w:rsidRPr="0003522E">
        <w:rPr>
          <w:rStyle w:val="BodyCopyText"/>
        </w:rPr>
        <w:t xml:space="preserve"> partner’s hand</w:t>
      </w:r>
      <w:r w:rsidR="00D05207" w:rsidRPr="0003522E">
        <w:rPr>
          <w:rStyle w:val="BodyCopyText"/>
        </w:rPr>
        <w:t>)</w:t>
      </w:r>
      <w:r w:rsidRPr="0003522E">
        <w:rPr>
          <w:rStyle w:val="BodyCopyText"/>
        </w:rPr>
        <w:t xml:space="preserve"> and thank them for taking the time to meet with you</w:t>
      </w:r>
      <w:r w:rsidR="009779A7">
        <w:rPr>
          <w:rStyle w:val="BodyCopyText"/>
        </w:rPr>
        <w:t>.</w:t>
      </w:r>
    </w:p>
    <w:p w14:paraId="11B25EAE" w14:textId="77777777" w:rsidR="003C7BF4" w:rsidRPr="0003522E" w:rsidRDefault="003C7BF4" w:rsidP="00E34CB4">
      <w:pPr>
        <w:pStyle w:val="ListParagraph"/>
        <w:numPr>
          <w:ilvl w:val="0"/>
          <w:numId w:val="221"/>
        </w:numPr>
        <w:rPr>
          <w:rStyle w:val="BodyCopyText"/>
        </w:rPr>
      </w:pPr>
      <w:r w:rsidRPr="0003522E">
        <w:rPr>
          <w:rStyle w:val="BodyCopyText"/>
        </w:rPr>
        <w:t xml:space="preserve">Once each individual mock interview is over, </w:t>
      </w:r>
      <w:r w:rsidR="00D05207" w:rsidRPr="0003522E">
        <w:rPr>
          <w:rStyle w:val="BodyCopyText"/>
        </w:rPr>
        <w:t xml:space="preserve">the ‘employer’ should </w:t>
      </w:r>
      <w:r w:rsidRPr="0003522E">
        <w:rPr>
          <w:rStyle w:val="BodyCopyText"/>
        </w:rPr>
        <w:t xml:space="preserve">provide </w:t>
      </w:r>
      <w:r w:rsidR="00D05207" w:rsidRPr="0003522E">
        <w:rPr>
          <w:rStyle w:val="BodyCopyText"/>
        </w:rPr>
        <w:t>the candidate</w:t>
      </w:r>
      <w:r w:rsidRPr="0003522E">
        <w:rPr>
          <w:rStyle w:val="BodyCopyText"/>
        </w:rPr>
        <w:t xml:space="preserve"> with immediate feedback</w:t>
      </w:r>
      <w:r w:rsidR="009779A7">
        <w:rPr>
          <w:rStyle w:val="BodyCopyText"/>
        </w:rPr>
        <w:t>.</w:t>
      </w:r>
    </w:p>
    <w:p w14:paraId="02E6F2D6" w14:textId="77777777" w:rsidR="003C7BF4" w:rsidRPr="0003522E" w:rsidRDefault="003C7BF4" w:rsidP="00E34CB4">
      <w:pPr>
        <w:pStyle w:val="ListParagraph"/>
        <w:numPr>
          <w:ilvl w:val="1"/>
          <w:numId w:val="222"/>
        </w:numPr>
        <w:rPr>
          <w:rStyle w:val="BodyCopyText"/>
        </w:rPr>
      </w:pPr>
      <w:r w:rsidRPr="0003522E">
        <w:rPr>
          <w:rStyle w:val="BodyCopyText"/>
        </w:rPr>
        <w:t xml:space="preserve">Did they look confident or afraid? </w:t>
      </w:r>
    </w:p>
    <w:p w14:paraId="70FEA301" w14:textId="77777777" w:rsidR="003C7BF4" w:rsidRPr="0003522E" w:rsidRDefault="003C7BF4" w:rsidP="00E34CB4">
      <w:pPr>
        <w:pStyle w:val="ListParagraph"/>
        <w:numPr>
          <w:ilvl w:val="1"/>
          <w:numId w:val="222"/>
        </w:numPr>
        <w:rPr>
          <w:rStyle w:val="BodyCopyText"/>
        </w:rPr>
      </w:pPr>
      <w:r w:rsidRPr="0003522E">
        <w:rPr>
          <w:rStyle w:val="BodyCopyText"/>
        </w:rPr>
        <w:t xml:space="preserve">Were they polite? </w:t>
      </w:r>
    </w:p>
    <w:p w14:paraId="73C03E18" w14:textId="77777777" w:rsidR="003C7BF4" w:rsidRPr="0003522E" w:rsidRDefault="003C7BF4" w:rsidP="00E34CB4">
      <w:pPr>
        <w:pStyle w:val="ListParagraph"/>
        <w:numPr>
          <w:ilvl w:val="1"/>
          <w:numId w:val="222"/>
        </w:numPr>
        <w:rPr>
          <w:rStyle w:val="BodyCopyText"/>
        </w:rPr>
      </w:pPr>
      <w:r w:rsidRPr="0003522E">
        <w:rPr>
          <w:rStyle w:val="BodyCopyText"/>
        </w:rPr>
        <w:t>Did they use appropriate language?</w:t>
      </w:r>
    </w:p>
    <w:p w14:paraId="311B22AB" w14:textId="77777777" w:rsidR="003C7BF4" w:rsidRPr="0003522E" w:rsidRDefault="003C7BF4" w:rsidP="00E34CB4">
      <w:pPr>
        <w:pStyle w:val="ListParagraph"/>
        <w:numPr>
          <w:ilvl w:val="1"/>
          <w:numId w:val="222"/>
        </w:numPr>
        <w:rPr>
          <w:rStyle w:val="BodyCopyText"/>
        </w:rPr>
      </w:pPr>
      <w:r w:rsidRPr="0003522E">
        <w:rPr>
          <w:rStyle w:val="BodyCopyText"/>
        </w:rPr>
        <w:t xml:space="preserve">Are they too shy or too aggressive? </w:t>
      </w:r>
    </w:p>
    <w:p w14:paraId="790DCF03" w14:textId="77777777" w:rsidR="003C7BF4" w:rsidRPr="0003522E" w:rsidRDefault="003C7BF4" w:rsidP="00E34CB4">
      <w:pPr>
        <w:pStyle w:val="ListParagraph"/>
        <w:numPr>
          <w:ilvl w:val="1"/>
          <w:numId w:val="222"/>
        </w:numPr>
        <w:rPr>
          <w:rStyle w:val="BodyCopyText"/>
        </w:rPr>
      </w:pPr>
      <w:r w:rsidRPr="0003522E">
        <w:rPr>
          <w:rStyle w:val="BodyCopyText"/>
        </w:rPr>
        <w:t>Did they provide examples when answering questions?</w:t>
      </w:r>
    </w:p>
    <w:p w14:paraId="21CB9E94" w14:textId="77777777" w:rsidR="009779A7" w:rsidRDefault="009779A7" w:rsidP="000B4149">
      <w:pPr>
        <w:pStyle w:val="SubHeading2"/>
      </w:pPr>
      <w:bookmarkStart w:id="575" w:name="_Toc48915577"/>
      <w:r>
        <w:t>5.4. Now You Have the Job</w:t>
      </w:r>
      <w:bookmarkEnd w:id="575"/>
    </w:p>
    <w:p w14:paraId="1B8F4A3E" w14:textId="77777777" w:rsidR="00471885" w:rsidRDefault="009779A7" w:rsidP="000B4149">
      <w:pPr>
        <w:pStyle w:val="SubHeading3"/>
      </w:pPr>
      <w:r>
        <w:t xml:space="preserve">5.4.1. </w:t>
      </w:r>
      <w:r w:rsidR="00471885">
        <w:t>Employee Responsibilities</w:t>
      </w:r>
    </w:p>
    <w:p w14:paraId="631FE205" w14:textId="77777777" w:rsidR="00ED093D" w:rsidRPr="0003522E" w:rsidRDefault="00AB1B6E" w:rsidP="00ED093D">
      <w:pPr>
        <w:rPr>
          <w:rStyle w:val="BodyCopyText"/>
        </w:rPr>
      </w:pPr>
      <w:r w:rsidRPr="0003522E">
        <w:rPr>
          <w:rStyle w:val="BodyCopyText"/>
        </w:rPr>
        <w:t xml:space="preserve">This section discusses the importance of understanding a company’s culture </w:t>
      </w:r>
      <w:r w:rsidR="00867405" w:rsidRPr="0003522E">
        <w:rPr>
          <w:rStyle w:val="BodyCopyText"/>
        </w:rPr>
        <w:t>before accepting a job</w:t>
      </w:r>
      <w:r w:rsidR="00F169C5" w:rsidRPr="0003522E">
        <w:rPr>
          <w:rStyle w:val="BodyCopyText"/>
        </w:rPr>
        <w:t>, and</w:t>
      </w:r>
      <w:r w:rsidR="00FA3A41" w:rsidRPr="0003522E">
        <w:rPr>
          <w:rStyle w:val="BodyCopyText"/>
        </w:rPr>
        <w:t>,</w:t>
      </w:r>
      <w:r w:rsidR="00F169C5" w:rsidRPr="0003522E">
        <w:rPr>
          <w:rStyle w:val="BodyCopyText"/>
        </w:rPr>
        <w:t xml:space="preserve"> after joining a firm they want</w:t>
      </w:r>
      <w:r w:rsidR="00ED093D" w:rsidRPr="0003522E">
        <w:rPr>
          <w:rStyle w:val="BodyCopyText"/>
        </w:rPr>
        <w:t xml:space="preserve"> </w:t>
      </w:r>
      <w:r w:rsidR="00F169C5" w:rsidRPr="0003522E">
        <w:rPr>
          <w:rStyle w:val="BodyCopyText"/>
        </w:rPr>
        <w:t>to work for</w:t>
      </w:r>
      <w:r w:rsidRPr="0003522E">
        <w:rPr>
          <w:rStyle w:val="BodyCopyText"/>
        </w:rPr>
        <w:t xml:space="preserve">.  Emphasize to students </w:t>
      </w:r>
      <w:r w:rsidR="00867405" w:rsidRPr="0003522E">
        <w:rPr>
          <w:rStyle w:val="BodyCopyText"/>
        </w:rPr>
        <w:t>that firm’s look for people that “fit in” to their culture (</w:t>
      </w:r>
      <w:r w:rsidR="00FA3A41" w:rsidRPr="0003522E">
        <w:rPr>
          <w:rStyle w:val="BodyCopyText"/>
        </w:rPr>
        <w:t xml:space="preserve">work </w:t>
      </w:r>
      <w:r w:rsidR="00867405" w:rsidRPr="0003522E">
        <w:rPr>
          <w:rStyle w:val="BodyCopyText"/>
        </w:rPr>
        <w:t>safe</w:t>
      </w:r>
      <w:r w:rsidR="00FA3A41" w:rsidRPr="0003522E">
        <w:rPr>
          <w:rStyle w:val="BodyCopyText"/>
        </w:rPr>
        <w:t>l</w:t>
      </w:r>
      <w:r w:rsidR="00867405" w:rsidRPr="0003522E">
        <w:rPr>
          <w:rStyle w:val="BodyCopyText"/>
        </w:rPr>
        <w:t>y, responsib</w:t>
      </w:r>
      <w:r w:rsidR="00FA3A41" w:rsidRPr="0003522E">
        <w:rPr>
          <w:rStyle w:val="BodyCopyText"/>
        </w:rPr>
        <w:t>le</w:t>
      </w:r>
      <w:r w:rsidR="00867405" w:rsidRPr="0003522E">
        <w:rPr>
          <w:rStyle w:val="BodyCopyText"/>
        </w:rPr>
        <w:t xml:space="preserve">, </w:t>
      </w:r>
      <w:r w:rsidR="00F44248" w:rsidRPr="0003522E">
        <w:rPr>
          <w:rStyle w:val="BodyCopyText"/>
        </w:rPr>
        <w:t xml:space="preserve">respectful, </w:t>
      </w:r>
      <w:r w:rsidR="00867405" w:rsidRPr="0003522E">
        <w:rPr>
          <w:rStyle w:val="BodyCopyText"/>
        </w:rPr>
        <w:t>dependabl</w:t>
      </w:r>
      <w:r w:rsidR="00FA3A41" w:rsidRPr="0003522E">
        <w:rPr>
          <w:rStyle w:val="BodyCopyText"/>
        </w:rPr>
        <w:t>e</w:t>
      </w:r>
      <w:r w:rsidR="00867405" w:rsidRPr="0003522E">
        <w:rPr>
          <w:rStyle w:val="BodyCopyText"/>
        </w:rPr>
        <w:t xml:space="preserve">, </w:t>
      </w:r>
      <w:r w:rsidR="00FA3A41" w:rsidRPr="0003522E">
        <w:rPr>
          <w:rStyle w:val="BodyCopyText"/>
        </w:rPr>
        <w:t xml:space="preserve">take </w:t>
      </w:r>
      <w:r w:rsidR="00867405" w:rsidRPr="0003522E">
        <w:rPr>
          <w:rStyle w:val="BodyCopyText"/>
        </w:rPr>
        <w:t>initiative, listen, teamwork, giv</w:t>
      </w:r>
      <w:r w:rsidR="00FA3A41" w:rsidRPr="0003522E">
        <w:rPr>
          <w:rStyle w:val="BodyCopyText"/>
        </w:rPr>
        <w:t>e</w:t>
      </w:r>
      <w:r w:rsidR="00867405" w:rsidRPr="0003522E">
        <w:rPr>
          <w:rStyle w:val="BodyCopyText"/>
        </w:rPr>
        <w:t xml:space="preserve"> credit, stay healthy, self-discipline</w:t>
      </w:r>
      <w:r w:rsidR="00F44248" w:rsidRPr="0003522E">
        <w:rPr>
          <w:rStyle w:val="BodyCopyText"/>
        </w:rPr>
        <w:t>, meet expectations, etc.)</w:t>
      </w:r>
      <w:r w:rsidR="00ED093D" w:rsidRPr="0003522E">
        <w:rPr>
          <w:rStyle w:val="BodyCopyText"/>
        </w:rPr>
        <w:t xml:space="preserve">. </w:t>
      </w:r>
    </w:p>
    <w:p w14:paraId="592ECE2E" w14:textId="77777777" w:rsidR="00F44248" w:rsidRDefault="009779A7" w:rsidP="000B4149">
      <w:pPr>
        <w:pStyle w:val="SubHeading3"/>
      </w:pPr>
      <w:r>
        <w:t xml:space="preserve">5.4.2. </w:t>
      </w:r>
      <w:r w:rsidR="00F44248">
        <w:t>Employer Responsibilities</w:t>
      </w:r>
    </w:p>
    <w:p w14:paraId="73A897EB" w14:textId="77777777" w:rsidR="009E471F" w:rsidRPr="0003522E" w:rsidRDefault="00F44248" w:rsidP="00F44248">
      <w:pPr>
        <w:rPr>
          <w:rStyle w:val="BodyCopyText"/>
        </w:rPr>
      </w:pPr>
      <w:r w:rsidRPr="0003522E">
        <w:rPr>
          <w:rStyle w:val="BodyCopyText"/>
        </w:rPr>
        <w:t>This section outlines the basic responsibilities employers must meet under federal and provincial legislation.  Provides links to the two most critical pi</w:t>
      </w:r>
      <w:r w:rsidR="006A5851" w:rsidRPr="0003522E">
        <w:rPr>
          <w:rStyle w:val="BodyCopyText"/>
        </w:rPr>
        <w:t>e</w:t>
      </w:r>
      <w:r w:rsidRPr="0003522E">
        <w:rPr>
          <w:rStyle w:val="BodyCopyText"/>
        </w:rPr>
        <w:t>ces of legislation that regulate employers</w:t>
      </w:r>
      <w:r w:rsidR="006A5851" w:rsidRPr="0003522E">
        <w:rPr>
          <w:rStyle w:val="BodyCopyText"/>
        </w:rPr>
        <w:t xml:space="preserve"> in BC.</w:t>
      </w:r>
      <w:r w:rsidR="006E2AAE" w:rsidRPr="0003522E">
        <w:rPr>
          <w:rStyle w:val="BodyCopyText"/>
        </w:rPr>
        <w:t xml:space="preserve">  </w:t>
      </w:r>
      <w:r w:rsidR="006E2AAE" w:rsidRPr="0003522E">
        <w:rPr>
          <w:rStyle w:val="BodyCopyText"/>
          <w:i/>
          <w:iCs/>
        </w:rPr>
        <w:t>Emphasize that these codes are there to protect employees from being harmed or exploited on the job.</w:t>
      </w:r>
      <w:r w:rsidR="006E2AAE" w:rsidRPr="0003522E">
        <w:rPr>
          <w:rStyle w:val="BodyCopyText"/>
        </w:rPr>
        <w:t xml:space="preserve">   </w:t>
      </w:r>
    </w:p>
    <w:p w14:paraId="25D91114" w14:textId="77777777" w:rsidR="006A5851" w:rsidRDefault="009779A7" w:rsidP="000B4149">
      <w:pPr>
        <w:pStyle w:val="SubHeading2"/>
      </w:pPr>
      <w:bookmarkStart w:id="576" w:name="_Toc48915578"/>
      <w:r>
        <w:t xml:space="preserve">5.5. </w:t>
      </w:r>
      <w:r w:rsidR="006A5851">
        <w:t>Conclusion</w:t>
      </w:r>
      <w:bookmarkEnd w:id="576"/>
    </w:p>
    <w:p w14:paraId="1370E5BD" w14:textId="77777777" w:rsidR="006A5851" w:rsidRDefault="006A5851" w:rsidP="000B4149">
      <w:pPr>
        <w:pStyle w:val="SubHeading3"/>
      </w:pPr>
      <w:r>
        <w:t>Your Personal Employment Plan is Complete!</w:t>
      </w:r>
    </w:p>
    <w:p w14:paraId="6D2A4359" w14:textId="77777777" w:rsidR="006A5851" w:rsidRPr="0003522E" w:rsidRDefault="006A5851" w:rsidP="006A5851">
      <w:pPr>
        <w:rPr>
          <w:rStyle w:val="BodyCopyText"/>
        </w:rPr>
      </w:pPr>
      <w:r w:rsidRPr="0003522E">
        <w:rPr>
          <w:rStyle w:val="BodyCopyText"/>
        </w:rPr>
        <w:t xml:space="preserve">Shows the same checklist noted in the beginning of this module, but with all the items checked-off!  </w:t>
      </w:r>
    </w:p>
    <w:p w14:paraId="0966964F" w14:textId="77777777" w:rsidR="004F5A31" w:rsidRDefault="004F5A31" w:rsidP="006A5851">
      <w:pPr>
        <w:rPr>
          <w:lang w:val="en-US"/>
        </w:rPr>
      </w:pPr>
      <w:r w:rsidRPr="004F5A31">
        <w:rPr>
          <w:lang w:val="en-US"/>
        </w:rPr>
        <w:t>Remind the students to print each of the items completed in their employment plan and put them into a folder, and then bring the folder to you at the time of the mock job interview.</w:t>
      </w:r>
    </w:p>
    <w:p w14:paraId="3FA11A9C" w14:textId="77777777" w:rsidR="006A5851" w:rsidRPr="0003522E" w:rsidRDefault="006A5851" w:rsidP="006A5851">
      <w:pPr>
        <w:rPr>
          <w:rStyle w:val="BodyCopyText"/>
        </w:rPr>
      </w:pPr>
      <w:r w:rsidRPr="0003522E">
        <w:rPr>
          <w:rStyle w:val="BodyCopyText"/>
        </w:rPr>
        <w:t>Be sure to congratulate the students on their accomplishment in completing the Working in Natural Gas (WiNG) program.</w:t>
      </w:r>
    </w:p>
    <w:p w14:paraId="22869835" w14:textId="77777777" w:rsidR="00ED093D" w:rsidRDefault="00DE5543" w:rsidP="000A5CA6">
      <w:pPr>
        <w:pStyle w:val="SubHeading1"/>
      </w:pPr>
      <w:bookmarkStart w:id="577" w:name="_Toc48915579"/>
      <w:r>
        <w:t xml:space="preserve">6. </w:t>
      </w:r>
      <w:r w:rsidR="00ED093D" w:rsidRPr="006B2CB3">
        <w:t>Suggested Reading</w:t>
      </w:r>
      <w:bookmarkEnd w:id="577"/>
    </w:p>
    <w:p w14:paraId="2089F250" w14:textId="77777777" w:rsidR="00ED093D" w:rsidRPr="0003522E" w:rsidRDefault="00ED093D" w:rsidP="001A4DD0">
      <w:pPr>
        <w:pStyle w:val="ListwithBullets"/>
        <w:rPr>
          <w:rStyle w:val="BodyCopyText"/>
        </w:rPr>
      </w:pPr>
      <w:r w:rsidRPr="0003522E">
        <w:rPr>
          <w:rStyle w:val="BodyCopyText"/>
        </w:rPr>
        <w:t>There is no suggested reading for this module</w:t>
      </w:r>
      <w:r w:rsidR="0057540C">
        <w:rPr>
          <w:rStyle w:val="BodyCopyText"/>
        </w:rPr>
        <w:t>.</w:t>
      </w:r>
    </w:p>
    <w:p w14:paraId="67219E5C" w14:textId="77777777" w:rsidR="009E471F" w:rsidRDefault="009E471F" w:rsidP="003602A3">
      <w:pPr>
        <w:rPr>
          <w:iCs/>
        </w:rPr>
      </w:pPr>
    </w:p>
    <w:p w14:paraId="0FC50B36" w14:textId="77777777" w:rsidR="00DE5543" w:rsidRDefault="00DE5543">
      <w:pPr>
        <w:rPr>
          <w:iCs/>
        </w:rPr>
      </w:pPr>
      <w:r>
        <w:rPr>
          <w:iCs/>
        </w:rPr>
        <w:br w:type="page"/>
      </w:r>
    </w:p>
    <w:p w14:paraId="154BDDA7" w14:textId="77777777" w:rsidR="00D9445E" w:rsidRDefault="00DE5543" w:rsidP="000A5CA6">
      <w:pPr>
        <w:pStyle w:val="SubHeading1"/>
      </w:pPr>
      <w:bookmarkStart w:id="578" w:name="_Toc48915580"/>
      <w:r>
        <w:t xml:space="preserve">7. </w:t>
      </w:r>
      <w:r w:rsidR="00D9445E" w:rsidRPr="00544573">
        <w:t>Notes</w:t>
      </w:r>
      <w:bookmarkEnd w:id="578"/>
    </w:p>
    <w:p w14:paraId="1A830AA4" w14:textId="77777777" w:rsidR="00DE5543" w:rsidRPr="00DE5543" w:rsidRDefault="00DE5543" w:rsidP="00DE5543"/>
    <w:p w14:paraId="303BE72F" w14:textId="77777777" w:rsidR="00AB24C9" w:rsidRDefault="00AB24C9" w:rsidP="00DE5543"/>
    <w:p w14:paraId="0520B2FF" w14:textId="77777777" w:rsidR="00DE5543" w:rsidRDefault="00DE5543">
      <w:r>
        <w:br w:type="page"/>
      </w:r>
    </w:p>
    <w:p w14:paraId="527F8799" w14:textId="77777777" w:rsidR="0098746D" w:rsidRPr="00A71021" w:rsidRDefault="0098746D" w:rsidP="00186282">
      <w:pPr>
        <w:pStyle w:val="MainSectionHeading"/>
      </w:pPr>
      <w:bookmarkStart w:id="579" w:name="_Toc48915581"/>
      <w:bookmarkStart w:id="580" w:name="_Toc49170794"/>
      <w:bookmarkStart w:id="581" w:name="_Toc49171351"/>
      <w:bookmarkStart w:id="582" w:name="_Toc49172243"/>
      <w:bookmarkStart w:id="583" w:name="_Toc49177375"/>
      <w:bookmarkStart w:id="584" w:name="_Toc49178959"/>
      <w:r w:rsidRPr="00A71021">
        <w:t>Appendi</w:t>
      </w:r>
      <w:r w:rsidR="00FF5F5A">
        <w:t>ces</w:t>
      </w:r>
      <w:bookmarkEnd w:id="579"/>
      <w:bookmarkEnd w:id="580"/>
      <w:bookmarkEnd w:id="581"/>
      <w:bookmarkEnd w:id="582"/>
      <w:bookmarkEnd w:id="583"/>
      <w:bookmarkEnd w:id="584"/>
    </w:p>
    <w:bookmarkStart w:id="585" w:name="_Toc48915582"/>
    <w:p w14:paraId="0181E3CF" w14:textId="77777777" w:rsidR="00027403" w:rsidRPr="001110A7" w:rsidRDefault="001110A7" w:rsidP="00E34CB4">
      <w:pPr>
        <w:pStyle w:val="SubHeading1"/>
        <w:numPr>
          <w:ilvl w:val="0"/>
          <w:numId w:val="89"/>
        </w:numPr>
        <w:rPr>
          <w:rStyle w:val="BodyCopyText"/>
          <w:b w:val="0"/>
          <w:bCs/>
        </w:rPr>
      </w:pPr>
      <w:r>
        <w:rPr>
          <w:rStyle w:val="BodyCopyText"/>
          <w:b w:val="0"/>
          <w:bCs/>
        </w:rPr>
        <w:fldChar w:fldCharType="begin"/>
      </w:r>
      <w:r>
        <w:rPr>
          <w:rStyle w:val="BodyCopyText"/>
          <w:b w:val="0"/>
          <w:bCs/>
        </w:rPr>
        <w:instrText xml:space="preserve"> HYPERLINK  \l "Appendix_A" </w:instrText>
      </w:r>
      <w:r>
        <w:rPr>
          <w:rStyle w:val="BodyCopyText"/>
          <w:b w:val="0"/>
          <w:bCs/>
        </w:rPr>
        <w:fldChar w:fldCharType="separate"/>
      </w:r>
      <w:r w:rsidR="00EF6EF0" w:rsidRPr="001110A7">
        <w:rPr>
          <w:rStyle w:val="Hyperlink"/>
          <w:b w:val="0"/>
          <w:bCs/>
        </w:rPr>
        <w:t>Certificate of Completion</w:t>
      </w:r>
      <w:r w:rsidR="0057540C" w:rsidRPr="001110A7">
        <w:rPr>
          <w:rStyle w:val="Hyperlink"/>
          <w:b w:val="0"/>
          <w:bCs/>
        </w:rPr>
        <w:t>.</w:t>
      </w:r>
      <w:bookmarkEnd w:id="585"/>
      <w:r>
        <w:rPr>
          <w:rStyle w:val="BodyCopyText"/>
          <w:b w:val="0"/>
          <w:bCs/>
        </w:rPr>
        <w:fldChar w:fldCharType="end"/>
      </w:r>
      <w:r w:rsidR="00EF6EF0" w:rsidRPr="001110A7">
        <w:rPr>
          <w:rStyle w:val="BodyCopyText"/>
          <w:b w:val="0"/>
          <w:bCs/>
        </w:rPr>
        <w:t xml:space="preserve"> </w:t>
      </w:r>
    </w:p>
    <w:bookmarkStart w:id="586" w:name="_Toc48915583"/>
    <w:p w14:paraId="6F0D2CE6" w14:textId="77777777" w:rsidR="00EF6EF0" w:rsidRPr="001110A7" w:rsidRDefault="001110A7" w:rsidP="00E34CB4">
      <w:pPr>
        <w:pStyle w:val="SubHeading1"/>
        <w:numPr>
          <w:ilvl w:val="0"/>
          <w:numId w:val="89"/>
        </w:numPr>
        <w:rPr>
          <w:rStyle w:val="BodyCopyText"/>
          <w:b w:val="0"/>
          <w:bCs/>
        </w:rPr>
      </w:pPr>
      <w:r>
        <w:rPr>
          <w:rStyle w:val="BodyCopyText"/>
          <w:b w:val="0"/>
          <w:bCs/>
        </w:rPr>
        <w:fldChar w:fldCharType="begin"/>
      </w:r>
      <w:r>
        <w:rPr>
          <w:rStyle w:val="BodyCopyText"/>
          <w:b w:val="0"/>
          <w:bCs/>
        </w:rPr>
        <w:instrText xml:space="preserve"> HYPERLINK  \l "Appendix_B" </w:instrText>
      </w:r>
      <w:r>
        <w:rPr>
          <w:rStyle w:val="BodyCopyText"/>
          <w:b w:val="0"/>
          <w:bCs/>
        </w:rPr>
        <w:fldChar w:fldCharType="separate"/>
      </w:r>
      <w:r w:rsidR="00EF6EF0" w:rsidRPr="001110A7">
        <w:rPr>
          <w:rStyle w:val="Hyperlink"/>
          <w:b w:val="0"/>
          <w:bCs/>
        </w:rPr>
        <w:t>Your Personal Employment Plan Checklist</w:t>
      </w:r>
      <w:r w:rsidR="0057540C" w:rsidRPr="001110A7">
        <w:rPr>
          <w:rStyle w:val="Hyperlink"/>
          <w:b w:val="0"/>
          <w:bCs/>
        </w:rPr>
        <w:t>.</w:t>
      </w:r>
      <w:bookmarkEnd w:id="586"/>
      <w:r>
        <w:rPr>
          <w:rStyle w:val="BodyCopyText"/>
          <w:b w:val="0"/>
          <w:bCs/>
        </w:rPr>
        <w:fldChar w:fldCharType="end"/>
      </w:r>
    </w:p>
    <w:bookmarkStart w:id="587" w:name="_Toc48915584"/>
    <w:p w14:paraId="6780764E" w14:textId="77777777" w:rsidR="00EF6EF0" w:rsidRPr="001110A7" w:rsidRDefault="001110A7" w:rsidP="00E34CB4">
      <w:pPr>
        <w:pStyle w:val="SubHeading1"/>
        <w:numPr>
          <w:ilvl w:val="0"/>
          <w:numId w:val="89"/>
        </w:numPr>
        <w:rPr>
          <w:rStyle w:val="BodyCopyText"/>
          <w:b w:val="0"/>
          <w:bCs/>
        </w:rPr>
      </w:pPr>
      <w:r>
        <w:rPr>
          <w:rStyle w:val="BodyCopyText"/>
          <w:b w:val="0"/>
          <w:bCs/>
        </w:rPr>
        <w:fldChar w:fldCharType="begin"/>
      </w:r>
      <w:r>
        <w:rPr>
          <w:rStyle w:val="BodyCopyText"/>
          <w:b w:val="0"/>
          <w:bCs/>
        </w:rPr>
        <w:instrText xml:space="preserve"> HYPERLINK  \l "Appendix_C" </w:instrText>
      </w:r>
      <w:r>
        <w:rPr>
          <w:rStyle w:val="BodyCopyText"/>
          <w:b w:val="0"/>
          <w:bCs/>
        </w:rPr>
        <w:fldChar w:fldCharType="separate"/>
      </w:r>
      <w:r w:rsidR="000A320F" w:rsidRPr="001110A7">
        <w:rPr>
          <w:rStyle w:val="Hyperlink"/>
          <w:b w:val="0"/>
          <w:bCs/>
        </w:rPr>
        <w:t>Record of Participant Result</w:t>
      </w:r>
      <w:r w:rsidR="00EF6EF0" w:rsidRPr="001110A7">
        <w:rPr>
          <w:rStyle w:val="Hyperlink"/>
          <w:b w:val="0"/>
          <w:bCs/>
        </w:rPr>
        <w:t>s</w:t>
      </w:r>
      <w:r w:rsidR="0057540C" w:rsidRPr="001110A7">
        <w:rPr>
          <w:rStyle w:val="Hyperlink"/>
          <w:b w:val="0"/>
          <w:bCs/>
        </w:rPr>
        <w:t>.</w:t>
      </w:r>
      <w:bookmarkEnd w:id="587"/>
      <w:r>
        <w:rPr>
          <w:rStyle w:val="BodyCopyText"/>
          <w:b w:val="0"/>
          <w:bCs/>
        </w:rPr>
        <w:fldChar w:fldCharType="end"/>
      </w:r>
    </w:p>
    <w:bookmarkStart w:id="588" w:name="_Toc48915586"/>
    <w:p w14:paraId="4647725D" w14:textId="77777777" w:rsidR="00E004B1" w:rsidRPr="001110A7" w:rsidRDefault="001110A7" w:rsidP="00E34CB4">
      <w:pPr>
        <w:pStyle w:val="SubHeading1"/>
        <w:numPr>
          <w:ilvl w:val="0"/>
          <w:numId w:val="89"/>
        </w:numPr>
        <w:rPr>
          <w:rStyle w:val="BodyCopyText"/>
          <w:b w:val="0"/>
          <w:bCs/>
        </w:rPr>
      </w:pPr>
      <w:r>
        <w:rPr>
          <w:rStyle w:val="BodyCopyText"/>
          <w:b w:val="0"/>
          <w:bCs/>
          <w:lang w:val="en-CA"/>
        </w:rPr>
        <w:fldChar w:fldCharType="begin"/>
      </w:r>
      <w:r>
        <w:rPr>
          <w:rStyle w:val="BodyCopyText"/>
          <w:b w:val="0"/>
          <w:bCs/>
          <w:lang w:val="en-CA"/>
        </w:rPr>
        <w:instrText xml:space="preserve"> HYPERLINK  \l "Appendix_D" </w:instrText>
      </w:r>
      <w:r>
        <w:rPr>
          <w:rStyle w:val="BodyCopyText"/>
          <w:b w:val="0"/>
          <w:bCs/>
          <w:lang w:val="en-CA"/>
        </w:rPr>
        <w:fldChar w:fldCharType="separate"/>
      </w:r>
      <w:r w:rsidRPr="001110A7">
        <w:rPr>
          <w:rStyle w:val="Hyperlink"/>
          <w:b w:val="0"/>
          <w:bCs/>
          <w:lang w:val="en-CA"/>
        </w:rPr>
        <w:t>Practical Activity 1 Modeling Key Concepts.</w:t>
      </w:r>
      <w:r>
        <w:rPr>
          <w:rStyle w:val="BodyCopyText"/>
          <w:b w:val="0"/>
          <w:bCs/>
          <w:lang w:val="en-CA"/>
        </w:rPr>
        <w:fldChar w:fldCharType="end"/>
      </w:r>
      <w:r w:rsidRPr="001110A7">
        <w:rPr>
          <w:rStyle w:val="BodyCopyText"/>
          <w:b w:val="0"/>
          <w:bCs/>
          <w:lang w:val="en-CA"/>
        </w:rPr>
        <w:t xml:space="preserve"> </w:t>
      </w:r>
      <w:bookmarkEnd w:id="588"/>
    </w:p>
    <w:bookmarkStart w:id="589" w:name="_Toc48915587"/>
    <w:p w14:paraId="3DFB466E" w14:textId="77777777" w:rsidR="00EF6EF0" w:rsidRPr="001110A7" w:rsidRDefault="001110A7" w:rsidP="00E34CB4">
      <w:pPr>
        <w:pStyle w:val="SubHeading1"/>
        <w:numPr>
          <w:ilvl w:val="0"/>
          <w:numId w:val="89"/>
        </w:numPr>
        <w:rPr>
          <w:rStyle w:val="BodyCopyText"/>
          <w:b w:val="0"/>
          <w:bCs/>
        </w:rPr>
      </w:pPr>
      <w:r>
        <w:rPr>
          <w:rStyle w:val="BodyCopyText"/>
          <w:b w:val="0"/>
          <w:bCs/>
        </w:rPr>
        <w:fldChar w:fldCharType="begin"/>
      </w:r>
      <w:r>
        <w:rPr>
          <w:rStyle w:val="BodyCopyText"/>
          <w:b w:val="0"/>
          <w:bCs/>
        </w:rPr>
        <w:instrText xml:space="preserve"> HYPERLINK  \l "Appendix_E" </w:instrText>
      </w:r>
      <w:r>
        <w:rPr>
          <w:rStyle w:val="BodyCopyText"/>
          <w:b w:val="0"/>
          <w:bCs/>
        </w:rPr>
        <w:fldChar w:fldCharType="separate"/>
      </w:r>
      <w:r w:rsidR="009806E4" w:rsidRPr="001110A7">
        <w:rPr>
          <w:rStyle w:val="Hyperlink"/>
          <w:b w:val="0"/>
          <w:bCs/>
        </w:rPr>
        <w:t>Resources</w:t>
      </w:r>
      <w:bookmarkEnd w:id="589"/>
      <w:r w:rsidR="002628C4" w:rsidRPr="001110A7">
        <w:rPr>
          <w:rStyle w:val="Hyperlink"/>
          <w:b w:val="0"/>
          <w:bCs/>
        </w:rPr>
        <w:t>.</w:t>
      </w:r>
      <w:r>
        <w:rPr>
          <w:rStyle w:val="BodyCopyText"/>
          <w:b w:val="0"/>
          <w:bCs/>
        </w:rPr>
        <w:fldChar w:fldCharType="end"/>
      </w:r>
    </w:p>
    <w:p w14:paraId="6BC9D255" w14:textId="77777777" w:rsidR="00EF6EF0" w:rsidRDefault="00EF6EF0" w:rsidP="00EF6EF0"/>
    <w:p w14:paraId="3897080E" w14:textId="77777777" w:rsidR="00FF5F5A" w:rsidRDefault="00FF5F5A" w:rsidP="00EF6EF0"/>
    <w:p w14:paraId="151CE09F" w14:textId="77777777" w:rsidR="00FF5F5A" w:rsidRDefault="00FF5F5A" w:rsidP="00EF6EF0"/>
    <w:p w14:paraId="0FE1FDF2" w14:textId="77777777" w:rsidR="00FF5F5A" w:rsidRDefault="00FF5F5A" w:rsidP="00EF6EF0"/>
    <w:p w14:paraId="6BD7D9A5" w14:textId="77777777" w:rsidR="00FF5F5A" w:rsidRDefault="00FF5F5A" w:rsidP="00EF6EF0"/>
    <w:p w14:paraId="52C579A3" w14:textId="77777777" w:rsidR="00FF5F5A" w:rsidRDefault="00FF5F5A" w:rsidP="00EF6EF0"/>
    <w:p w14:paraId="7CD8553A" w14:textId="77777777" w:rsidR="00FF5F5A" w:rsidRDefault="00FF5F5A" w:rsidP="00EF6EF0"/>
    <w:p w14:paraId="124A8B4F" w14:textId="77777777" w:rsidR="00FF5F5A" w:rsidRDefault="00FF5F5A" w:rsidP="00EF6EF0"/>
    <w:p w14:paraId="50CF0547" w14:textId="77777777" w:rsidR="00FF5F5A" w:rsidRDefault="00FF5F5A" w:rsidP="00EF6EF0"/>
    <w:p w14:paraId="310A5BBF" w14:textId="77777777" w:rsidR="00FF5F5A" w:rsidRDefault="00FF5F5A" w:rsidP="00EF6EF0"/>
    <w:p w14:paraId="756E77E3" w14:textId="77777777" w:rsidR="00FF5F5A" w:rsidRDefault="00FF5F5A" w:rsidP="00EF6EF0"/>
    <w:p w14:paraId="29FA46F0" w14:textId="77777777" w:rsidR="00FF5F5A" w:rsidRDefault="00FF5F5A" w:rsidP="00EF6EF0"/>
    <w:p w14:paraId="01802841" w14:textId="77777777" w:rsidR="00FF5F5A" w:rsidRDefault="00FF5F5A" w:rsidP="00EF6EF0"/>
    <w:p w14:paraId="2C94E888" w14:textId="77777777" w:rsidR="00FF5F5A" w:rsidRDefault="00FF5F5A" w:rsidP="00186282">
      <w:pPr>
        <w:pStyle w:val="MainSectionHeading"/>
      </w:pPr>
      <w:bookmarkStart w:id="590" w:name="_Toc48915588"/>
      <w:bookmarkStart w:id="591" w:name="Appendix_A"/>
      <w:bookmarkStart w:id="592" w:name="_Toc49170795"/>
      <w:bookmarkStart w:id="593" w:name="_Toc49171352"/>
      <w:bookmarkStart w:id="594" w:name="_Toc49172244"/>
      <w:bookmarkStart w:id="595" w:name="_Toc49177376"/>
      <w:bookmarkStart w:id="596" w:name="_Toc49178960"/>
      <w:r w:rsidRPr="00A71021">
        <w:t xml:space="preserve">Appendix </w:t>
      </w:r>
      <w:r>
        <w:t>A</w:t>
      </w:r>
      <w:bookmarkEnd w:id="590"/>
      <w:bookmarkEnd w:id="591"/>
      <w:bookmarkEnd w:id="592"/>
      <w:bookmarkEnd w:id="593"/>
      <w:bookmarkEnd w:id="594"/>
      <w:bookmarkEnd w:id="595"/>
      <w:bookmarkEnd w:id="596"/>
    </w:p>
    <w:p w14:paraId="67A9759B" w14:textId="77777777" w:rsidR="00FF5F5A" w:rsidRDefault="00E34CB4" w:rsidP="00FF5F5A">
      <w:pPr>
        <w:jc w:val="center"/>
      </w:pPr>
      <w:r>
        <w:rPr>
          <w:noProof/>
          <w:color w:val="FF0000"/>
        </w:rPr>
        <w:object w:dxaOrig="11880" w:dyaOrig="9180" w14:anchorId="28F860B1">
          <v:shape id="_x0000_i1025" type="#_x0000_t75" alt="" style="width:503.4pt;height:388.05pt;mso-width-percent:0;mso-height-percent:0;mso-width-percent:0;mso-height-percent:0" o:ole="">
            <v:imagedata r:id="rId176" o:title=""/>
          </v:shape>
          <o:OLEObject Type="Embed" ProgID="Acrobat.Document.2015" ShapeID="_x0000_i1025" DrawAspect="Content" ObjectID="_1659799272" r:id="rId177"/>
        </w:object>
      </w:r>
    </w:p>
    <w:p w14:paraId="6B11BC98" w14:textId="77777777" w:rsidR="00027403" w:rsidRDefault="00FF5F5A" w:rsidP="00186282">
      <w:pPr>
        <w:pStyle w:val="MainSectionHeading"/>
      </w:pPr>
      <w:bookmarkStart w:id="597" w:name="_Toc48915589"/>
      <w:bookmarkStart w:id="598" w:name="_Toc49170796"/>
      <w:bookmarkStart w:id="599" w:name="_Toc49171353"/>
      <w:bookmarkStart w:id="600" w:name="_Toc49172245"/>
      <w:bookmarkStart w:id="601" w:name="_Toc49177377"/>
      <w:bookmarkStart w:id="602" w:name="_Toc49178961"/>
      <w:bookmarkStart w:id="603" w:name="Appendix_B"/>
      <w:r w:rsidRPr="00A71021">
        <w:t xml:space="preserve">Appendix </w:t>
      </w:r>
      <w:r>
        <w:t>B</w:t>
      </w:r>
      <w:bookmarkEnd w:id="597"/>
      <w:bookmarkEnd w:id="598"/>
      <w:bookmarkEnd w:id="599"/>
      <w:bookmarkEnd w:id="600"/>
      <w:bookmarkEnd w:id="601"/>
      <w:bookmarkEnd w:id="602"/>
    </w:p>
    <w:tbl>
      <w:tblPr>
        <w:tblW w:w="9214"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tblLayout w:type="fixed"/>
        <w:tblCellMar>
          <w:top w:w="108" w:type="dxa"/>
          <w:bottom w:w="108" w:type="dxa"/>
        </w:tblCellMar>
        <w:tblLook w:val="04A0" w:firstRow="1" w:lastRow="0" w:firstColumn="1" w:lastColumn="0" w:noHBand="0" w:noVBand="1"/>
      </w:tblPr>
      <w:tblGrid>
        <w:gridCol w:w="2145"/>
        <w:gridCol w:w="7069"/>
      </w:tblGrid>
      <w:tr w:rsidR="00027403" w14:paraId="2122F82E" w14:textId="77777777" w:rsidTr="009A3A1A">
        <w:trPr>
          <w:trHeight w:val="737"/>
        </w:trPr>
        <w:tc>
          <w:tcPr>
            <w:tcW w:w="2145" w:type="dxa"/>
            <w:tcBorders>
              <w:bottom w:val="single" w:sz="12" w:space="0" w:color="4F81BD" w:themeColor="accent1"/>
            </w:tcBorders>
            <w:vAlign w:val="center"/>
          </w:tcPr>
          <w:bookmarkEnd w:id="603"/>
          <w:p w14:paraId="227D105A" w14:textId="77777777" w:rsidR="00027403" w:rsidRPr="00D932BD" w:rsidRDefault="00027403" w:rsidP="009A3A1A">
            <w:pPr>
              <w:pStyle w:val="FormTitle"/>
            </w:pPr>
            <w:r w:rsidRPr="00E30F8F">
              <w:t xml:space="preserve">Form </w:t>
            </w:r>
            <w:r w:rsidR="008304E3">
              <w:t>A</w:t>
            </w:r>
          </w:p>
        </w:tc>
        <w:tc>
          <w:tcPr>
            <w:tcW w:w="7069" w:type="dxa"/>
            <w:tcBorders>
              <w:bottom w:val="single" w:sz="12" w:space="0" w:color="4F81BD" w:themeColor="accent1"/>
            </w:tcBorders>
            <w:vAlign w:val="center"/>
          </w:tcPr>
          <w:p w14:paraId="32E90D5C" w14:textId="77777777" w:rsidR="00027403" w:rsidRDefault="00027403" w:rsidP="009A3A1A">
            <w:pPr>
              <w:pStyle w:val="FormTitle"/>
            </w:pPr>
            <w:r>
              <w:t>Your Personal Employment Plan</w:t>
            </w:r>
          </w:p>
          <w:p w14:paraId="31B252E5" w14:textId="77777777" w:rsidR="00027403" w:rsidRDefault="00027403" w:rsidP="009A3A1A">
            <w:pPr>
              <w:pStyle w:val="FormTitle"/>
            </w:pPr>
            <w:r>
              <w:t>CHECKLIST</w:t>
            </w:r>
          </w:p>
        </w:tc>
      </w:tr>
      <w:tr w:rsidR="00027403" w14:paraId="2B676D46" w14:textId="77777777" w:rsidTr="009A3A1A">
        <w:trPr>
          <w:trHeight w:val="312"/>
        </w:trPr>
        <w:tc>
          <w:tcPr>
            <w:tcW w:w="2145" w:type="dxa"/>
            <w:tcBorders>
              <w:bottom w:val="nil"/>
              <w:right w:val="nil"/>
            </w:tcBorders>
            <w:vAlign w:val="center"/>
          </w:tcPr>
          <w:p w14:paraId="5597C025" w14:textId="77777777" w:rsidR="00027403" w:rsidRDefault="00027403" w:rsidP="009A3A1A">
            <w:pPr>
              <w:pStyle w:val="FormHeading"/>
              <w:jc w:val="right"/>
            </w:pPr>
            <w:r>
              <w:t>Student Name</w:t>
            </w:r>
          </w:p>
        </w:tc>
        <w:tc>
          <w:tcPr>
            <w:tcW w:w="7069" w:type="dxa"/>
            <w:tcBorders>
              <w:left w:val="nil"/>
              <w:bottom w:val="single" w:sz="12" w:space="0" w:color="4F81BD" w:themeColor="accent1"/>
            </w:tcBorders>
          </w:tcPr>
          <w:p w14:paraId="39B33790" w14:textId="77777777" w:rsidR="00027403" w:rsidRPr="00900E01" w:rsidRDefault="00027403" w:rsidP="009A3A1A">
            <w:pPr>
              <w:pStyle w:val="TableBody"/>
            </w:pPr>
          </w:p>
        </w:tc>
      </w:tr>
      <w:tr w:rsidR="00027403" w14:paraId="2DE2FC84" w14:textId="77777777" w:rsidTr="009A3A1A">
        <w:trPr>
          <w:trHeight w:val="258"/>
        </w:trPr>
        <w:tc>
          <w:tcPr>
            <w:tcW w:w="2145" w:type="dxa"/>
            <w:tcBorders>
              <w:top w:val="nil"/>
              <w:bottom w:val="nil"/>
              <w:right w:val="nil"/>
            </w:tcBorders>
            <w:vAlign w:val="center"/>
          </w:tcPr>
          <w:p w14:paraId="39D7E7BA" w14:textId="77777777" w:rsidR="00027403" w:rsidRDefault="00027403" w:rsidP="009A3A1A">
            <w:pPr>
              <w:pStyle w:val="FormHeading"/>
              <w:jc w:val="right"/>
            </w:pPr>
          </w:p>
        </w:tc>
        <w:tc>
          <w:tcPr>
            <w:tcW w:w="7069" w:type="dxa"/>
            <w:tcBorders>
              <w:left w:val="nil"/>
              <w:bottom w:val="nil"/>
            </w:tcBorders>
          </w:tcPr>
          <w:p w14:paraId="2AE1A77C" w14:textId="77777777" w:rsidR="00027403" w:rsidRPr="00B543E0" w:rsidRDefault="00027403" w:rsidP="009A3A1A">
            <w:pPr>
              <w:pStyle w:val="TableBody"/>
              <w:jc w:val="center"/>
            </w:pPr>
            <w:r w:rsidRPr="00B543E0">
              <w:t>[Last Name, First Name, Middle Name]</w:t>
            </w:r>
          </w:p>
        </w:tc>
      </w:tr>
      <w:tr w:rsidR="00027403" w14:paraId="153A3EB5" w14:textId="77777777" w:rsidTr="009A3A1A">
        <w:trPr>
          <w:trHeight w:val="258"/>
        </w:trPr>
        <w:tc>
          <w:tcPr>
            <w:tcW w:w="2145" w:type="dxa"/>
            <w:tcBorders>
              <w:top w:val="nil"/>
              <w:bottom w:val="nil"/>
              <w:right w:val="nil"/>
            </w:tcBorders>
            <w:vAlign w:val="center"/>
          </w:tcPr>
          <w:p w14:paraId="77FE1DD4" w14:textId="77777777" w:rsidR="00027403" w:rsidRDefault="00027403" w:rsidP="009A3A1A">
            <w:pPr>
              <w:pStyle w:val="FormHeading"/>
              <w:jc w:val="right"/>
            </w:pPr>
            <w:r>
              <w:t>Job Analysis Tools</w:t>
            </w:r>
          </w:p>
        </w:tc>
        <w:tc>
          <w:tcPr>
            <w:tcW w:w="7069" w:type="dxa"/>
            <w:tcBorders>
              <w:top w:val="nil"/>
              <w:left w:val="nil"/>
              <w:bottom w:val="nil"/>
            </w:tcBorders>
          </w:tcPr>
          <w:p w14:paraId="6ACB51F6" w14:textId="77777777" w:rsidR="00027403" w:rsidRPr="003B2B7F" w:rsidRDefault="00027403" w:rsidP="00E34CB4">
            <w:pPr>
              <w:pStyle w:val="FormHeading"/>
              <w:numPr>
                <w:ilvl w:val="0"/>
                <w:numId w:val="29"/>
              </w:numPr>
              <w:ind w:left="341"/>
              <w:jc w:val="left"/>
              <w:rPr>
                <w:sz w:val="28"/>
                <w:szCs w:val="28"/>
              </w:rPr>
            </w:pPr>
            <w:r w:rsidRPr="003B2B7F">
              <w:rPr>
                <w:sz w:val="28"/>
                <w:szCs w:val="28"/>
              </w:rPr>
              <w:t>Competency Checklist</w:t>
            </w:r>
          </w:p>
          <w:p w14:paraId="151445A1" w14:textId="77777777" w:rsidR="00027403" w:rsidRPr="00900E01" w:rsidRDefault="00027403" w:rsidP="009A3A1A">
            <w:pPr>
              <w:pStyle w:val="FormHeading"/>
              <w:ind w:left="341"/>
              <w:jc w:val="left"/>
              <w:rPr>
                <w:i/>
                <w:iCs/>
              </w:rPr>
            </w:pPr>
            <w:r w:rsidRPr="00900E01">
              <w:rPr>
                <w:i/>
                <w:iCs/>
              </w:rPr>
              <w:t>A checklist that shows how your skills, knowledge, and qualifications match to a specific career or job.</w:t>
            </w:r>
          </w:p>
          <w:p w14:paraId="45BFDD52" w14:textId="77777777" w:rsidR="00027403" w:rsidRPr="003B2B7F" w:rsidRDefault="00027403" w:rsidP="00E34CB4">
            <w:pPr>
              <w:pStyle w:val="FormHeading"/>
              <w:numPr>
                <w:ilvl w:val="0"/>
                <w:numId w:val="29"/>
              </w:numPr>
              <w:ind w:left="341"/>
              <w:jc w:val="left"/>
              <w:rPr>
                <w:sz w:val="28"/>
                <w:szCs w:val="28"/>
              </w:rPr>
            </w:pPr>
            <w:r w:rsidRPr="003B2B7F">
              <w:rPr>
                <w:sz w:val="28"/>
                <w:szCs w:val="28"/>
              </w:rPr>
              <w:t>My Career and Job Choices</w:t>
            </w:r>
          </w:p>
          <w:p w14:paraId="6C9A7697" w14:textId="77777777" w:rsidR="00027403" w:rsidRPr="00900E01" w:rsidRDefault="00027403" w:rsidP="009A3A1A">
            <w:pPr>
              <w:pStyle w:val="FormHeading"/>
              <w:ind w:left="341"/>
              <w:jc w:val="left"/>
              <w:rPr>
                <w:i/>
                <w:iCs/>
              </w:rPr>
            </w:pPr>
            <w:r w:rsidRPr="00900E01">
              <w:rPr>
                <w:i/>
                <w:iCs/>
              </w:rPr>
              <w:t>A shortlist of careers or jobs that you are interested in.</w:t>
            </w:r>
          </w:p>
          <w:p w14:paraId="7CC47CF5" w14:textId="77777777" w:rsidR="00027403" w:rsidRDefault="00027403" w:rsidP="00E34CB4">
            <w:pPr>
              <w:pStyle w:val="FormHeading"/>
              <w:numPr>
                <w:ilvl w:val="0"/>
                <w:numId w:val="29"/>
              </w:numPr>
              <w:ind w:left="341"/>
              <w:jc w:val="left"/>
            </w:pPr>
            <w:r>
              <w:t>Career and Job Summary</w:t>
            </w:r>
          </w:p>
          <w:p w14:paraId="18FAB7D2" w14:textId="77777777" w:rsidR="00027403" w:rsidRPr="00900E01" w:rsidRDefault="00027403" w:rsidP="009A3A1A">
            <w:pPr>
              <w:pStyle w:val="FormHeading"/>
              <w:ind w:left="341"/>
              <w:jc w:val="left"/>
              <w:rPr>
                <w:i/>
                <w:iCs/>
              </w:rPr>
            </w:pPr>
            <w:r w:rsidRPr="00900E01">
              <w:rPr>
                <w:i/>
                <w:iCs/>
              </w:rPr>
              <w:t>Information about one career or job you want to pursue.</w:t>
            </w:r>
          </w:p>
          <w:p w14:paraId="656AADA8" w14:textId="77777777" w:rsidR="00027403" w:rsidRPr="003B2B7F" w:rsidRDefault="00027403" w:rsidP="00E34CB4">
            <w:pPr>
              <w:pStyle w:val="FormHeading"/>
              <w:numPr>
                <w:ilvl w:val="0"/>
                <w:numId w:val="29"/>
              </w:numPr>
              <w:ind w:left="341"/>
              <w:jc w:val="left"/>
              <w:rPr>
                <w:sz w:val="28"/>
                <w:szCs w:val="28"/>
              </w:rPr>
            </w:pPr>
            <w:r w:rsidRPr="003B2B7F">
              <w:rPr>
                <w:sz w:val="28"/>
                <w:szCs w:val="28"/>
              </w:rPr>
              <w:t>Job Posting Analyzer</w:t>
            </w:r>
          </w:p>
          <w:p w14:paraId="4894F2FA" w14:textId="77777777" w:rsidR="00027403" w:rsidRPr="00900E01" w:rsidRDefault="00027403" w:rsidP="009A3A1A">
            <w:pPr>
              <w:pStyle w:val="FormHeading"/>
              <w:ind w:left="341"/>
              <w:jc w:val="left"/>
              <w:rPr>
                <w:i/>
                <w:iCs/>
              </w:rPr>
            </w:pPr>
            <w:r w:rsidRPr="00900E01">
              <w:rPr>
                <w:i/>
                <w:iCs/>
              </w:rPr>
              <w:t>A tool to take important information from job postings and create job applications, cover letters and resumes that stand out.</w:t>
            </w:r>
          </w:p>
        </w:tc>
      </w:tr>
      <w:tr w:rsidR="00027403" w14:paraId="212D3FD5" w14:textId="77777777" w:rsidTr="009A3A1A">
        <w:trPr>
          <w:trHeight w:val="258"/>
        </w:trPr>
        <w:tc>
          <w:tcPr>
            <w:tcW w:w="2145" w:type="dxa"/>
            <w:tcBorders>
              <w:top w:val="nil"/>
              <w:bottom w:val="single" w:sz="12" w:space="0" w:color="4F81BD" w:themeColor="accent1"/>
              <w:right w:val="nil"/>
            </w:tcBorders>
            <w:vAlign w:val="center"/>
          </w:tcPr>
          <w:p w14:paraId="76847014" w14:textId="77777777" w:rsidR="00027403" w:rsidRDefault="00027403" w:rsidP="009A3A1A">
            <w:pPr>
              <w:pStyle w:val="FormHeading"/>
              <w:jc w:val="right"/>
            </w:pPr>
            <w:r>
              <w:t>Personalized Resources</w:t>
            </w:r>
          </w:p>
        </w:tc>
        <w:tc>
          <w:tcPr>
            <w:tcW w:w="7069" w:type="dxa"/>
            <w:tcBorders>
              <w:top w:val="nil"/>
              <w:left w:val="nil"/>
              <w:bottom w:val="single" w:sz="12" w:space="0" w:color="4F81BD" w:themeColor="accent1"/>
            </w:tcBorders>
          </w:tcPr>
          <w:p w14:paraId="51CCB6A9" w14:textId="77777777" w:rsidR="00027403" w:rsidRDefault="00027403" w:rsidP="009A3A1A">
            <w:pPr>
              <w:pStyle w:val="FormHeading"/>
              <w:ind w:left="341"/>
              <w:jc w:val="left"/>
              <w:rPr>
                <w:sz w:val="28"/>
                <w:szCs w:val="28"/>
              </w:rPr>
            </w:pPr>
          </w:p>
          <w:p w14:paraId="358853ED" w14:textId="77777777" w:rsidR="00027403" w:rsidRPr="003B2B7F" w:rsidRDefault="00027403" w:rsidP="00E34CB4">
            <w:pPr>
              <w:pStyle w:val="FormHeading"/>
              <w:numPr>
                <w:ilvl w:val="0"/>
                <w:numId w:val="29"/>
              </w:numPr>
              <w:ind w:left="341"/>
              <w:jc w:val="left"/>
              <w:rPr>
                <w:sz w:val="28"/>
                <w:szCs w:val="28"/>
              </w:rPr>
            </w:pPr>
            <w:r w:rsidRPr="003B2B7F">
              <w:rPr>
                <w:sz w:val="28"/>
                <w:szCs w:val="28"/>
              </w:rPr>
              <w:t>List of Target Employers</w:t>
            </w:r>
          </w:p>
          <w:p w14:paraId="4A087F77" w14:textId="77777777" w:rsidR="00027403" w:rsidRPr="00900E01" w:rsidRDefault="00027403" w:rsidP="009A3A1A">
            <w:pPr>
              <w:pStyle w:val="FormHeading"/>
              <w:ind w:left="341"/>
              <w:jc w:val="left"/>
              <w:rPr>
                <w:i/>
                <w:iCs/>
              </w:rPr>
            </w:pPr>
            <w:r w:rsidRPr="00900E01">
              <w:rPr>
                <w:i/>
                <w:iCs/>
              </w:rPr>
              <w:t>A list of target employers you have researched and prioritized as good candidates to work for and likely to have one or more of your target careers or jobs.</w:t>
            </w:r>
          </w:p>
          <w:p w14:paraId="430EE64D" w14:textId="77777777" w:rsidR="00027403" w:rsidRPr="003B2B7F" w:rsidRDefault="00027403" w:rsidP="00E34CB4">
            <w:pPr>
              <w:pStyle w:val="FormHeading"/>
              <w:numPr>
                <w:ilvl w:val="0"/>
                <w:numId w:val="29"/>
              </w:numPr>
              <w:ind w:left="341"/>
              <w:jc w:val="left"/>
              <w:rPr>
                <w:sz w:val="28"/>
                <w:szCs w:val="28"/>
              </w:rPr>
            </w:pPr>
            <w:r w:rsidRPr="003B2B7F">
              <w:rPr>
                <w:sz w:val="28"/>
                <w:szCs w:val="28"/>
              </w:rPr>
              <w:t>List of Contacts/Network</w:t>
            </w:r>
          </w:p>
          <w:p w14:paraId="2DA5EB4B" w14:textId="77777777" w:rsidR="00027403" w:rsidRPr="00900E01" w:rsidRDefault="00027403" w:rsidP="009A3A1A">
            <w:pPr>
              <w:pStyle w:val="FormHeading"/>
              <w:ind w:left="341"/>
              <w:jc w:val="left"/>
              <w:rPr>
                <w:i/>
                <w:iCs/>
              </w:rPr>
            </w:pPr>
            <w:r w:rsidRPr="00900E01">
              <w:rPr>
                <w:i/>
                <w:iCs/>
              </w:rPr>
              <w:t>Names and contact information for people in your network to contact to help you with your career or job search.</w:t>
            </w:r>
          </w:p>
          <w:p w14:paraId="5140757C" w14:textId="77777777" w:rsidR="00027403" w:rsidRPr="003B2B7F" w:rsidRDefault="00027403" w:rsidP="00E34CB4">
            <w:pPr>
              <w:pStyle w:val="FormHeading"/>
              <w:numPr>
                <w:ilvl w:val="0"/>
                <w:numId w:val="29"/>
              </w:numPr>
              <w:ind w:left="341"/>
              <w:jc w:val="left"/>
              <w:rPr>
                <w:sz w:val="28"/>
                <w:szCs w:val="28"/>
              </w:rPr>
            </w:pPr>
            <w:r w:rsidRPr="003B2B7F">
              <w:rPr>
                <w:sz w:val="28"/>
                <w:szCs w:val="28"/>
              </w:rPr>
              <w:t>Resume</w:t>
            </w:r>
          </w:p>
          <w:p w14:paraId="30E7FCB3" w14:textId="77777777" w:rsidR="00027403" w:rsidRPr="00900E01" w:rsidRDefault="00027403" w:rsidP="009A3A1A">
            <w:pPr>
              <w:pStyle w:val="FormHeading"/>
              <w:ind w:left="341"/>
              <w:jc w:val="left"/>
              <w:rPr>
                <w:i/>
                <w:iCs/>
              </w:rPr>
            </w:pPr>
            <w:r w:rsidRPr="00900E01">
              <w:rPr>
                <w:i/>
                <w:iCs/>
              </w:rPr>
              <w:t>A resume in a format preferred by natural gas employers that you have tailored to the career or job you are looking for.</w:t>
            </w:r>
          </w:p>
          <w:p w14:paraId="4ED63305" w14:textId="77777777" w:rsidR="00027403" w:rsidRPr="00900E01" w:rsidRDefault="00027403" w:rsidP="00E34CB4">
            <w:pPr>
              <w:pStyle w:val="FormHeading"/>
              <w:numPr>
                <w:ilvl w:val="0"/>
                <w:numId w:val="29"/>
              </w:numPr>
              <w:ind w:left="341"/>
              <w:jc w:val="left"/>
              <w:rPr>
                <w:sz w:val="28"/>
                <w:szCs w:val="28"/>
              </w:rPr>
            </w:pPr>
            <w:r w:rsidRPr="00900E01">
              <w:rPr>
                <w:sz w:val="28"/>
                <w:szCs w:val="28"/>
              </w:rPr>
              <w:t>Cover Letter</w:t>
            </w:r>
          </w:p>
          <w:p w14:paraId="0A703869" w14:textId="77777777" w:rsidR="00027403" w:rsidRPr="00900E01" w:rsidRDefault="00027403" w:rsidP="009A3A1A">
            <w:pPr>
              <w:pStyle w:val="FormHeading"/>
              <w:ind w:left="341"/>
              <w:jc w:val="left"/>
              <w:rPr>
                <w:i/>
                <w:iCs/>
              </w:rPr>
            </w:pPr>
            <w:r w:rsidRPr="00900E01">
              <w:rPr>
                <w:i/>
                <w:iCs/>
              </w:rPr>
              <w:t>A cover letter for your target career or job, in a style preferred by employers in the natural gas industry, ready to send to potential employers.</w:t>
            </w:r>
          </w:p>
          <w:p w14:paraId="0E30D5B6" w14:textId="77777777" w:rsidR="00027403" w:rsidRDefault="00027403" w:rsidP="00E34CB4">
            <w:pPr>
              <w:pStyle w:val="FormHeading"/>
              <w:numPr>
                <w:ilvl w:val="0"/>
                <w:numId w:val="29"/>
              </w:numPr>
              <w:ind w:left="341"/>
              <w:jc w:val="left"/>
            </w:pPr>
            <w:r w:rsidRPr="00900E01">
              <w:rPr>
                <w:sz w:val="28"/>
                <w:szCs w:val="28"/>
              </w:rPr>
              <w:t>References</w:t>
            </w:r>
          </w:p>
          <w:p w14:paraId="02835820" w14:textId="77777777" w:rsidR="00027403" w:rsidRPr="00900E01" w:rsidRDefault="00027403" w:rsidP="009A3A1A">
            <w:pPr>
              <w:pStyle w:val="FormHeading"/>
              <w:ind w:left="341"/>
              <w:jc w:val="left"/>
              <w:rPr>
                <w:i/>
                <w:iCs/>
              </w:rPr>
            </w:pPr>
            <w:r w:rsidRPr="00900E01">
              <w:rPr>
                <w:i/>
                <w:iCs/>
              </w:rPr>
              <w:t>A list of carefully chosen personal and business or work contacts who are willing to provide you with a reference for prospective employers.</w:t>
            </w:r>
          </w:p>
          <w:p w14:paraId="03D86F2A" w14:textId="77777777" w:rsidR="00027403" w:rsidRPr="00D41316" w:rsidRDefault="00027403" w:rsidP="009A3A1A">
            <w:pPr>
              <w:pStyle w:val="FormHeading"/>
              <w:jc w:val="left"/>
            </w:pPr>
          </w:p>
        </w:tc>
      </w:tr>
    </w:tbl>
    <w:p w14:paraId="5FF680DF" w14:textId="77777777" w:rsidR="008304E3" w:rsidRDefault="008304E3" w:rsidP="0045145B">
      <w:pPr>
        <w:rPr>
          <w:sz w:val="20"/>
          <w:szCs w:val="20"/>
        </w:rPr>
      </w:pPr>
    </w:p>
    <w:p w14:paraId="0EBAC5F1" w14:textId="77777777" w:rsidR="00FF5F5A" w:rsidRDefault="00FF5F5A">
      <w:pPr>
        <w:rPr>
          <w:sz w:val="20"/>
          <w:szCs w:val="20"/>
        </w:rPr>
      </w:pPr>
    </w:p>
    <w:p w14:paraId="2E485EF5" w14:textId="77777777" w:rsidR="00BC3314" w:rsidRDefault="00FF5F5A" w:rsidP="00186282">
      <w:pPr>
        <w:pStyle w:val="MainSectionHeading"/>
      </w:pPr>
      <w:bookmarkStart w:id="604" w:name="_Toc48915590"/>
      <w:bookmarkStart w:id="605" w:name="_Toc49170797"/>
      <w:bookmarkStart w:id="606" w:name="_Toc49171354"/>
      <w:bookmarkStart w:id="607" w:name="_Toc49172246"/>
      <w:bookmarkStart w:id="608" w:name="_Toc49177378"/>
      <w:bookmarkStart w:id="609" w:name="_Toc49178962"/>
      <w:bookmarkStart w:id="610" w:name="Appendix_C"/>
      <w:r w:rsidRPr="00A71021">
        <w:t xml:space="preserve">Appendix </w:t>
      </w:r>
      <w:r>
        <w:t>C</w:t>
      </w:r>
      <w:bookmarkEnd w:id="604"/>
      <w:bookmarkEnd w:id="605"/>
      <w:bookmarkEnd w:id="606"/>
      <w:bookmarkEnd w:id="607"/>
      <w:bookmarkEnd w:id="608"/>
      <w:bookmarkEnd w:id="609"/>
    </w:p>
    <w:tbl>
      <w:tblPr>
        <w:tblStyle w:val="TableGrid"/>
        <w:tblW w:w="9214"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tblLayout w:type="fixed"/>
        <w:tblCellMar>
          <w:top w:w="108" w:type="dxa"/>
          <w:bottom w:w="108" w:type="dxa"/>
        </w:tblCellMar>
        <w:tblLook w:val="04A0" w:firstRow="1" w:lastRow="0" w:firstColumn="1" w:lastColumn="0" w:noHBand="0" w:noVBand="1"/>
      </w:tblPr>
      <w:tblGrid>
        <w:gridCol w:w="2145"/>
        <w:gridCol w:w="900"/>
        <w:gridCol w:w="2340"/>
        <w:gridCol w:w="1620"/>
        <w:gridCol w:w="2209"/>
      </w:tblGrid>
      <w:tr w:rsidR="00BC3314" w14:paraId="39FAB9DA" w14:textId="77777777" w:rsidTr="001E7D9F">
        <w:trPr>
          <w:trHeight w:val="737"/>
        </w:trPr>
        <w:tc>
          <w:tcPr>
            <w:tcW w:w="9214" w:type="dxa"/>
            <w:gridSpan w:val="5"/>
            <w:tcBorders>
              <w:bottom w:val="single" w:sz="12" w:space="0" w:color="4F81BD" w:themeColor="accent1"/>
            </w:tcBorders>
            <w:vAlign w:val="center"/>
          </w:tcPr>
          <w:bookmarkEnd w:id="610"/>
          <w:p w14:paraId="296F9D85" w14:textId="77777777" w:rsidR="00BC3314" w:rsidRDefault="00BC3314" w:rsidP="001E7D9F">
            <w:pPr>
              <w:pStyle w:val="FormTitle"/>
            </w:pPr>
            <w:r>
              <w:t>Record of Participant Results Form</w:t>
            </w:r>
          </w:p>
        </w:tc>
      </w:tr>
      <w:tr w:rsidR="00BC3314" w14:paraId="2DBD2253" w14:textId="77777777" w:rsidTr="001E7D9F">
        <w:trPr>
          <w:trHeight w:val="312"/>
        </w:trPr>
        <w:tc>
          <w:tcPr>
            <w:tcW w:w="2145" w:type="dxa"/>
            <w:tcBorders>
              <w:bottom w:val="nil"/>
              <w:right w:val="nil"/>
            </w:tcBorders>
            <w:vAlign w:val="center"/>
          </w:tcPr>
          <w:p w14:paraId="62B8C56C" w14:textId="77777777" w:rsidR="00BC3314" w:rsidRDefault="00BC3314" w:rsidP="001E7D9F">
            <w:pPr>
              <w:pStyle w:val="FormHeading"/>
              <w:jc w:val="right"/>
            </w:pPr>
            <w:r>
              <w:t>Student Name</w:t>
            </w:r>
          </w:p>
        </w:tc>
        <w:tc>
          <w:tcPr>
            <w:tcW w:w="7069" w:type="dxa"/>
            <w:gridSpan w:val="4"/>
            <w:tcBorders>
              <w:left w:val="nil"/>
              <w:bottom w:val="single" w:sz="12" w:space="0" w:color="4F81BD" w:themeColor="accent1"/>
            </w:tcBorders>
          </w:tcPr>
          <w:p w14:paraId="657AA948" w14:textId="77777777" w:rsidR="00BC3314" w:rsidRPr="002B444F" w:rsidRDefault="00BC3314" w:rsidP="001E7D9F">
            <w:pPr>
              <w:pStyle w:val="TableBody"/>
            </w:pPr>
          </w:p>
        </w:tc>
      </w:tr>
      <w:tr w:rsidR="00BC3314" w14:paraId="793E1E94" w14:textId="77777777" w:rsidTr="001E7D9F">
        <w:trPr>
          <w:trHeight w:val="258"/>
        </w:trPr>
        <w:tc>
          <w:tcPr>
            <w:tcW w:w="2145" w:type="dxa"/>
            <w:tcBorders>
              <w:top w:val="nil"/>
              <w:bottom w:val="nil"/>
              <w:right w:val="nil"/>
            </w:tcBorders>
            <w:vAlign w:val="center"/>
          </w:tcPr>
          <w:p w14:paraId="4BDA8499" w14:textId="77777777" w:rsidR="00BC3314" w:rsidRPr="00A865D7" w:rsidRDefault="00BC3314" w:rsidP="001E7D9F">
            <w:pPr>
              <w:pStyle w:val="FormHeading"/>
              <w:jc w:val="right"/>
              <w:rPr>
                <w:sz w:val="20"/>
              </w:rPr>
            </w:pPr>
            <w:r w:rsidRPr="00A865D7">
              <w:rPr>
                <w:sz w:val="20"/>
              </w:rPr>
              <w:t>Safety Certificates Obtained</w:t>
            </w:r>
          </w:p>
        </w:tc>
        <w:tc>
          <w:tcPr>
            <w:tcW w:w="7069" w:type="dxa"/>
            <w:gridSpan w:val="4"/>
            <w:tcBorders>
              <w:top w:val="nil"/>
              <w:left w:val="nil"/>
              <w:bottom w:val="nil"/>
            </w:tcBorders>
          </w:tcPr>
          <w:p w14:paraId="191DAF23"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Common Safety Orientation (Petroleum Safety Training)</w:t>
            </w:r>
          </w:p>
          <w:p w14:paraId="22D4851E"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Confined Space Pre-Entry &amp; Rescue Awareness</w:t>
            </w:r>
          </w:p>
          <w:p w14:paraId="4E039A9A"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Confined Space Pre-Entry &amp; Rescue Awareness</w:t>
            </w:r>
          </w:p>
          <w:p w14:paraId="7B4EE374"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Detection &amp; Control of Flammable Substances</w:t>
            </w:r>
          </w:p>
          <w:p w14:paraId="1C78CD5B"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Fall Protection</w:t>
            </w:r>
          </w:p>
          <w:p w14:paraId="616AEB68"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Occupational First Aid Level 1</w:t>
            </w:r>
          </w:p>
          <w:p w14:paraId="5DD5DC55"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Occupational First Aid Level 1 - Transportation Endorsement</w:t>
            </w:r>
          </w:p>
          <w:p w14:paraId="707283C4"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Ground Disturbance</w:t>
            </w:r>
          </w:p>
          <w:p w14:paraId="7435DCB4"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Hydrogen Sulphide (H2S Alive)</w:t>
            </w:r>
          </w:p>
          <w:p w14:paraId="5160D1D0"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 xml:space="preserve">Oilfield Driver Awareness </w:t>
            </w:r>
          </w:p>
          <w:p w14:paraId="0A5DEC1C"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Transportation of Dangerous Goods</w:t>
            </w:r>
          </w:p>
          <w:p w14:paraId="5037B5F4" w14:textId="77777777" w:rsidR="00BC3314" w:rsidRPr="00A865D7" w:rsidRDefault="00BC3314" w:rsidP="00E34CB4">
            <w:pPr>
              <w:pStyle w:val="FormHeading"/>
              <w:numPr>
                <w:ilvl w:val="0"/>
                <w:numId w:val="29"/>
              </w:numPr>
              <w:ind w:left="344"/>
              <w:jc w:val="left"/>
              <w:rPr>
                <w:rFonts w:asciiTheme="minorHAnsi" w:hAnsiTheme="minorHAnsi" w:cstheme="minorHAnsi"/>
                <w:spacing w:val="0"/>
                <w:sz w:val="20"/>
              </w:rPr>
            </w:pPr>
            <w:r w:rsidRPr="00A865D7">
              <w:rPr>
                <w:rFonts w:asciiTheme="minorHAnsi" w:hAnsiTheme="minorHAnsi" w:cstheme="minorHAnsi"/>
                <w:spacing w:val="0"/>
                <w:sz w:val="20"/>
              </w:rPr>
              <w:t>Workplace Hazardous Materials Information System</w:t>
            </w:r>
          </w:p>
          <w:p w14:paraId="044C2BEF" w14:textId="77777777" w:rsidR="00BC3314" w:rsidRPr="00D41316" w:rsidRDefault="00BC3314" w:rsidP="00E34CB4">
            <w:pPr>
              <w:pStyle w:val="FormHeading"/>
              <w:numPr>
                <w:ilvl w:val="0"/>
                <w:numId w:val="29"/>
              </w:numPr>
              <w:ind w:left="344"/>
              <w:jc w:val="left"/>
            </w:pPr>
            <w:r w:rsidRPr="00A865D7">
              <w:rPr>
                <w:rFonts w:asciiTheme="minorHAnsi" w:hAnsiTheme="minorHAnsi" w:cstheme="minorHAnsi"/>
                <w:spacing w:val="0"/>
                <w:sz w:val="20"/>
              </w:rPr>
              <w:t>Wildlife Awareness</w:t>
            </w:r>
          </w:p>
        </w:tc>
      </w:tr>
      <w:tr w:rsidR="00BC3314" w14:paraId="31148535" w14:textId="77777777" w:rsidTr="001E7D9F">
        <w:trPr>
          <w:trHeight w:val="258"/>
        </w:trPr>
        <w:tc>
          <w:tcPr>
            <w:tcW w:w="2145" w:type="dxa"/>
            <w:tcBorders>
              <w:top w:val="nil"/>
              <w:bottom w:val="nil"/>
              <w:right w:val="nil"/>
            </w:tcBorders>
            <w:vAlign w:val="center"/>
          </w:tcPr>
          <w:p w14:paraId="5F27FACA" w14:textId="77777777" w:rsidR="00BC3314" w:rsidRPr="00A865D7" w:rsidRDefault="00BC3314" w:rsidP="001E7D9F">
            <w:pPr>
              <w:pStyle w:val="FormHeading"/>
              <w:jc w:val="right"/>
              <w:rPr>
                <w:sz w:val="20"/>
              </w:rPr>
            </w:pPr>
            <w:r w:rsidRPr="00A865D7">
              <w:rPr>
                <w:sz w:val="20"/>
              </w:rPr>
              <w:t>Program Learning</w:t>
            </w:r>
          </w:p>
        </w:tc>
        <w:tc>
          <w:tcPr>
            <w:tcW w:w="3240" w:type="dxa"/>
            <w:gridSpan w:val="2"/>
            <w:tcBorders>
              <w:top w:val="nil"/>
              <w:left w:val="nil"/>
              <w:bottom w:val="nil"/>
              <w:right w:val="nil"/>
            </w:tcBorders>
          </w:tcPr>
          <w:p w14:paraId="1BCD0E4C" w14:textId="77777777" w:rsidR="00BC3314" w:rsidRPr="00A865D7" w:rsidRDefault="00BC3314" w:rsidP="00E34CB4">
            <w:pPr>
              <w:pStyle w:val="FormHeading"/>
              <w:numPr>
                <w:ilvl w:val="0"/>
                <w:numId w:val="29"/>
              </w:numPr>
              <w:tabs>
                <w:tab w:val="left" w:pos="2850"/>
              </w:tabs>
              <w:ind w:left="344"/>
              <w:jc w:val="left"/>
              <w:rPr>
                <w:rFonts w:asciiTheme="minorHAnsi" w:hAnsiTheme="minorHAnsi" w:cstheme="minorHAnsi"/>
                <w:sz w:val="20"/>
              </w:rPr>
            </w:pPr>
            <w:r w:rsidRPr="00A865D7">
              <w:rPr>
                <w:rFonts w:asciiTheme="minorHAnsi" w:hAnsiTheme="minorHAnsi" w:cstheme="minorHAnsi"/>
                <w:sz w:val="20"/>
              </w:rPr>
              <w:t>Acceptable</w:t>
            </w:r>
          </w:p>
        </w:tc>
        <w:tc>
          <w:tcPr>
            <w:tcW w:w="3829" w:type="dxa"/>
            <w:gridSpan w:val="2"/>
            <w:tcBorders>
              <w:top w:val="nil"/>
              <w:left w:val="nil"/>
              <w:bottom w:val="nil"/>
            </w:tcBorders>
          </w:tcPr>
          <w:p w14:paraId="24AA3734" w14:textId="77777777" w:rsidR="00BC3314" w:rsidRPr="00A865D7" w:rsidRDefault="00BC3314" w:rsidP="00E34CB4">
            <w:pPr>
              <w:pStyle w:val="FormHeading"/>
              <w:numPr>
                <w:ilvl w:val="0"/>
                <w:numId w:val="29"/>
              </w:numPr>
              <w:ind w:left="344"/>
              <w:jc w:val="left"/>
              <w:rPr>
                <w:rFonts w:asciiTheme="minorHAnsi" w:hAnsiTheme="minorHAnsi" w:cstheme="minorHAnsi"/>
                <w:sz w:val="20"/>
              </w:rPr>
            </w:pPr>
            <w:r w:rsidRPr="00A865D7">
              <w:rPr>
                <w:rFonts w:asciiTheme="minorHAnsi" w:hAnsiTheme="minorHAnsi" w:cstheme="minorHAnsi"/>
                <w:sz w:val="20"/>
              </w:rPr>
              <w:t>Not acceptable</w:t>
            </w:r>
          </w:p>
        </w:tc>
      </w:tr>
      <w:tr w:rsidR="00BC3314" w14:paraId="30E802B0" w14:textId="77777777" w:rsidTr="001E7D9F">
        <w:trPr>
          <w:trHeight w:val="258"/>
        </w:trPr>
        <w:tc>
          <w:tcPr>
            <w:tcW w:w="2145" w:type="dxa"/>
            <w:tcBorders>
              <w:top w:val="nil"/>
              <w:bottom w:val="nil"/>
              <w:right w:val="nil"/>
            </w:tcBorders>
            <w:vAlign w:val="center"/>
          </w:tcPr>
          <w:p w14:paraId="7B470862" w14:textId="77777777" w:rsidR="00BC3314" w:rsidRPr="00A865D7" w:rsidRDefault="00BC3314" w:rsidP="001E7D9F">
            <w:pPr>
              <w:pStyle w:val="FormHeading"/>
              <w:jc w:val="right"/>
              <w:rPr>
                <w:sz w:val="20"/>
              </w:rPr>
            </w:pPr>
            <w:r w:rsidRPr="00A865D7">
              <w:rPr>
                <w:sz w:val="20"/>
              </w:rPr>
              <w:t>Employment Plan</w:t>
            </w:r>
          </w:p>
        </w:tc>
        <w:tc>
          <w:tcPr>
            <w:tcW w:w="3240" w:type="dxa"/>
            <w:gridSpan w:val="2"/>
            <w:tcBorders>
              <w:top w:val="nil"/>
              <w:left w:val="nil"/>
              <w:bottom w:val="nil"/>
              <w:right w:val="nil"/>
            </w:tcBorders>
          </w:tcPr>
          <w:p w14:paraId="6F199867" w14:textId="77777777" w:rsidR="00BC3314" w:rsidRPr="00A865D7" w:rsidRDefault="00BC3314" w:rsidP="00E34CB4">
            <w:pPr>
              <w:pStyle w:val="FormHeading"/>
              <w:numPr>
                <w:ilvl w:val="0"/>
                <w:numId w:val="29"/>
              </w:numPr>
              <w:ind w:left="344"/>
              <w:jc w:val="left"/>
              <w:rPr>
                <w:rFonts w:asciiTheme="minorHAnsi" w:hAnsiTheme="minorHAnsi" w:cstheme="minorHAnsi"/>
                <w:sz w:val="20"/>
              </w:rPr>
            </w:pPr>
            <w:r w:rsidRPr="00A865D7">
              <w:rPr>
                <w:rFonts w:asciiTheme="minorHAnsi" w:hAnsiTheme="minorHAnsi" w:cstheme="minorHAnsi"/>
                <w:sz w:val="20"/>
              </w:rPr>
              <w:t>Complete</w:t>
            </w:r>
          </w:p>
        </w:tc>
        <w:tc>
          <w:tcPr>
            <w:tcW w:w="3829" w:type="dxa"/>
            <w:gridSpan w:val="2"/>
            <w:tcBorders>
              <w:top w:val="nil"/>
              <w:left w:val="nil"/>
              <w:bottom w:val="nil"/>
            </w:tcBorders>
          </w:tcPr>
          <w:p w14:paraId="43F88A8C" w14:textId="77777777" w:rsidR="00BC3314" w:rsidRPr="00A865D7" w:rsidRDefault="00BC3314" w:rsidP="00E34CB4">
            <w:pPr>
              <w:pStyle w:val="FormHeading"/>
              <w:numPr>
                <w:ilvl w:val="0"/>
                <w:numId w:val="29"/>
              </w:numPr>
              <w:ind w:left="344"/>
              <w:jc w:val="left"/>
              <w:rPr>
                <w:rFonts w:asciiTheme="minorHAnsi" w:hAnsiTheme="minorHAnsi" w:cstheme="minorHAnsi"/>
                <w:sz w:val="20"/>
              </w:rPr>
            </w:pPr>
            <w:r w:rsidRPr="00A865D7">
              <w:rPr>
                <w:rFonts w:asciiTheme="minorHAnsi" w:hAnsiTheme="minorHAnsi" w:cstheme="minorHAnsi"/>
                <w:sz w:val="20"/>
              </w:rPr>
              <w:t>Not Complete</w:t>
            </w:r>
          </w:p>
        </w:tc>
      </w:tr>
      <w:tr w:rsidR="00BC3314" w14:paraId="5DDA9DC0" w14:textId="77777777" w:rsidTr="001E7D9F">
        <w:trPr>
          <w:trHeight w:val="450"/>
        </w:trPr>
        <w:tc>
          <w:tcPr>
            <w:tcW w:w="2145" w:type="dxa"/>
            <w:tcBorders>
              <w:top w:val="nil"/>
              <w:bottom w:val="nil"/>
              <w:right w:val="nil"/>
            </w:tcBorders>
            <w:vAlign w:val="center"/>
          </w:tcPr>
          <w:p w14:paraId="4FBBEE02" w14:textId="77777777" w:rsidR="00BC3314" w:rsidRPr="00A865D7" w:rsidRDefault="00BC3314" w:rsidP="001E7D9F">
            <w:pPr>
              <w:pStyle w:val="FormHeading"/>
              <w:jc w:val="right"/>
              <w:rPr>
                <w:sz w:val="20"/>
              </w:rPr>
            </w:pPr>
            <w:r w:rsidRPr="00A865D7">
              <w:rPr>
                <w:sz w:val="20"/>
              </w:rPr>
              <w:t>Participant Outcomes</w:t>
            </w:r>
          </w:p>
        </w:tc>
        <w:tc>
          <w:tcPr>
            <w:tcW w:w="7069" w:type="dxa"/>
            <w:gridSpan w:val="4"/>
            <w:tcBorders>
              <w:top w:val="nil"/>
              <w:left w:val="nil"/>
              <w:bottom w:val="nil"/>
            </w:tcBorders>
          </w:tcPr>
          <w:p w14:paraId="77A694EB" w14:textId="77777777" w:rsidR="00BC3314" w:rsidRPr="00A865D7" w:rsidRDefault="00BC3314" w:rsidP="00E34CB4">
            <w:pPr>
              <w:pStyle w:val="FormHeading"/>
              <w:numPr>
                <w:ilvl w:val="0"/>
                <w:numId w:val="29"/>
              </w:numPr>
              <w:ind w:left="344"/>
              <w:jc w:val="left"/>
              <w:rPr>
                <w:rFonts w:asciiTheme="minorHAnsi" w:hAnsiTheme="minorHAnsi" w:cstheme="minorHAnsi"/>
                <w:sz w:val="20"/>
              </w:rPr>
            </w:pPr>
            <w:r w:rsidRPr="00A865D7">
              <w:rPr>
                <w:rFonts w:asciiTheme="minorHAnsi" w:hAnsiTheme="minorHAnsi" w:cstheme="minorHAnsi"/>
                <w:sz w:val="20"/>
              </w:rPr>
              <w:t>Participant is knowledgeable and informed about the natural gas industry</w:t>
            </w:r>
          </w:p>
          <w:p w14:paraId="4CAC058A" w14:textId="77777777" w:rsidR="00BC3314" w:rsidRPr="00A865D7" w:rsidRDefault="00BC3314" w:rsidP="00E34CB4">
            <w:pPr>
              <w:pStyle w:val="FormHeading"/>
              <w:numPr>
                <w:ilvl w:val="0"/>
                <w:numId w:val="29"/>
              </w:numPr>
              <w:ind w:left="344"/>
              <w:jc w:val="left"/>
              <w:rPr>
                <w:rFonts w:asciiTheme="minorHAnsi" w:hAnsiTheme="minorHAnsi" w:cstheme="minorHAnsi"/>
                <w:sz w:val="20"/>
              </w:rPr>
            </w:pPr>
            <w:r w:rsidRPr="00A865D7">
              <w:rPr>
                <w:rFonts w:asciiTheme="minorHAnsi" w:hAnsiTheme="minorHAnsi" w:cstheme="minorHAnsi"/>
                <w:sz w:val="20"/>
              </w:rPr>
              <w:t>Participant is interested in pursuing employment in the natural gas industry</w:t>
            </w:r>
          </w:p>
          <w:p w14:paraId="7E5D56DF" w14:textId="77777777" w:rsidR="00BC3314" w:rsidRPr="00A865D7" w:rsidRDefault="00BC3314" w:rsidP="00E34CB4">
            <w:pPr>
              <w:pStyle w:val="FormHeading"/>
              <w:numPr>
                <w:ilvl w:val="0"/>
                <w:numId w:val="29"/>
              </w:numPr>
              <w:ind w:left="344"/>
              <w:jc w:val="left"/>
              <w:rPr>
                <w:sz w:val="20"/>
              </w:rPr>
            </w:pPr>
            <w:r w:rsidRPr="00A865D7">
              <w:rPr>
                <w:rFonts w:asciiTheme="minorHAnsi" w:hAnsiTheme="minorHAnsi" w:cstheme="minorHAnsi"/>
                <w:sz w:val="20"/>
              </w:rPr>
              <w:t>Participant is interested in pursuing training for an occupation in the natural gas industry</w:t>
            </w:r>
          </w:p>
        </w:tc>
      </w:tr>
      <w:tr w:rsidR="00BC3314" w14:paraId="34C57E8D" w14:textId="77777777" w:rsidTr="001E7D9F">
        <w:trPr>
          <w:trHeight w:val="423"/>
        </w:trPr>
        <w:tc>
          <w:tcPr>
            <w:tcW w:w="2145" w:type="dxa"/>
            <w:tcBorders>
              <w:top w:val="nil"/>
              <w:bottom w:val="nil"/>
              <w:right w:val="nil"/>
            </w:tcBorders>
            <w:vAlign w:val="center"/>
          </w:tcPr>
          <w:p w14:paraId="26E2A897" w14:textId="77777777" w:rsidR="00BC3314" w:rsidRPr="00A865D7" w:rsidRDefault="00BC3314" w:rsidP="001E7D9F">
            <w:pPr>
              <w:pStyle w:val="FormHeading"/>
              <w:jc w:val="right"/>
              <w:rPr>
                <w:sz w:val="20"/>
              </w:rPr>
            </w:pPr>
            <w:r w:rsidRPr="00A865D7">
              <w:rPr>
                <w:sz w:val="20"/>
              </w:rPr>
              <w:t>Participant Evaluation Survey</w:t>
            </w:r>
          </w:p>
        </w:tc>
        <w:tc>
          <w:tcPr>
            <w:tcW w:w="3240" w:type="dxa"/>
            <w:gridSpan w:val="2"/>
            <w:tcBorders>
              <w:top w:val="nil"/>
              <w:left w:val="nil"/>
              <w:bottom w:val="nil"/>
              <w:right w:val="nil"/>
            </w:tcBorders>
          </w:tcPr>
          <w:p w14:paraId="606A7A87" w14:textId="77777777" w:rsidR="00BC3314" w:rsidRPr="00A865D7" w:rsidRDefault="00BC3314" w:rsidP="00E34CB4">
            <w:pPr>
              <w:pStyle w:val="FormHeading"/>
              <w:numPr>
                <w:ilvl w:val="0"/>
                <w:numId w:val="29"/>
              </w:numPr>
              <w:ind w:left="344"/>
              <w:jc w:val="left"/>
              <w:rPr>
                <w:rFonts w:ascii="Calibri" w:hAnsi="Calibri" w:cs="Calibri"/>
                <w:sz w:val="20"/>
              </w:rPr>
            </w:pPr>
            <w:r w:rsidRPr="00A865D7">
              <w:rPr>
                <w:rFonts w:ascii="Calibri" w:hAnsi="Calibri" w:cs="Calibri"/>
                <w:sz w:val="20"/>
              </w:rPr>
              <w:t>Completed and attached</w:t>
            </w:r>
          </w:p>
        </w:tc>
        <w:tc>
          <w:tcPr>
            <w:tcW w:w="3829" w:type="dxa"/>
            <w:gridSpan w:val="2"/>
            <w:tcBorders>
              <w:top w:val="nil"/>
              <w:left w:val="nil"/>
              <w:bottom w:val="nil"/>
            </w:tcBorders>
          </w:tcPr>
          <w:p w14:paraId="6FEB666E" w14:textId="77777777" w:rsidR="00BC3314" w:rsidRPr="00A865D7" w:rsidRDefault="00BC3314" w:rsidP="00E34CB4">
            <w:pPr>
              <w:pStyle w:val="FormHeading"/>
              <w:numPr>
                <w:ilvl w:val="0"/>
                <w:numId w:val="29"/>
              </w:numPr>
              <w:ind w:left="344"/>
              <w:jc w:val="left"/>
              <w:rPr>
                <w:rFonts w:ascii="Calibri" w:hAnsi="Calibri" w:cs="Calibri"/>
                <w:sz w:val="20"/>
              </w:rPr>
            </w:pPr>
            <w:r w:rsidRPr="00A865D7">
              <w:rPr>
                <w:rFonts w:ascii="Calibri" w:hAnsi="Calibri" w:cs="Calibri"/>
                <w:sz w:val="20"/>
              </w:rPr>
              <w:t>Not completed</w:t>
            </w:r>
          </w:p>
        </w:tc>
      </w:tr>
      <w:tr w:rsidR="00BC3314" w14:paraId="770E9ACA" w14:textId="77777777" w:rsidTr="001E7D9F">
        <w:trPr>
          <w:trHeight w:val="810"/>
        </w:trPr>
        <w:tc>
          <w:tcPr>
            <w:tcW w:w="2145" w:type="dxa"/>
            <w:tcBorders>
              <w:top w:val="nil"/>
              <w:bottom w:val="nil"/>
              <w:right w:val="nil"/>
            </w:tcBorders>
            <w:vAlign w:val="center"/>
          </w:tcPr>
          <w:p w14:paraId="1794B2FA" w14:textId="77777777" w:rsidR="00BC3314" w:rsidRPr="00A865D7" w:rsidRDefault="00BC3314" w:rsidP="001E7D9F">
            <w:pPr>
              <w:pStyle w:val="FormHeading"/>
              <w:jc w:val="right"/>
              <w:rPr>
                <w:sz w:val="20"/>
              </w:rPr>
            </w:pPr>
            <w:r w:rsidRPr="00A865D7">
              <w:rPr>
                <w:sz w:val="20"/>
              </w:rPr>
              <w:t xml:space="preserve">Instructor Recommendation </w:t>
            </w:r>
          </w:p>
        </w:tc>
        <w:tc>
          <w:tcPr>
            <w:tcW w:w="7069" w:type="dxa"/>
            <w:gridSpan w:val="4"/>
            <w:tcBorders>
              <w:top w:val="nil"/>
              <w:left w:val="nil"/>
              <w:bottom w:val="nil"/>
            </w:tcBorders>
          </w:tcPr>
          <w:p w14:paraId="3EA2ECCC" w14:textId="77777777" w:rsidR="00BC3314" w:rsidRPr="00A865D7" w:rsidRDefault="00BC3314" w:rsidP="00E34CB4">
            <w:pPr>
              <w:pStyle w:val="FormHeading"/>
              <w:numPr>
                <w:ilvl w:val="0"/>
                <w:numId w:val="29"/>
              </w:numPr>
              <w:ind w:left="344"/>
              <w:jc w:val="left"/>
              <w:rPr>
                <w:rFonts w:asciiTheme="minorHAnsi" w:hAnsiTheme="minorHAnsi" w:cstheme="minorHAnsi"/>
                <w:sz w:val="20"/>
              </w:rPr>
            </w:pPr>
            <w:r w:rsidRPr="00A865D7">
              <w:rPr>
                <w:rFonts w:asciiTheme="minorHAnsi" w:hAnsiTheme="minorHAnsi" w:cstheme="minorHAnsi"/>
                <w:sz w:val="20"/>
              </w:rPr>
              <w:t>Participant meets WiNG program completion requirements</w:t>
            </w:r>
          </w:p>
          <w:p w14:paraId="0B632EFF" w14:textId="77777777" w:rsidR="00BC3314" w:rsidRPr="00A865D7" w:rsidRDefault="00BC3314" w:rsidP="00E34CB4">
            <w:pPr>
              <w:pStyle w:val="FormHeading"/>
              <w:numPr>
                <w:ilvl w:val="0"/>
                <w:numId w:val="29"/>
              </w:numPr>
              <w:ind w:left="344"/>
              <w:jc w:val="left"/>
              <w:rPr>
                <w:sz w:val="20"/>
              </w:rPr>
            </w:pPr>
            <w:r w:rsidRPr="00A865D7">
              <w:rPr>
                <w:rFonts w:asciiTheme="minorHAnsi" w:hAnsiTheme="minorHAnsi" w:cstheme="minorHAnsi"/>
                <w:sz w:val="20"/>
              </w:rPr>
              <w:t>Participant does not meet WiNG program completion requirements</w:t>
            </w:r>
          </w:p>
        </w:tc>
      </w:tr>
      <w:tr w:rsidR="00BC3314" w14:paraId="004CA5A5" w14:textId="77777777" w:rsidTr="001E7D9F">
        <w:trPr>
          <w:trHeight w:val="115"/>
        </w:trPr>
        <w:tc>
          <w:tcPr>
            <w:tcW w:w="2145" w:type="dxa"/>
            <w:tcBorders>
              <w:top w:val="nil"/>
              <w:bottom w:val="nil"/>
              <w:right w:val="nil"/>
            </w:tcBorders>
            <w:vAlign w:val="center"/>
          </w:tcPr>
          <w:p w14:paraId="06553365" w14:textId="77777777" w:rsidR="00BC3314" w:rsidRPr="00A865D7" w:rsidRDefault="00BC3314" w:rsidP="001E7D9F">
            <w:pPr>
              <w:pStyle w:val="FormHeading"/>
              <w:jc w:val="right"/>
              <w:rPr>
                <w:sz w:val="20"/>
              </w:rPr>
            </w:pPr>
            <w:r w:rsidRPr="00A865D7">
              <w:rPr>
                <w:sz w:val="20"/>
              </w:rPr>
              <w:t>Comments</w:t>
            </w:r>
          </w:p>
        </w:tc>
        <w:tc>
          <w:tcPr>
            <w:tcW w:w="7069" w:type="dxa"/>
            <w:gridSpan w:val="4"/>
            <w:tcBorders>
              <w:top w:val="nil"/>
              <w:left w:val="nil"/>
              <w:bottom w:val="single" w:sz="12" w:space="0" w:color="4F81BD" w:themeColor="accent1"/>
            </w:tcBorders>
          </w:tcPr>
          <w:p w14:paraId="0DA14E7C" w14:textId="77777777" w:rsidR="00BC3314" w:rsidRPr="00D41316" w:rsidRDefault="00BC3314" w:rsidP="001E7D9F">
            <w:pPr>
              <w:pStyle w:val="FormHeading"/>
              <w:jc w:val="left"/>
            </w:pPr>
          </w:p>
        </w:tc>
      </w:tr>
      <w:tr w:rsidR="00BC3314" w14:paraId="5D48D5D9" w14:textId="77777777" w:rsidTr="001E7D9F">
        <w:trPr>
          <w:trHeight w:val="258"/>
        </w:trPr>
        <w:tc>
          <w:tcPr>
            <w:tcW w:w="2145" w:type="dxa"/>
            <w:tcBorders>
              <w:top w:val="nil"/>
              <w:bottom w:val="nil"/>
              <w:right w:val="nil"/>
            </w:tcBorders>
            <w:vAlign w:val="center"/>
          </w:tcPr>
          <w:p w14:paraId="177B6012" w14:textId="77777777" w:rsidR="00BC3314" w:rsidRPr="00A865D7" w:rsidRDefault="00BC3314" w:rsidP="001E7D9F">
            <w:pPr>
              <w:pStyle w:val="FormHeading"/>
              <w:jc w:val="right"/>
              <w:rPr>
                <w:sz w:val="20"/>
              </w:rPr>
            </w:pPr>
            <w:r w:rsidRPr="00A865D7">
              <w:rPr>
                <w:sz w:val="20"/>
              </w:rPr>
              <w:t>Instructor Attestation</w:t>
            </w:r>
          </w:p>
        </w:tc>
        <w:tc>
          <w:tcPr>
            <w:tcW w:w="7069" w:type="dxa"/>
            <w:gridSpan w:val="4"/>
            <w:tcBorders>
              <w:top w:val="nil"/>
              <w:left w:val="nil"/>
              <w:bottom w:val="nil"/>
            </w:tcBorders>
          </w:tcPr>
          <w:p w14:paraId="73213DB2" w14:textId="77777777" w:rsidR="00BC3314" w:rsidRPr="00A865D7" w:rsidRDefault="00BC3314" w:rsidP="001E7D9F">
            <w:pPr>
              <w:pStyle w:val="FormHeading"/>
              <w:spacing w:before="240" w:after="600"/>
              <w:jc w:val="left"/>
              <w:rPr>
                <w:rFonts w:asciiTheme="minorHAnsi" w:hAnsiTheme="minorHAnsi" w:cstheme="minorHAnsi"/>
              </w:rPr>
            </w:pPr>
            <w:r w:rsidRPr="00A865D7">
              <w:rPr>
                <w:rFonts w:asciiTheme="minorHAnsi" w:hAnsiTheme="minorHAnsi" w:cstheme="minorHAnsi"/>
              </w:rPr>
              <w:t>The above noted results are approved and submitted by:</w:t>
            </w:r>
          </w:p>
        </w:tc>
      </w:tr>
      <w:tr w:rsidR="00BC3314" w:rsidRPr="005D2915" w14:paraId="70C21925" w14:textId="77777777" w:rsidTr="001E7D9F">
        <w:trPr>
          <w:trHeight w:val="114"/>
        </w:trPr>
        <w:tc>
          <w:tcPr>
            <w:tcW w:w="3045" w:type="dxa"/>
            <w:gridSpan w:val="2"/>
            <w:tcBorders>
              <w:top w:val="single" w:sz="12" w:space="0" w:color="4F81BD" w:themeColor="accent1"/>
              <w:bottom w:val="single" w:sz="12" w:space="0" w:color="4F81BD" w:themeColor="accent1"/>
              <w:right w:val="nil"/>
            </w:tcBorders>
            <w:vAlign w:val="center"/>
          </w:tcPr>
          <w:p w14:paraId="4E40BF5F" w14:textId="77777777" w:rsidR="00BC3314" w:rsidRPr="005D2915" w:rsidRDefault="00BC3314" w:rsidP="001E7D9F">
            <w:pPr>
              <w:pStyle w:val="FormHeading"/>
              <w:tabs>
                <w:tab w:val="left" w:pos="2680"/>
              </w:tabs>
              <w:rPr>
                <w:sz w:val="16"/>
                <w:szCs w:val="16"/>
                <w:u w:color="4F81BD" w:themeColor="accent1"/>
              </w:rPr>
            </w:pPr>
            <w:r w:rsidRPr="005D2915">
              <w:rPr>
                <w:sz w:val="16"/>
                <w:szCs w:val="16"/>
                <w:u w:color="4F81BD" w:themeColor="accent1"/>
              </w:rPr>
              <w:t>Instructor Name</w:t>
            </w:r>
            <w:r>
              <w:rPr>
                <w:sz w:val="16"/>
                <w:szCs w:val="16"/>
                <w:u w:color="4F81BD" w:themeColor="accent1"/>
              </w:rPr>
              <w:t xml:space="preserve"> [Print]</w:t>
            </w:r>
          </w:p>
        </w:tc>
        <w:tc>
          <w:tcPr>
            <w:tcW w:w="3960" w:type="dxa"/>
            <w:gridSpan w:val="2"/>
            <w:tcBorders>
              <w:top w:val="single" w:sz="12" w:space="0" w:color="4F81BD" w:themeColor="accent1"/>
              <w:left w:val="nil"/>
              <w:bottom w:val="single" w:sz="12" w:space="0" w:color="4F81BD" w:themeColor="accent1"/>
              <w:right w:val="nil"/>
            </w:tcBorders>
          </w:tcPr>
          <w:p w14:paraId="24FA7BAD" w14:textId="77777777" w:rsidR="00BC3314" w:rsidRPr="005D2915" w:rsidRDefault="00BC3314" w:rsidP="001E7D9F">
            <w:pPr>
              <w:pStyle w:val="FormHeading"/>
              <w:tabs>
                <w:tab w:val="left" w:pos="3594"/>
              </w:tabs>
              <w:rPr>
                <w:sz w:val="16"/>
                <w:szCs w:val="16"/>
                <w:u w:color="4F81BD" w:themeColor="accent1"/>
              </w:rPr>
            </w:pPr>
            <w:r w:rsidRPr="005D2915">
              <w:rPr>
                <w:sz w:val="16"/>
                <w:szCs w:val="16"/>
                <w:u w:color="4F81BD" w:themeColor="accent1"/>
              </w:rPr>
              <w:t>Instructor Signature</w:t>
            </w:r>
          </w:p>
        </w:tc>
        <w:tc>
          <w:tcPr>
            <w:tcW w:w="2209" w:type="dxa"/>
            <w:tcBorders>
              <w:top w:val="single" w:sz="12" w:space="0" w:color="4F81BD" w:themeColor="accent1"/>
              <w:left w:val="nil"/>
              <w:bottom w:val="single" w:sz="12" w:space="0" w:color="4F81BD" w:themeColor="accent1"/>
            </w:tcBorders>
          </w:tcPr>
          <w:p w14:paraId="38675F5C" w14:textId="77777777" w:rsidR="00BC3314" w:rsidRPr="005D2915" w:rsidRDefault="00BC3314" w:rsidP="001E7D9F">
            <w:pPr>
              <w:pStyle w:val="FormHeading"/>
              <w:tabs>
                <w:tab w:val="left" w:pos="1790"/>
              </w:tabs>
              <w:rPr>
                <w:sz w:val="16"/>
                <w:szCs w:val="16"/>
                <w:u w:color="4F81BD" w:themeColor="accent1"/>
              </w:rPr>
            </w:pPr>
            <w:r w:rsidRPr="005D2915">
              <w:rPr>
                <w:sz w:val="16"/>
                <w:szCs w:val="16"/>
                <w:u w:color="4F81BD" w:themeColor="accent1"/>
              </w:rPr>
              <w:t>Date</w:t>
            </w:r>
          </w:p>
        </w:tc>
      </w:tr>
    </w:tbl>
    <w:p w14:paraId="614BA0A4" w14:textId="77777777" w:rsidR="00BC3314" w:rsidRPr="005A102A" w:rsidRDefault="00BC3314" w:rsidP="00186282">
      <w:pPr>
        <w:pStyle w:val="MainSectionHeading"/>
      </w:pPr>
      <w:bookmarkStart w:id="611" w:name="_Toc49170798"/>
      <w:bookmarkStart w:id="612" w:name="_Toc49171355"/>
      <w:bookmarkStart w:id="613" w:name="_Toc49172247"/>
      <w:bookmarkStart w:id="614" w:name="_Toc49177379"/>
      <w:bookmarkStart w:id="615" w:name="_Toc49178963"/>
      <w:bookmarkStart w:id="616" w:name="Appendix_D"/>
      <w:r w:rsidRPr="00A71021">
        <w:t xml:space="preserve">Appendix </w:t>
      </w:r>
      <w:r>
        <w:t>D</w:t>
      </w:r>
      <w:bookmarkEnd w:id="611"/>
      <w:bookmarkEnd w:id="612"/>
      <w:bookmarkEnd w:id="613"/>
      <w:bookmarkEnd w:id="614"/>
      <w:bookmarkEnd w:id="615"/>
    </w:p>
    <w:p w14:paraId="2D5EABB1" w14:textId="77777777" w:rsidR="00BC3314" w:rsidRPr="0038062D" w:rsidRDefault="00BC3314" w:rsidP="000B4149">
      <w:pPr>
        <w:pStyle w:val="SubHeading2"/>
        <w:rPr>
          <w:rStyle w:val="BodyCopyText"/>
        </w:rPr>
      </w:pPr>
      <w:bookmarkStart w:id="617" w:name="_Toc453139780"/>
      <w:bookmarkStart w:id="618" w:name="_Toc48915478"/>
      <w:bookmarkEnd w:id="616"/>
      <w:r w:rsidRPr="0038062D">
        <w:rPr>
          <w:rStyle w:val="BodyCopyText"/>
        </w:rPr>
        <w:t>Practical Activity 1</w:t>
      </w:r>
      <w:bookmarkStart w:id="619" w:name="_Hlk47540890"/>
      <w:r>
        <w:rPr>
          <w:rStyle w:val="BodyCopyText"/>
        </w:rPr>
        <w:t xml:space="preserve"> </w:t>
      </w:r>
      <w:r w:rsidRPr="0038062D">
        <w:rPr>
          <w:rStyle w:val="BodyCopyText"/>
        </w:rPr>
        <w:t>Modeling Key Concepts in the Upstream, Midstream, and Downstream Natural Gas Industry</w:t>
      </w:r>
      <w:bookmarkEnd w:id="617"/>
      <w:bookmarkEnd w:id="618"/>
      <w:bookmarkEnd w:id="619"/>
    </w:p>
    <w:p w14:paraId="23ED5F4C" w14:textId="77777777" w:rsidR="00BC3314" w:rsidRPr="0038062D" w:rsidRDefault="00BC3314" w:rsidP="00BC3314">
      <w:pPr>
        <w:rPr>
          <w:rStyle w:val="BodyCopyText"/>
        </w:rPr>
      </w:pPr>
      <w:r w:rsidRPr="0038062D">
        <w:rPr>
          <w:rStyle w:val="BodyCopyText"/>
        </w:rPr>
        <w:t>This activity involves having the students build a model that demonstrates they understand key concepts in the upstream, midstream, and downstream sectors of the natural gas industry.  These include, but are not limited to, concepts like:</w:t>
      </w:r>
    </w:p>
    <w:p w14:paraId="646DB0B6" w14:textId="77777777" w:rsidR="00BC3314" w:rsidRPr="0053391C" w:rsidRDefault="00BC3314" w:rsidP="00E34CB4">
      <w:pPr>
        <w:pStyle w:val="ListParagraph"/>
        <w:numPr>
          <w:ilvl w:val="1"/>
          <w:numId w:val="122"/>
        </w:numPr>
        <w:rPr>
          <w:rStyle w:val="BodyCopyText"/>
        </w:rPr>
      </w:pPr>
      <w:r w:rsidRPr="0053391C">
        <w:rPr>
          <w:rStyle w:val="BodyCopyText"/>
        </w:rPr>
        <w:t>Oil &amp; Gas Rigs (scaffolding)</w:t>
      </w:r>
      <w:r>
        <w:rPr>
          <w:rStyle w:val="BodyCopyText"/>
        </w:rPr>
        <w:t>.</w:t>
      </w:r>
    </w:p>
    <w:p w14:paraId="5F21289B" w14:textId="77777777" w:rsidR="00BC3314" w:rsidRPr="0053391C" w:rsidRDefault="00BC3314" w:rsidP="00E34CB4">
      <w:pPr>
        <w:pStyle w:val="ListParagraph"/>
        <w:numPr>
          <w:ilvl w:val="1"/>
          <w:numId w:val="122"/>
        </w:numPr>
        <w:rPr>
          <w:rStyle w:val="BodyCopyText"/>
        </w:rPr>
      </w:pPr>
      <w:r w:rsidRPr="0053391C">
        <w:rPr>
          <w:rStyle w:val="BodyCopyText"/>
        </w:rPr>
        <w:t>Directional drilling, mud circulation, fishing</w:t>
      </w:r>
      <w:r>
        <w:rPr>
          <w:rStyle w:val="BodyCopyText"/>
        </w:rPr>
        <w:t>.</w:t>
      </w:r>
    </w:p>
    <w:p w14:paraId="161FB121" w14:textId="77777777" w:rsidR="00BC3314" w:rsidRPr="0053391C" w:rsidRDefault="00BC3314" w:rsidP="00E34CB4">
      <w:pPr>
        <w:pStyle w:val="ListParagraph"/>
        <w:numPr>
          <w:ilvl w:val="1"/>
          <w:numId w:val="122"/>
        </w:numPr>
        <w:rPr>
          <w:rStyle w:val="BodyCopyText"/>
        </w:rPr>
      </w:pPr>
      <w:r w:rsidRPr="0053391C">
        <w:rPr>
          <w:rStyle w:val="BodyCopyText"/>
        </w:rPr>
        <w:t>Pipelines</w:t>
      </w:r>
      <w:r>
        <w:rPr>
          <w:rStyle w:val="BodyCopyText"/>
        </w:rPr>
        <w:t>.</w:t>
      </w:r>
      <w:r w:rsidRPr="0053391C">
        <w:rPr>
          <w:rStyle w:val="BodyCopyText"/>
        </w:rPr>
        <w:t xml:space="preserve"> </w:t>
      </w:r>
    </w:p>
    <w:p w14:paraId="58DB0B44" w14:textId="77777777" w:rsidR="00BC3314" w:rsidRPr="0053391C" w:rsidRDefault="00BC3314" w:rsidP="00E34CB4">
      <w:pPr>
        <w:pStyle w:val="ListParagraph"/>
        <w:numPr>
          <w:ilvl w:val="1"/>
          <w:numId w:val="122"/>
        </w:numPr>
        <w:rPr>
          <w:rStyle w:val="BodyCopyText"/>
        </w:rPr>
      </w:pPr>
      <w:r w:rsidRPr="0053391C">
        <w:rPr>
          <w:rStyle w:val="BodyCopyText"/>
        </w:rPr>
        <w:t>Storage</w:t>
      </w:r>
      <w:r>
        <w:rPr>
          <w:rStyle w:val="BodyCopyText"/>
        </w:rPr>
        <w:t>.</w:t>
      </w:r>
    </w:p>
    <w:p w14:paraId="664C0618" w14:textId="77777777" w:rsidR="00BC3314" w:rsidRPr="0053391C" w:rsidRDefault="00BC3314" w:rsidP="00E34CB4">
      <w:pPr>
        <w:pStyle w:val="ListParagraph"/>
        <w:numPr>
          <w:ilvl w:val="1"/>
          <w:numId w:val="122"/>
        </w:numPr>
        <w:rPr>
          <w:rStyle w:val="BodyCopyText"/>
        </w:rPr>
      </w:pPr>
      <w:r w:rsidRPr="0053391C">
        <w:rPr>
          <w:rStyle w:val="BodyCopyText"/>
        </w:rPr>
        <w:t>Processing &amp; Distribution</w:t>
      </w:r>
      <w:r>
        <w:rPr>
          <w:rStyle w:val="BodyCopyText"/>
        </w:rPr>
        <w:t>.</w:t>
      </w:r>
    </w:p>
    <w:p w14:paraId="0D92B11F" w14:textId="77777777" w:rsidR="00BC3314" w:rsidRPr="0053391C" w:rsidRDefault="00BC3314" w:rsidP="00E34CB4">
      <w:pPr>
        <w:pStyle w:val="ListParagraph"/>
        <w:numPr>
          <w:ilvl w:val="1"/>
          <w:numId w:val="122"/>
        </w:numPr>
        <w:rPr>
          <w:rStyle w:val="BodyCopyText"/>
        </w:rPr>
      </w:pPr>
      <w:r w:rsidRPr="0053391C">
        <w:rPr>
          <w:rStyle w:val="BodyCopyText"/>
        </w:rPr>
        <w:t>LNG</w:t>
      </w:r>
      <w:r>
        <w:rPr>
          <w:rStyle w:val="BodyCopyText"/>
        </w:rPr>
        <w:t>.</w:t>
      </w:r>
    </w:p>
    <w:p w14:paraId="4FA1A30A" w14:textId="77777777" w:rsidR="00BC3314" w:rsidRPr="0053391C" w:rsidRDefault="00BC3314" w:rsidP="00E34CB4">
      <w:pPr>
        <w:pStyle w:val="ListParagraph"/>
        <w:numPr>
          <w:ilvl w:val="1"/>
          <w:numId w:val="122"/>
        </w:numPr>
        <w:rPr>
          <w:rStyle w:val="BodyCopyText"/>
        </w:rPr>
      </w:pPr>
      <w:r w:rsidRPr="0053391C">
        <w:rPr>
          <w:rStyle w:val="BodyCopyText"/>
        </w:rPr>
        <w:t>Shipping</w:t>
      </w:r>
      <w:r>
        <w:rPr>
          <w:rStyle w:val="BodyCopyText"/>
        </w:rPr>
        <w:t>.</w:t>
      </w:r>
    </w:p>
    <w:p w14:paraId="06F899FE" w14:textId="77777777" w:rsidR="00BC3314" w:rsidRPr="0053391C" w:rsidRDefault="00BC3314" w:rsidP="00BC3314">
      <w:pPr>
        <w:pStyle w:val="BodyCopyITALICS"/>
        <w:rPr>
          <w:rStyle w:val="BodyCopyText"/>
        </w:rPr>
      </w:pPr>
      <w:r w:rsidRPr="0053391C">
        <w:rPr>
          <w:rStyle w:val="BodyCopyText"/>
        </w:rPr>
        <w:t>Instructions</w:t>
      </w:r>
    </w:p>
    <w:p w14:paraId="0A385335" w14:textId="77777777" w:rsidR="00BC3314" w:rsidRPr="0053391C" w:rsidRDefault="00BC3314" w:rsidP="00E34CB4">
      <w:pPr>
        <w:pStyle w:val="ListParagraph"/>
        <w:numPr>
          <w:ilvl w:val="0"/>
          <w:numId w:val="3"/>
        </w:numPr>
        <w:rPr>
          <w:rStyle w:val="BodyCopyText"/>
        </w:rPr>
      </w:pPr>
      <w:r w:rsidRPr="0053391C">
        <w:rPr>
          <w:rStyle w:val="BodyCopyText"/>
        </w:rPr>
        <w:t xml:space="preserve">Instructor Preparation: </w:t>
      </w:r>
      <w:r w:rsidRPr="0053391C">
        <w:rPr>
          <w:rStyle w:val="BodyCopyText"/>
          <w:b/>
          <w:bCs w:val="0"/>
        </w:rPr>
        <w:t>Prior to beginning</w:t>
      </w:r>
      <w:r>
        <w:rPr>
          <w:rStyle w:val="BodyCopyText"/>
          <w:b/>
          <w:bCs w:val="0"/>
        </w:rPr>
        <w:t>,</w:t>
      </w:r>
      <w:r w:rsidRPr="0053391C">
        <w:rPr>
          <w:rStyle w:val="BodyCopyText"/>
          <w:b/>
          <w:bCs w:val="0"/>
        </w:rPr>
        <w:t xml:space="preserve"> </w:t>
      </w:r>
      <w:r w:rsidRPr="000520AF">
        <w:rPr>
          <w:b/>
          <w:lang w:val="en-US"/>
        </w:rPr>
        <w:t>starting the practical activity</w:t>
      </w:r>
      <w:r w:rsidRPr="0053391C">
        <w:rPr>
          <w:rStyle w:val="BodyCopyText"/>
        </w:rPr>
        <w:t xml:space="preserve">, the instructor will need to source of all the materials required, so that there are sufficient quantities for the number of groups you expect to create in Step 2 below.  </w:t>
      </w:r>
    </w:p>
    <w:p w14:paraId="2DDCD8FE" w14:textId="77777777" w:rsidR="00BC3314" w:rsidRPr="0053391C" w:rsidRDefault="00BC3314" w:rsidP="00E34CB4">
      <w:pPr>
        <w:pStyle w:val="ListParagraph"/>
        <w:numPr>
          <w:ilvl w:val="0"/>
          <w:numId w:val="3"/>
        </w:numPr>
        <w:rPr>
          <w:rStyle w:val="BodyCopyText"/>
        </w:rPr>
      </w:pPr>
      <w:r w:rsidRPr="0053391C">
        <w:rPr>
          <w:rStyle w:val="BodyCopyText"/>
        </w:rPr>
        <w:t>Create groups of 3-4 students</w:t>
      </w:r>
      <w:r>
        <w:rPr>
          <w:rStyle w:val="BodyCopyText"/>
        </w:rPr>
        <w:t>.</w:t>
      </w:r>
    </w:p>
    <w:p w14:paraId="0C7D5FB8" w14:textId="77777777" w:rsidR="00BC3314" w:rsidRPr="0053391C" w:rsidRDefault="00BC3314" w:rsidP="00E34CB4">
      <w:pPr>
        <w:pStyle w:val="ListParagraph"/>
        <w:numPr>
          <w:ilvl w:val="0"/>
          <w:numId w:val="3"/>
        </w:numPr>
        <w:rPr>
          <w:rStyle w:val="BodyCopyText"/>
        </w:rPr>
      </w:pPr>
      <w:r w:rsidRPr="0053391C">
        <w:rPr>
          <w:rStyle w:val="BodyCopyText"/>
        </w:rPr>
        <w:t xml:space="preserve">Ask them to choose a Team Leader in order to present the project for </w:t>
      </w:r>
      <w:r>
        <w:rPr>
          <w:rStyle w:val="BodyCopyText"/>
        </w:rPr>
        <w:br/>
      </w:r>
      <w:r w:rsidRPr="0053391C">
        <w:rPr>
          <w:rStyle w:val="BodyCopyText"/>
        </w:rPr>
        <w:t>the group</w:t>
      </w:r>
      <w:r>
        <w:rPr>
          <w:rStyle w:val="BodyCopyText"/>
        </w:rPr>
        <w:t>.</w:t>
      </w:r>
    </w:p>
    <w:p w14:paraId="40CDC858" w14:textId="77777777" w:rsidR="00BC3314" w:rsidRPr="003C021B" w:rsidRDefault="00BC3314" w:rsidP="00E34CB4">
      <w:pPr>
        <w:pStyle w:val="ListParagraph"/>
        <w:numPr>
          <w:ilvl w:val="0"/>
          <w:numId w:val="3"/>
        </w:numPr>
        <w:rPr>
          <w:rStyle w:val="BodyCopyText"/>
        </w:rPr>
      </w:pPr>
      <w:r w:rsidRPr="0053391C">
        <w:rPr>
          <w:rStyle w:val="BodyCopyText"/>
        </w:rPr>
        <w:t>Remind students that they should use all the knowledge gained so far,</w:t>
      </w:r>
      <w:r w:rsidRPr="00A71021">
        <w:t xml:space="preserve"> </w:t>
      </w:r>
      <w:r w:rsidRPr="003C021B">
        <w:rPr>
          <w:rStyle w:val="BodyCopyText"/>
        </w:rPr>
        <w:t>including reviewing previous videos to make the model</w:t>
      </w:r>
      <w:r>
        <w:rPr>
          <w:rStyle w:val="BodyCopyText"/>
        </w:rPr>
        <w:t>.</w:t>
      </w:r>
    </w:p>
    <w:p w14:paraId="318BC225" w14:textId="77777777" w:rsidR="00BC3314" w:rsidRPr="003C021B" w:rsidRDefault="00BC3314" w:rsidP="00E34CB4">
      <w:pPr>
        <w:pStyle w:val="ListParagraph"/>
        <w:numPr>
          <w:ilvl w:val="0"/>
          <w:numId w:val="3"/>
        </w:numPr>
        <w:rPr>
          <w:rStyle w:val="BodyCopyText"/>
        </w:rPr>
      </w:pPr>
      <w:r w:rsidRPr="003C021B">
        <w:rPr>
          <w:rStyle w:val="BodyCopyText"/>
        </w:rPr>
        <w:t>Explain that the Team Leader will be responsible for distributing the tasks in the team</w:t>
      </w:r>
      <w:r>
        <w:rPr>
          <w:rStyle w:val="BodyCopyText"/>
        </w:rPr>
        <w:t>.</w:t>
      </w:r>
    </w:p>
    <w:p w14:paraId="59A3C7AD" w14:textId="77777777" w:rsidR="00BC3314" w:rsidRPr="003C021B" w:rsidRDefault="00BC3314" w:rsidP="00E34CB4">
      <w:pPr>
        <w:pStyle w:val="ListParagraph"/>
        <w:numPr>
          <w:ilvl w:val="0"/>
          <w:numId w:val="3"/>
        </w:numPr>
        <w:rPr>
          <w:rStyle w:val="BodyCopyText"/>
        </w:rPr>
      </w:pPr>
      <w:r w:rsidRPr="003C021B">
        <w:rPr>
          <w:rStyle w:val="BodyCopyText"/>
        </w:rPr>
        <w:t>Provide each team with the materials needed to build the model, and show them the example (below) of a model built by one group of WiNG students</w:t>
      </w:r>
      <w:r>
        <w:rPr>
          <w:rStyle w:val="BodyCopyText"/>
        </w:rPr>
        <w:t>.</w:t>
      </w:r>
    </w:p>
    <w:p w14:paraId="7B302790" w14:textId="77777777" w:rsidR="00BC3314" w:rsidRPr="003C021B" w:rsidRDefault="00BC3314" w:rsidP="00E34CB4">
      <w:pPr>
        <w:pStyle w:val="ListParagraph"/>
        <w:numPr>
          <w:ilvl w:val="0"/>
          <w:numId w:val="3"/>
        </w:numPr>
        <w:rPr>
          <w:rStyle w:val="BodyCopyText"/>
        </w:rPr>
      </w:pPr>
      <w:r w:rsidRPr="003C021B">
        <w:rPr>
          <w:rStyle w:val="BodyCopyText"/>
        </w:rPr>
        <w:t>Let students know they can use other materials that may be at hand (albeit, no dangerous or flammable materials or toxic substances)</w:t>
      </w:r>
      <w:r>
        <w:rPr>
          <w:rStyle w:val="BodyCopyText"/>
        </w:rPr>
        <w:t>.</w:t>
      </w:r>
    </w:p>
    <w:p w14:paraId="016AB8DA" w14:textId="77777777" w:rsidR="00BC3314" w:rsidRDefault="00BC3314" w:rsidP="00BC3314">
      <w:pPr>
        <w:rPr>
          <w:rFonts w:eastAsiaTheme="majorEastAsia" w:cstheme="majorBidi"/>
          <w:b/>
          <w:bCs/>
          <w:sz w:val="32"/>
          <w:szCs w:val="26"/>
        </w:rPr>
      </w:pPr>
      <w:r>
        <w:br w:type="page"/>
      </w:r>
    </w:p>
    <w:p w14:paraId="76422848" w14:textId="77777777" w:rsidR="00BC3314" w:rsidRPr="00A71021" w:rsidRDefault="00BC3314" w:rsidP="000B4149">
      <w:pPr>
        <w:pStyle w:val="SubHeading3"/>
      </w:pPr>
      <w:r w:rsidRPr="00A71021">
        <w:t xml:space="preserve">List of </w:t>
      </w:r>
      <w:r>
        <w:t xml:space="preserve">suggested </w:t>
      </w:r>
      <w:r w:rsidRPr="00A71021">
        <w:t>Materials Required to Build Model</w:t>
      </w:r>
    </w:p>
    <w:p w14:paraId="63104EFC" w14:textId="77777777" w:rsidR="00BC3314" w:rsidRPr="003C021B" w:rsidRDefault="00BC3314" w:rsidP="00E34CB4">
      <w:pPr>
        <w:pStyle w:val="ListParagraph"/>
        <w:numPr>
          <w:ilvl w:val="0"/>
          <w:numId w:val="123"/>
        </w:numPr>
        <w:rPr>
          <w:rStyle w:val="BodyCopyText"/>
        </w:rPr>
      </w:pPr>
      <w:r w:rsidRPr="003C021B">
        <w:rPr>
          <w:rStyle w:val="BodyCopyText"/>
        </w:rPr>
        <w:t>Straws for drilling pipes</w:t>
      </w:r>
      <w:r>
        <w:rPr>
          <w:rStyle w:val="BodyCopyText"/>
        </w:rPr>
        <w:t>.</w:t>
      </w:r>
    </w:p>
    <w:p w14:paraId="03B31675" w14:textId="77777777" w:rsidR="00BC3314" w:rsidRPr="003C021B" w:rsidRDefault="00BC3314" w:rsidP="00E34CB4">
      <w:pPr>
        <w:pStyle w:val="ListParagraph"/>
        <w:numPr>
          <w:ilvl w:val="0"/>
          <w:numId w:val="123"/>
        </w:numPr>
        <w:rPr>
          <w:rStyle w:val="BodyCopyText"/>
        </w:rPr>
      </w:pPr>
      <w:r w:rsidRPr="003C021B">
        <w:rPr>
          <w:rStyle w:val="BodyCopyText"/>
        </w:rPr>
        <w:t>Popsicle sticks for scaffolding</w:t>
      </w:r>
      <w:r>
        <w:rPr>
          <w:rStyle w:val="BodyCopyText"/>
        </w:rPr>
        <w:t>.</w:t>
      </w:r>
    </w:p>
    <w:p w14:paraId="0871321E" w14:textId="77777777" w:rsidR="00BC3314" w:rsidRPr="003C021B" w:rsidRDefault="00BC3314" w:rsidP="00E34CB4">
      <w:pPr>
        <w:pStyle w:val="ListParagraph"/>
        <w:numPr>
          <w:ilvl w:val="0"/>
          <w:numId w:val="123"/>
        </w:numPr>
        <w:rPr>
          <w:rStyle w:val="BodyCopyText"/>
        </w:rPr>
      </w:pPr>
      <w:r w:rsidRPr="003C021B">
        <w:rPr>
          <w:rStyle w:val="BodyCopyText"/>
          <w:noProof/>
        </w:rPr>
        <w:drawing>
          <wp:anchor distT="0" distB="0" distL="114300" distR="114300" simplePos="0" relativeHeight="251849756" behindDoc="0" locked="0" layoutInCell="1" allowOverlap="1" wp14:anchorId="5BA22CA8" wp14:editId="7798185F">
            <wp:simplePos x="0" y="0"/>
            <wp:positionH relativeFrom="margin">
              <wp:posOffset>2058035</wp:posOffset>
            </wp:positionH>
            <wp:positionV relativeFrom="paragraph">
              <wp:posOffset>90170</wp:posOffset>
            </wp:positionV>
            <wp:extent cx="3790950" cy="3643630"/>
            <wp:effectExtent l="0" t="0" r="6350" b="127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ng"/>
                    <pic:cNvPicPr/>
                  </pic:nvPicPr>
                  <pic:blipFill>
                    <a:blip r:embed="rId178">
                      <a:extLst>
                        <a:ext uri="{28A0092B-C50C-407E-A947-70E740481C1C}">
                          <a14:useLocalDpi xmlns:a14="http://schemas.microsoft.com/office/drawing/2010/main" val="0"/>
                        </a:ext>
                      </a:extLst>
                    </a:blip>
                    <a:stretch>
                      <a:fillRect/>
                    </a:stretch>
                  </pic:blipFill>
                  <pic:spPr>
                    <a:xfrm>
                      <a:off x="0" y="0"/>
                      <a:ext cx="3790950" cy="3643630"/>
                    </a:xfrm>
                    <a:prstGeom prst="rect">
                      <a:avLst/>
                    </a:prstGeom>
                  </pic:spPr>
                </pic:pic>
              </a:graphicData>
            </a:graphic>
            <wp14:sizeRelH relativeFrom="margin">
              <wp14:pctWidth>0</wp14:pctWidth>
            </wp14:sizeRelH>
            <wp14:sizeRelV relativeFrom="margin">
              <wp14:pctHeight>0</wp14:pctHeight>
            </wp14:sizeRelV>
          </wp:anchor>
        </w:drawing>
      </w:r>
      <w:r w:rsidRPr="003C021B">
        <w:rPr>
          <w:rStyle w:val="BodyCopyText"/>
        </w:rPr>
        <w:t>Wood glue</w:t>
      </w:r>
      <w:r>
        <w:rPr>
          <w:rStyle w:val="BodyCopyText"/>
        </w:rPr>
        <w:t>.</w:t>
      </w:r>
    </w:p>
    <w:p w14:paraId="799C516E" w14:textId="77777777" w:rsidR="00BC3314" w:rsidRPr="003C021B" w:rsidRDefault="00BC3314" w:rsidP="00E34CB4">
      <w:pPr>
        <w:pStyle w:val="ListParagraph"/>
        <w:numPr>
          <w:ilvl w:val="0"/>
          <w:numId w:val="123"/>
        </w:numPr>
        <w:rPr>
          <w:rStyle w:val="BodyCopyText"/>
        </w:rPr>
      </w:pPr>
      <w:r w:rsidRPr="003C021B">
        <w:rPr>
          <w:rStyle w:val="BodyCopyText"/>
        </w:rPr>
        <w:t>Helical plastic profile (to mimic the motor)</w:t>
      </w:r>
      <w:r>
        <w:rPr>
          <w:rStyle w:val="BodyCopyText"/>
        </w:rPr>
        <w:t>.</w:t>
      </w:r>
    </w:p>
    <w:p w14:paraId="7CECF36D" w14:textId="77777777" w:rsidR="00BC3314" w:rsidRPr="003C021B" w:rsidRDefault="00BC3314" w:rsidP="00E34CB4">
      <w:pPr>
        <w:pStyle w:val="ListParagraph"/>
        <w:numPr>
          <w:ilvl w:val="0"/>
          <w:numId w:val="123"/>
        </w:numPr>
        <w:rPr>
          <w:rStyle w:val="BodyCopyText"/>
        </w:rPr>
      </w:pPr>
      <w:r w:rsidRPr="003C021B">
        <w:rPr>
          <w:rStyle w:val="BodyCopyText"/>
        </w:rPr>
        <w:t>Transparent plastic tube for casing</w:t>
      </w:r>
      <w:r>
        <w:rPr>
          <w:rStyle w:val="BodyCopyText"/>
        </w:rPr>
        <w:t>.</w:t>
      </w:r>
    </w:p>
    <w:p w14:paraId="29439037" w14:textId="77777777" w:rsidR="00BC3314" w:rsidRPr="003C021B" w:rsidRDefault="00BC3314" w:rsidP="00E34CB4">
      <w:pPr>
        <w:pStyle w:val="ListParagraph"/>
        <w:numPr>
          <w:ilvl w:val="0"/>
          <w:numId w:val="123"/>
        </w:numPr>
        <w:rPr>
          <w:rStyle w:val="BodyCopyText"/>
        </w:rPr>
      </w:pPr>
      <w:r w:rsidRPr="003C021B">
        <w:rPr>
          <w:rStyle w:val="BodyCopyText"/>
        </w:rPr>
        <w:t>Hand sanitizer for mud</w:t>
      </w:r>
      <w:r>
        <w:rPr>
          <w:rStyle w:val="BodyCopyText"/>
        </w:rPr>
        <w:t>.</w:t>
      </w:r>
    </w:p>
    <w:p w14:paraId="20004BF3" w14:textId="77777777" w:rsidR="00BC3314" w:rsidRPr="003C021B" w:rsidRDefault="00BC3314" w:rsidP="00E34CB4">
      <w:pPr>
        <w:pStyle w:val="ListParagraph"/>
        <w:numPr>
          <w:ilvl w:val="0"/>
          <w:numId w:val="123"/>
        </w:numPr>
        <w:rPr>
          <w:rStyle w:val="BodyCopyText"/>
        </w:rPr>
      </w:pPr>
      <w:r w:rsidRPr="003C021B">
        <w:rPr>
          <w:rStyle w:val="BodyCopyText"/>
        </w:rPr>
        <w:t>Masking tape</w:t>
      </w:r>
      <w:r>
        <w:rPr>
          <w:rStyle w:val="BodyCopyText"/>
        </w:rPr>
        <w:t>.</w:t>
      </w:r>
    </w:p>
    <w:p w14:paraId="466E6512" w14:textId="77777777" w:rsidR="00BC3314" w:rsidRPr="003C021B" w:rsidRDefault="00BC3314" w:rsidP="00E34CB4">
      <w:pPr>
        <w:pStyle w:val="ListParagraph"/>
        <w:numPr>
          <w:ilvl w:val="0"/>
          <w:numId w:val="123"/>
        </w:numPr>
        <w:rPr>
          <w:rStyle w:val="BodyCopyText"/>
        </w:rPr>
      </w:pPr>
      <w:r w:rsidRPr="003C021B">
        <w:rPr>
          <w:rStyle w:val="BodyCopyText"/>
        </w:rPr>
        <w:t>Duct tape</w:t>
      </w:r>
      <w:r>
        <w:rPr>
          <w:rStyle w:val="BodyCopyText"/>
        </w:rPr>
        <w:t>.</w:t>
      </w:r>
    </w:p>
    <w:p w14:paraId="14283B6F" w14:textId="77777777" w:rsidR="00BC3314" w:rsidRPr="003C021B" w:rsidRDefault="00BC3314" w:rsidP="00E34CB4">
      <w:pPr>
        <w:pStyle w:val="ListParagraph"/>
        <w:numPr>
          <w:ilvl w:val="0"/>
          <w:numId w:val="123"/>
        </w:numPr>
        <w:rPr>
          <w:rStyle w:val="BodyCopyText"/>
        </w:rPr>
      </w:pPr>
      <w:r w:rsidRPr="003C021B">
        <w:rPr>
          <w:rStyle w:val="BodyCopyText"/>
        </w:rPr>
        <w:t>Pins or paper clips for fishing hooks</w:t>
      </w:r>
      <w:r>
        <w:rPr>
          <w:rStyle w:val="BodyCopyText"/>
        </w:rPr>
        <w:t>.</w:t>
      </w:r>
    </w:p>
    <w:p w14:paraId="667CC745" w14:textId="77777777" w:rsidR="00BC3314" w:rsidRPr="003C021B" w:rsidRDefault="00BC3314" w:rsidP="00E34CB4">
      <w:pPr>
        <w:pStyle w:val="ListParagraph"/>
        <w:numPr>
          <w:ilvl w:val="0"/>
          <w:numId w:val="123"/>
        </w:numPr>
        <w:rPr>
          <w:rStyle w:val="BodyCopyText"/>
        </w:rPr>
      </w:pPr>
      <w:r w:rsidRPr="003C021B">
        <w:rPr>
          <w:rStyle w:val="BodyCopyText"/>
        </w:rPr>
        <w:t>Cardboard</w:t>
      </w:r>
      <w:r>
        <w:rPr>
          <w:rStyle w:val="BodyCopyText"/>
        </w:rPr>
        <w:t>.</w:t>
      </w:r>
    </w:p>
    <w:p w14:paraId="5BF599E0" w14:textId="77777777" w:rsidR="00BC3314" w:rsidRPr="003C021B" w:rsidRDefault="00BC3314" w:rsidP="00E34CB4">
      <w:pPr>
        <w:pStyle w:val="ListParagraph"/>
        <w:numPr>
          <w:ilvl w:val="0"/>
          <w:numId w:val="123"/>
        </w:numPr>
        <w:rPr>
          <w:rStyle w:val="BodyCopyText"/>
        </w:rPr>
      </w:pPr>
      <w:r w:rsidRPr="003C021B">
        <w:rPr>
          <w:rStyle w:val="BodyCopyText"/>
        </w:rPr>
        <w:t>Paper plates</w:t>
      </w:r>
      <w:r>
        <w:rPr>
          <w:rStyle w:val="BodyCopyText"/>
        </w:rPr>
        <w:t>.</w:t>
      </w:r>
    </w:p>
    <w:p w14:paraId="781D1138" w14:textId="77777777" w:rsidR="00BC3314" w:rsidRPr="003C021B" w:rsidRDefault="00BC3314" w:rsidP="00E34CB4">
      <w:pPr>
        <w:pStyle w:val="ListParagraph"/>
        <w:numPr>
          <w:ilvl w:val="0"/>
          <w:numId w:val="123"/>
        </w:numPr>
        <w:rPr>
          <w:rStyle w:val="BodyCopyText"/>
        </w:rPr>
      </w:pPr>
      <w:r w:rsidRPr="003C021B">
        <w:rPr>
          <w:rStyle w:val="BodyCopyText"/>
        </w:rPr>
        <w:t>Paper towel tube</w:t>
      </w:r>
      <w:r>
        <w:rPr>
          <w:rStyle w:val="BodyCopyText"/>
        </w:rPr>
        <w:t>.</w:t>
      </w:r>
    </w:p>
    <w:p w14:paraId="0E2A924C" w14:textId="77777777" w:rsidR="00BC3314" w:rsidRDefault="00BC3314" w:rsidP="000B4149">
      <w:pPr>
        <w:pStyle w:val="SubHeading3"/>
      </w:pPr>
    </w:p>
    <w:p w14:paraId="123B3851" w14:textId="77777777" w:rsidR="00BC3314" w:rsidRDefault="00BC3314" w:rsidP="000B4149">
      <w:pPr>
        <w:pStyle w:val="SubHeading3"/>
      </w:pPr>
    </w:p>
    <w:p w14:paraId="04EC3294" w14:textId="77777777" w:rsidR="00BC3314" w:rsidRDefault="00BC3314" w:rsidP="000B4149">
      <w:pPr>
        <w:pStyle w:val="SubHeading3"/>
      </w:pPr>
    </w:p>
    <w:p w14:paraId="745CFF40" w14:textId="77777777" w:rsidR="00BC3314" w:rsidRDefault="00BC3314" w:rsidP="000B4149">
      <w:pPr>
        <w:pStyle w:val="SubHeading3"/>
      </w:pPr>
    </w:p>
    <w:p w14:paraId="2EB92FE4" w14:textId="77777777" w:rsidR="00BC3314" w:rsidRPr="00A71021" w:rsidRDefault="00BC3314" w:rsidP="000B4149">
      <w:pPr>
        <w:pStyle w:val="SubHeading3"/>
      </w:pPr>
      <w:r w:rsidRPr="00A71021">
        <w:rPr>
          <w:lang w:val="en-US"/>
        </w:rPr>
        <w:drawing>
          <wp:anchor distT="0" distB="0" distL="114300" distR="114300" simplePos="0" relativeHeight="251848732" behindDoc="0" locked="0" layoutInCell="1" allowOverlap="1" wp14:anchorId="20EBF192" wp14:editId="169F27A9">
            <wp:simplePos x="0" y="0"/>
            <wp:positionH relativeFrom="column">
              <wp:posOffset>43815</wp:posOffset>
            </wp:positionH>
            <wp:positionV relativeFrom="paragraph">
              <wp:posOffset>443865</wp:posOffset>
            </wp:positionV>
            <wp:extent cx="5903595" cy="2849245"/>
            <wp:effectExtent l="0" t="0" r="1905"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NG.jpg"/>
                    <pic:cNvPicPr/>
                  </pic:nvPicPr>
                  <pic:blipFill>
                    <a:blip r:embed="rId179">
                      <a:extLst>
                        <a:ext uri="{28A0092B-C50C-407E-A947-70E740481C1C}">
                          <a14:useLocalDpi xmlns:a14="http://schemas.microsoft.com/office/drawing/2010/main" val="0"/>
                        </a:ext>
                      </a:extLst>
                    </a:blip>
                    <a:stretch>
                      <a:fillRect/>
                    </a:stretch>
                  </pic:blipFill>
                  <pic:spPr>
                    <a:xfrm>
                      <a:off x="0" y="0"/>
                      <a:ext cx="5903595" cy="2849245"/>
                    </a:xfrm>
                    <a:prstGeom prst="rect">
                      <a:avLst/>
                    </a:prstGeom>
                  </pic:spPr>
                </pic:pic>
              </a:graphicData>
            </a:graphic>
            <wp14:sizeRelH relativeFrom="margin">
              <wp14:pctWidth>0</wp14:pctWidth>
            </wp14:sizeRelH>
            <wp14:sizeRelV relativeFrom="margin">
              <wp14:pctHeight>0</wp14:pctHeight>
            </wp14:sizeRelV>
          </wp:anchor>
        </w:drawing>
      </w:r>
      <w:r w:rsidRPr="00593A1A">
        <w:t>Example</w:t>
      </w:r>
      <w:r w:rsidRPr="00A71021">
        <w:t xml:space="preserve"> Model Built by WiNG Students</w:t>
      </w:r>
    </w:p>
    <w:p w14:paraId="116EF833" w14:textId="77777777" w:rsidR="00BC3314" w:rsidRPr="00A71021" w:rsidRDefault="00BC3314" w:rsidP="00BC3314">
      <w:pPr>
        <w:rPr>
          <w:b/>
          <w:i/>
        </w:rPr>
      </w:pPr>
    </w:p>
    <w:p w14:paraId="6934831C" w14:textId="77777777" w:rsidR="00BC3314" w:rsidRPr="00A71021" w:rsidRDefault="00BC3314" w:rsidP="000B4149">
      <w:pPr>
        <w:pStyle w:val="SubHeading3"/>
      </w:pPr>
      <w:r w:rsidRPr="00A71021">
        <w:t>Additional Resources</w:t>
      </w:r>
    </w:p>
    <w:p w14:paraId="1E96A70F" w14:textId="77777777" w:rsidR="00BC3314" w:rsidRPr="0038062D" w:rsidRDefault="00BC3314" w:rsidP="001A4DD0">
      <w:pPr>
        <w:pStyle w:val="ListwithBullets"/>
        <w:rPr>
          <w:rStyle w:val="BodyCopyText"/>
        </w:rPr>
      </w:pPr>
      <w:r w:rsidRPr="0038062D">
        <w:rPr>
          <w:rStyle w:val="BodyCopyText"/>
        </w:rPr>
        <w:t>Links to videos showing Oil &amp; Gas Rig, directional drilling, and mud circulation models made by WiNG students</w:t>
      </w:r>
      <w:r>
        <w:rPr>
          <w:rStyle w:val="BodyCopyText"/>
        </w:rPr>
        <w:t>.</w:t>
      </w:r>
    </w:p>
    <w:p w14:paraId="1493B4C8" w14:textId="77777777" w:rsidR="00BC3314" w:rsidRPr="0038062D" w:rsidRDefault="00BC3314" w:rsidP="001A4DD0">
      <w:pPr>
        <w:pStyle w:val="ListwithBullets"/>
        <w:rPr>
          <w:rStyle w:val="BodyCopyText"/>
        </w:rPr>
      </w:pPr>
      <w:r w:rsidRPr="0038062D">
        <w:rPr>
          <w:rStyle w:val="BodyCopyText"/>
        </w:rPr>
        <w:t xml:space="preserve">Video 1:  </w:t>
      </w:r>
      <w:hyperlink r:id="rId180" w:history="1">
        <w:r w:rsidRPr="0038062D">
          <w:rPr>
            <w:rStyle w:val="BodyCopyText"/>
            <w:color w:val="0000FF"/>
            <w:u w:val="single"/>
          </w:rPr>
          <w:t>Hands on projects for demonstrating conventional drilling, directional drilling, mud circulation and fishing</w:t>
        </w:r>
      </w:hyperlink>
      <w:r w:rsidRPr="0038062D">
        <w:rPr>
          <w:rStyle w:val="BodyCopyText"/>
        </w:rPr>
        <w:t xml:space="preserve"> (2 minutes, 15 seconds)</w:t>
      </w:r>
      <w:r>
        <w:rPr>
          <w:rStyle w:val="BodyCopyText"/>
        </w:rPr>
        <w:t>.</w:t>
      </w:r>
    </w:p>
    <w:p w14:paraId="018B1754" w14:textId="77777777" w:rsidR="00BC3314" w:rsidRDefault="00BC3314" w:rsidP="001A4DD0">
      <w:pPr>
        <w:pStyle w:val="ListwithBullets"/>
        <w:rPr>
          <w:rStyle w:val="BodyCopyText"/>
        </w:rPr>
      </w:pPr>
      <w:r w:rsidRPr="0038062D">
        <w:rPr>
          <w:rStyle w:val="BodyCopyText"/>
        </w:rPr>
        <w:t xml:space="preserve">Video 2:  </w:t>
      </w:r>
      <w:hyperlink r:id="rId181" w:history="1">
        <w:r w:rsidRPr="0038062D">
          <w:rPr>
            <w:rStyle w:val="BodyCopyText"/>
            <w:color w:val="0000FF"/>
            <w:u w:val="single"/>
          </w:rPr>
          <w:t>Hands on projects for demonstrating conventional drilling, directional drilling, mud circulation and fishing</w:t>
        </w:r>
      </w:hyperlink>
      <w:r w:rsidRPr="0038062D">
        <w:rPr>
          <w:rStyle w:val="BodyCopyText"/>
        </w:rPr>
        <w:t xml:space="preserve"> (4 minutes, 21 seconds)</w:t>
      </w:r>
      <w:r>
        <w:rPr>
          <w:rStyle w:val="BodyCopyText"/>
        </w:rPr>
        <w:t>.</w:t>
      </w:r>
    </w:p>
    <w:p w14:paraId="500AAD9C" w14:textId="77777777" w:rsidR="00BC3314" w:rsidRDefault="00BC3314" w:rsidP="001A4DD0">
      <w:pPr>
        <w:pStyle w:val="ListwithBullets"/>
      </w:pPr>
      <w:r w:rsidRPr="0038062D">
        <w:rPr>
          <w:rStyle w:val="BodyCopyText"/>
        </w:rPr>
        <w:t xml:space="preserve">Video 3:  </w:t>
      </w:r>
      <w:hyperlink r:id="rId182" w:history="1">
        <w:r w:rsidRPr="00BC3314">
          <w:rPr>
            <w:rStyle w:val="BodyCopyText"/>
            <w:color w:val="0000FF"/>
            <w:u w:val="single"/>
          </w:rPr>
          <w:t>Hands on projects for demonstrating conventional drilling, directional drilling, mud circulation and fishing</w:t>
        </w:r>
      </w:hyperlink>
      <w:r w:rsidRPr="0038062D">
        <w:rPr>
          <w:rStyle w:val="BodyCopyText"/>
        </w:rPr>
        <w:t xml:space="preserve"> (1 minutes, 10 seconds)</w:t>
      </w:r>
      <w:r>
        <w:rPr>
          <w:rStyle w:val="BodyCopyText"/>
        </w:rPr>
        <w:t>.</w:t>
      </w:r>
    </w:p>
    <w:p w14:paraId="44B30713" w14:textId="77777777" w:rsidR="00B81BA0" w:rsidRDefault="009806E4" w:rsidP="00186282">
      <w:pPr>
        <w:pStyle w:val="MainSectionHeading"/>
        <w:rPr>
          <w:sz w:val="20"/>
          <w:szCs w:val="20"/>
        </w:rPr>
      </w:pPr>
      <w:bookmarkStart w:id="620" w:name="_Toc48915593"/>
      <w:bookmarkStart w:id="621" w:name="Appendix_E"/>
      <w:bookmarkStart w:id="622" w:name="_Toc49170799"/>
      <w:bookmarkStart w:id="623" w:name="_Toc49171356"/>
      <w:bookmarkStart w:id="624" w:name="_Toc49172248"/>
      <w:bookmarkStart w:id="625" w:name="_Toc49177380"/>
      <w:bookmarkStart w:id="626" w:name="_Toc49178964"/>
      <w:r w:rsidRPr="00A71021">
        <w:rPr>
          <w:noProof/>
          <w:lang w:val="en-US"/>
        </w:rPr>
        <w:drawing>
          <wp:anchor distT="0" distB="0" distL="114300" distR="114300" simplePos="0" relativeHeight="251844636" behindDoc="1" locked="0" layoutInCell="1" allowOverlap="1" wp14:anchorId="72C14C04" wp14:editId="7C8E3C8C">
            <wp:simplePos x="0" y="0"/>
            <wp:positionH relativeFrom="column">
              <wp:posOffset>-20320</wp:posOffset>
            </wp:positionH>
            <wp:positionV relativeFrom="paragraph">
              <wp:posOffset>436880</wp:posOffset>
            </wp:positionV>
            <wp:extent cx="5981065" cy="8066405"/>
            <wp:effectExtent l="0" t="0" r="635" b="0"/>
            <wp:wrapThrough wrapText="bothSides">
              <wp:wrapPolygon edited="0">
                <wp:start x="0" y="0"/>
                <wp:lineTo x="0" y="21527"/>
                <wp:lineTo x="21533" y="21527"/>
                <wp:lineTo x="21533"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81065" cy="8066405"/>
                    </a:xfrm>
                    <a:prstGeom prst="rect">
                      <a:avLst/>
                    </a:prstGeom>
                    <a:noFill/>
                  </pic:spPr>
                </pic:pic>
              </a:graphicData>
            </a:graphic>
            <wp14:sizeRelH relativeFrom="page">
              <wp14:pctWidth>0</wp14:pctWidth>
            </wp14:sizeRelH>
            <wp14:sizeRelV relativeFrom="page">
              <wp14:pctHeight>0</wp14:pctHeight>
            </wp14:sizeRelV>
          </wp:anchor>
        </w:drawing>
      </w:r>
      <w:r w:rsidR="00B81BA0" w:rsidRPr="00A71021">
        <w:t xml:space="preserve">Appendix </w:t>
      </w:r>
      <w:bookmarkEnd w:id="620"/>
      <w:r w:rsidR="00BC3314">
        <w:t>E</w:t>
      </w:r>
      <w:bookmarkEnd w:id="621"/>
      <w:bookmarkEnd w:id="622"/>
      <w:bookmarkEnd w:id="623"/>
      <w:bookmarkEnd w:id="624"/>
      <w:bookmarkEnd w:id="625"/>
      <w:bookmarkEnd w:id="626"/>
    </w:p>
    <w:p w14:paraId="23233B32" w14:textId="77777777" w:rsidR="00DE5543" w:rsidRPr="002017DF" w:rsidRDefault="009806E4" w:rsidP="00186282">
      <w:pPr>
        <w:pStyle w:val="MainSectionHeading"/>
        <w:rPr>
          <w:sz w:val="20"/>
          <w:szCs w:val="20"/>
        </w:rPr>
      </w:pPr>
      <w:bookmarkStart w:id="627" w:name="_Toc48915594"/>
      <w:bookmarkStart w:id="628" w:name="_Toc49170800"/>
      <w:bookmarkStart w:id="629" w:name="_Toc49171357"/>
      <w:bookmarkStart w:id="630" w:name="_Toc49172249"/>
      <w:bookmarkStart w:id="631" w:name="_Toc49177381"/>
      <w:bookmarkStart w:id="632" w:name="_Toc49178965"/>
      <w:r>
        <w:rPr>
          <w:rFonts w:asciiTheme="minorHAnsi" w:hAnsiTheme="minorHAnsi"/>
          <w:noProof/>
        </w:rPr>
        <w:drawing>
          <wp:anchor distT="0" distB="0" distL="114300" distR="114300" simplePos="0" relativeHeight="251846684" behindDoc="1" locked="0" layoutInCell="1" allowOverlap="1" wp14:anchorId="77B5B3E1" wp14:editId="10C2A3AB">
            <wp:simplePos x="0" y="0"/>
            <wp:positionH relativeFrom="column">
              <wp:posOffset>0</wp:posOffset>
            </wp:positionH>
            <wp:positionV relativeFrom="paragraph">
              <wp:posOffset>464820</wp:posOffset>
            </wp:positionV>
            <wp:extent cx="5949950" cy="7900670"/>
            <wp:effectExtent l="12700" t="12700" r="19050" b="11430"/>
            <wp:wrapThrough wrapText="bothSides">
              <wp:wrapPolygon edited="0">
                <wp:start x="-46" y="-35"/>
                <wp:lineTo x="-46" y="21597"/>
                <wp:lineTo x="21623" y="21597"/>
                <wp:lineTo x="21623" y="-35"/>
                <wp:lineTo x="-46" y="-35"/>
              </wp:wrapPolygon>
            </wp:wrapThrough>
            <wp:docPr id="114"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9950" cy="790067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017DF" w:rsidRPr="00A71021">
        <w:t xml:space="preserve">Appendix </w:t>
      </w:r>
      <w:bookmarkEnd w:id="627"/>
      <w:r w:rsidR="00BC3314">
        <w:t>E</w:t>
      </w:r>
      <w:bookmarkEnd w:id="628"/>
      <w:bookmarkEnd w:id="629"/>
      <w:bookmarkEnd w:id="630"/>
      <w:bookmarkEnd w:id="631"/>
      <w:bookmarkEnd w:id="632"/>
    </w:p>
    <w:p w14:paraId="19A2B818" w14:textId="77777777" w:rsidR="00DE5543" w:rsidRDefault="00B67F5C" w:rsidP="00186282">
      <w:pPr>
        <w:pStyle w:val="MainSectionHeading"/>
      </w:pPr>
      <w:bookmarkStart w:id="633" w:name="_Toc48915595"/>
      <w:bookmarkStart w:id="634" w:name="_Toc49170801"/>
      <w:bookmarkStart w:id="635" w:name="_Toc49171358"/>
      <w:bookmarkStart w:id="636" w:name="_Toc49172250"/>
      <w:bookmarkStart w:id="637" w:name="_Toc49177382"/>
      <w:bookmarkStart w:id="638" w:name="_Toc49178966"/>
      <w:r>
        <w:rPr>
          <w:noProof/>
        </w:rPr>
        <w:drawing>
          <wp:anchor distT="0" distB="0" distL="114300" distR="114300" simplePos="0" relativeHeight="251840540" behindDoc="1" locked="1" layoutInCell="1" allowOverlap="1" wp14:anchorId="160DA460" wp14:editId="2467B4C5">
            <wp:simplePos x="0" y="0"/>
            <wp:positionH relativeFrom="column">
              <wp:posOffset>-20320</wp:posOffset>
            </wp:positionH>
            <wp:positionV relativeFrom="page">
              <wp:posOffset>1303655</wp:posOffset>
            </wp:positionV>
            <wp:extent cx="5702400" cy="8082000"/>
            <wp:effectExtent l="12700" t="12700" r="12700" b="8255"/>
            <wp:wrapThrough wrapText="bothSides">
              <wp:wrapPolygon edited="0">
                <wp:start x="-48" y="-34"/>
                <wp:lineTo x="-48" y="21588"/>
                <wp:lineTo x="21600" y="21588"/>
                <wp:lineTo x="21600" y="-34"/>
                <wp:lineTo x="-48" y="-34"/>
              </wp:wrapPolygon>
            </wp:wrapThrough>
            <wp:docPr id="115"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02400" cy="8082000"/>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71021">
        <w:t>Appendix</w:t>
      </w:r>
      <w:r>
        <w:t xml:space="preserve"> </w:t>
      </w:r>
      <w:bookmarkEnd w:id="633"/>
      <w:r w:rsidR="00BC3314">
        <w:t>E</w:t>
      </w:r>
      <w:bookmarkEnd w:id="634"/>
      <w:bookmarkEnd w:id="635"/>
      <w:bookmarkEnd w:id="636"/>
      <w:bookmarkEnd w:id="637"/>
      <w:bookmarkEnd w:id="638"/>
      <w:r w:rsidRPr="00A71021">
        <w:t xml:space="preserve"> </w:t>
      </w:r>
    </w:p>
    <w:p w14:paraId="127D3CC6" w14:textId="77777777" w:rsidR="002017DF" w:rsidRDefault="002017DF" w:rsidP="00186282">
      <w:pPr>
        <w:pStyle w:val="MainSectionHeading"/>
      </w:pPr>
      <w:bookmarkStart w:id="639" w:name="_Toc48915596"/>
      <w:bookmarkStart w:id="640" w:name="_Toc49170802"/>
      <w:bookmarkStart w:id="641" w:name="_Toc49171359"/>
      <w:bookmarkStart w:id="642" w:name="_Toc49172251"/>
      <w:bookmarkStart w:id="643" w:name="_Toc49177383"/>
      <w:bookmarkStart w:id="644" w:name="_Toc49178967"/>
      <w:r w:rsidRPr="00A71021">
        <w:rPr>
          <w:noProof/>
          <w:lang w:val="en-US"/>
        </w:rPr>
        <w:drawing>
          <wp:anchor distT="0" distB="0" distL="114300" distR="114300" simplePos="0" relativeHeight="251842588" behindDoc="1" locked="0" layoutInCell="1" allowOverlap="1" wp14:anchorId="398E9E64" wp14:editId="2F5F3E57">
            <wp:simplePos x="0" y="0"/>
            <wp:positionH relativeFrom="column">
              <wp:posOffset>-12700</wp:posOffset>
            </wp:positionH>
            <wp:positionV relativeFrom="paragraph">
              <wp:posOffset>393065</wp:posOffset>
            </wp:positionV>
            <wp:extent cx="5871210" cy="8217535"/>
            <wp:effectExtent l="0" t="0" r="0" b="0"/>
            <wp:wrapTight wrapText="bothSides">
              <wp:wrapPolygon edited="0">
                <wp:start x="0" y="0"/>
                <wp:lineTo x="0" y="21565"/>
                <wp:lineTo x="21539" y="21565"/>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71210" cy="8217535"/>
                    </a:xfrm>
                    <a:prstGeom prst="rect">
                      <a:avLst/>
                    </a:prstGeom>
                    <a:noFill/>
                  </pic:spPr>
                </pic:pic>
              </a:graphicData>
            </a:graphic>
            <wp14:sizeRelH relativeFrom="page">
              <wp14:pctWidth>0</wp14:pctWidth>
            </wp14:sizeRelH>
            <wp14:sizeRelV relativeFrom="page">
              <wp14:pctHeight>0</wp14:pctHeight>
            </wp14:sizeRelV>
          </wp:anchor>
        </w:drawing>
      </w:r>
      <w:r w:rsidRPr="00A71021">
        <w:t xml:space="preserve">Appendix </w:t>
      </w:r>
      <w:bookmarkEnd w:id="639"/>
      <w:r w:rsidR="001110A7">
        <w:t>E</w:t>
      </w:r>
      <w:bookmarkEnd w:id="640"/>
      <w:bookmarkEnd w:id="641"/>
      <w:bookmarkEnd w:id="642"/>
      <w:bookmarkEnd w:id="643"/>
      <w:bookmarkEnd w:id="644"/>
    </w:p>
    <w:sectPr w:rsidR="002017DF" w:rsidSect="00643517">
      <w:headerReference w:type="first" r:id="rId187"/>
      <w:footerReference w:type="first" r:id="rId188"/>
      <w:pgSz w:w="12240" w:h="15840" w:code="1"/>
      <w:pgMar w:top="1440" w:right="1151" w:bottom="862" w:left="1151" w:header="720" w:footer="136" w:gutter="72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4" w:author="Werner Knittel" w:date="2020-07-31T12:50:00Z" w:initials="WK">
    <w:p w14:paraId="73E76B8A" w14:textId="77777777" w:rsidR="000A5CA6" w:rsidRDefault="000A5CA6">
      <w:pPr>
        <w:pStyle w:val="CommentText"/>
      </w:pPr>
      <w:r>
        <w:rPr>
          <w:rStyle w:val="CommentReference"/>
        </w:rPr>
        <w:annotationRef/>
      </w:r>
      <w:r>
        <w:t>Sandy:  The header for this section is wrong.  Ran into problems trying to revert it back, so leaving this to your expertise!!</w:t>
      </w:r>
    </w:p>
  </w:comment>
  <w:comment w:id="480" w:author="Werner Knittel" w:date="2020-08-10T16:40:00Z" w:initials="WK">
    <w:p w14:paraId="10158878" w14:textId="77777777" w:rsidR="000A5CA6" w:rsidRDefault="000A5CA6">
      <w:pPr>
        <w:pStyle w:val="CommentText"/>
      </w:pPr>
      <w:r>
        <w:rPr>
          <w:rStyle w:val="CommentReference"/>
        </w:rPr>
        <w:annotationRef/>
      </w:r>
      <w:r>
        <w:t>Change to match final text of LA 3 in the Student Module</w:t>
      </w:r>
    </w:p>
  </w:comment>
  <w:comment w:id="571" w:author="Werner Knittel" w:date="2020-08-14T10:32:00Z" w:initials="WK">
    <w:p w14:paraId="25211679" w14:textId="77777777" w:rsidR="000A5CA6" w:rsidRDefault="000A5CA6">
      <w:pPr>
        <w:pStyle w:val="CommentText"/>
      </w:pPr>
      <w:r>
        <w:rPr>
          <w:rStyle w:val="CommentReference"/>
        </w:rPr>
        <w:annotationRef/>
      </w:r>
      <w:r>
        <w:t>Update</w:t>
      </w:r>
    </w:p>
  </w:comment>
  <w:comment w:id="572" w:author="Werner Knittel" w:date="2020-08-14T10:34:00Z" w:initials="WK">
    <w:p w14:paraId="0167E040" w14:textId="77777777" w:rsidR="000A5CA6" w:rsidRDefault="000A5CA6">
      <w:pPr>
        <w:pStyle w:val="CommentTex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E76B8A" w15:done="0"/>
  <w15:commentEx w15:paraId="10158878" w15:done="0"/>
  <w15:commentEx w15:paraId="25211679" w15:done="0"/>
  <w15:commentEx w15:paraId="0167E04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E76B8A" w16cid:durableId="22CE9201"/>
  <w16cid:commentId w16cid:paraId="10158878" w16cid:durableId="22DBF70A"/>
  <w16cid:commentId w16cid:paraId="25211679" w16cid:durableId="22E0E6C0"/>
  <w16cid:commentId w16cid:paraId="0167E040" w16cid:durableId="22E0E7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BD9F57" w14:textId="77777777" w:rsidR="001A089F" w:rsidRDefault="001A089F" w:rsidP="007350C5">
      <w:r>
        <w:separator/>
      </w:r>
    </w:p>
  </w:endnote>
  <w:endnote w:type="continuationSeparator" w:id="0">
    <w:p w14:paraId="3D110065" w14:textId="77777777" w:rsidR="001A089F" w:rsidRDefault="001A089F" w:rsidP="007350C5">
      <w:r>
        <w:continuationSeparator/>
      </w:r>
    </w:p>
  </w:endnote>
  <w:endnote w:type="continuationNotice" w:id="1">
    <w:p w14:paraId="1D03C873" w14:textId="77777777" w:rsidR="001A089F" w:rsidRDefault="001A08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Body)">
    <w:altName w:val="Calibri"/>
    <w:charset w:val="00"/>
    <w:family w:val="roman"/>
    <w:pitch w:val="default"/>
  </w:font>
  <w:font w:name="Cambria">
    <w:panose1 w:val="02040503050406030204"/>
    <w:charset w:val="00"/>
    <w:family w:val="roman"/>
    <w:pitch w:val="variable"/>
    <w:sig w:usb0="E00006FF" w:usb1="420024FF" w:usb2="02000000" w:usb3="00000000" w:csb0="0000019F" w:csb1="00000000"/>
  </w:font>
  <w:font w:name="Wingdings 2">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2EFF" w:usb1="D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New Roman (Headings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2EFF" w:usb1="D000785B" w:usb2="00000009" w:usb3="00000000" w:csb0="000001FF" w:csb1="00000000"/>
  </w:font>
  <w:font w:name="Lucida Handwriting">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E15758" w14:textId="77777777" w:rsidR="000A5CA6" w:rsidRDefault="000A5C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53467" w14:textId="77777777" w:rsidR="000A5CA6" w:rsidRDefault="000A5C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0FAF9" w14:textId="77777777" w:rsidR="000A5CA6" w:rsidRPr="0045145B" w:rsidRDefault="000A5CA6" w:rsidP="004514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AE5681" w14:textId="77777777" w:rsidR="001A089F" w:rsidRDefault="001A089F" w:rsidP="007350C5">
      <w:r>
        <w:separator/>
      </w:r>
    </w:p>
  </w:footnote>
  <w:footnote w:type="continuationSeparator" w:id="0">
    <w:p w14:paraId="5344AAED" w14:textId="77777777" w:rsidR="001A089F" w:rsidRDefault="001A089F" w:rsidP="007350C5">
      <w:r>
        <w:continuationSeparator/>
      </w:r>
    </w:p>
  </w:footnote>
  <w:footnote w:type="continuationNotice" w:id="1">
    <w:p w14:paraId="12358947" w14:textId="77777777" w:rsidR="001A089F" w:rsidRDefault="001A089F">
      <w:pPr>
        <w:spacing w:after="0" w:line="240" w:lineRule="auto"/>
      </w:pPr>
    </w:p>
  </w:footnote>
  <w:footnote w:id="2">
    <w:p w14:paraId="50F9A32B" w14:textId="77777777" w:rsidR="000A5CA6" w:rsidRPr="000C6213" w:rsidRDefault="000A5CA6" w:rsidP="00F241BF">
      <w:pPr>
        <w:pStyle w:val="Footnote"/>
      </w:pPr>
      <w:r>
        <w:rPr>
          <w:rStyle w:val="FootnoteReference"/>
        </w:rPr>
        <w:footnoteRef/>
      </w:r>
      <w:r>
        <w:t xml:space="preserve"> This </w:t>
      </w:r>
      <w:r w:rsidRPr="00DE1533">
        <w:t>Learning Activity is based on recommendations on Indigenizing curriculum in the resource “Pulling Together:  A Guide for Curriculum Developers, a Guide for Indigenization of Post-Secondary Institutions A Professional Learning Series.” Prepared by Asma-Na-Hi Antoine, Rachel Mason, Roberta Mason, Sophia Palahicky, and Carmen Rodriguez de France for BC Campus.</w:t>
      </w:r>
    </w:p>
  </w:footnote>
  <w:footnote w:id="3">
    <w:p w14:paraId="13F59ABD" w14:textId="77777777" w:rsidR="000A5CA6" w:rsidRPr="003052D1" w:rsidRDefault="000A5CA6" w:rsidP="00C22788">
      <w:pPr>
        <w:pStyle w:val="Footnote"/>
      </w:pPr>
      <w:r w:rsidRPr="003052D1">
        <w:rPr>
          <w:rStyle w:val="FootnoteReference"/>
          <w:sz w:val="16"/>
          <w:szCs w:val="16"/>
        </w:rPr>
        <w:footnoteRef/>
      </w:r>
      <w:r w:rsidRPr="003052D1">
        <w:t xml:space="preserve"> </w:t>
      </w:r>
      <w:bookmarkStart w:id="405" w:name="_Hlk46492503"/>
      <w:r w:rsidRPr="003052D1">
        <w:t xml:space="preserve">WorkSafeBC, Refusing Unsafe Work, Retrieved from </w:t>
      </w:r>
      <w:hyperlink r:id="rId1" w:history="1">
        <w:r w:rsidRPr="00AB6097">
          <w:rPr>
            <w:rStyle w:val="Hyperlink"/>
            <w:sz w:val="16"/>
            <w:szCs w:val="16"/>
          </w:rPr>
          <w:t>https://www.worksafebc.com/en/health-safety/create-manage/rights-responsibilities/refusing-unsafe-work</w:t>
        </w:r>
      </w:hyperlink>
      <w:r>
        <w:t xml:space="preserve">. </w:t>
      </w:r>
      <w:bookmarkEnd w:id="405"/>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55E217" w14:textId="77777777" w:rsidR="000A5CA6" w:rsidRPr="001A7B38" w:rsidRDefault="000A5CA6" w:rsidP="00C02DD8">
    <w:pPr>
      <w:pStyle w:val="Header"/>
      <w:pBdr>
        <w:top w:val="single" w:sz="8" w:space="1" w:color="4F81BD" w:themeColor="accent1"/>
      </w:pBdr>
      <w:spacing w:after="0" w:line="240" w:lineRule="auto"/>
      <w:jc w:val="right"/>
      <w:rPr>
        <w:rFonts w:cstheme="majorHAnsi"/>
        <w:sz w:val="8"/>
        <w:szCs w:val="8"/>
      </w:rPr>
    </w:pPr>
  </w:p>
  <w:p w14:paraId="15CF757C" w14:textId="77777777" w:rsidR="000A5CA6" w:rsidRPr="007A001C" w:rsidRDefault="000A5CA6" w:rsidP="00C02DD8">
    <w:pPr>
      <w:pStyle w:val="Header"/>
      <w:shd w:val="clear" w:color="auto" w:fill="4F81BD" w:themeFill="accent1"/>
      <w:spacing w:after="0" w:line="240" w:lineRule="auto"/>
      <w:jc w:val="right"/>
      <w:rPr>
        <w:rFonts w:cstheme="majorHAnsi"/>
        <w:b/>
        <w:bCs/>
        <w:color w:val="FFFFFF" w:themeColor="background1"/>
        <w:sz w:val="32"/>
        <w:szCs w:val="32"/>
      </w:rPr>
    </w:pPr>
    <w:r w:rsidRPr="007A001C">
      <w:rPr>
        <w:rFonts w:cstheme="majorHAnsi"/>
        <w:b/>
        <w:bCs/>
        <w:color w:val="FFFFFF" w:themeColor="background1"/>
        <w:sz w:val="32"/>
        <w:szCs w:val="32"/>
      </w:rPr>
      <w:fldChar w:fldCharType="begin"/>
    </w:r>
    <w:r w:rsidRPr="007A001C">
      <w:rPr>
        <w:rFonts w:cstheme="majorHAnsi"/>
        <w:b/>
        <w:bCs/>
        <w:color w:val="FFFFFF" w:themeColor="background1"/>
        <w:sz w:val="32"/>
        <w:szCs w:val="32"/>
      </w:rPr>
      <w:instrText xml:space="preserve"> PAGE   \* MERGEFORMAT </w:instrText>
    </w:r>
    <w:r w:rsidRPr="007A001C">
      <w:rPr>
        <w:rFonts w:cstheme="majorHAnsi"/>
        <w:b/>
        <w:bCs/>
        <w:color w:val="FFFFFF" w:themeColor="background1"/>
        <w:sz w:val="32"/>
        <w:szCs w:val="32"/>
      </w:rPr>
      <w:fldChar w:fldCharType="separate"/>
    </w:r>
    <w:r w:rsidRPr="007A001C">
      <w:rPr>
        <w:rFonts w:cstheme="majorHAnsi"/>
        <w:b/>
        <w:bCs/>
        <w:color w:val="FFFFFF" w:themeColor="background1"/>
        <w:sz w:val="32"/>
        <w:szCs w:val="32"/>
      </w:rPr>
      <w:t>5</w:t>
    </w:r>
    <w:r w:rsidRPr="007A001C">
      <w:rPr>
        <w:rFonts w:cstheme="majorHAnsi"/>
        <w:b/>
        <w:bCs/>
        <w:noProof/>
        <w:color w:val="FFFFFF" w:themeColor="background1"/>
        <w:sz w:val="32"/>
        <w:szCs w:val="3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06" w:type="dxa"/>
      <w:tblInd w:w="-567" w:type="dxa"/>
      <w:tblLayout w:type="fixed"/>
      <w:tblLook w:val="04A0" w:firstRow="1" w:lastRow="0" w:firstColumn="1" w:lastColumn="0" w:noHBand="0" w:noVBand="1"/>
    </w:tblPr>
    <w:tblGrid>
      <w:gridCol w:w="7938"/>
      <w:gridCol w:w="2268"/>
    </w:tblGrid>
    <w:tr w:rsidR="000A5CA6" w:rsidRPr="0010695B" w14:paraId="38307ACB" w14:textId="77777777" w:rsidTr="0054207A">
      <w:trPr>
        <w:trHeight w:val="284"/>
      </w:trPr>
      <w:tc>
        <w:tcPr>
          <w:tcW w:w="7938" w:type="dxa"/>
          <w:shd w:val="clear" w:color="auto" w:fill="4F81BD" w:themeFill="accent1"/>
          <w:tcMar>
            <w:left w:w="0" w:type="dxa"/>
            <w:right w:w="0" w:type="dxa"/>
          </w:tcMar>
        </w:tcPr>
        <w:p w14:paraId="2D8915D4" w14:textId="77777777" w:rsidR="000A5CA6" w:rsidRPr="0010695B" w:rsidRDefault="000A5CA6" w:rsidP="0010695B">
          <w:pPr>
            <w:rPr>
              <w:rFonts w:ascii="Calibri" w:hAnsi="Calibri" w:cs="Calibri"/>
              <w:sz w:val="12"/>
              <w:szCs w:val="12"/>
              <w:lang w:val="en-US"/>
            </w:rPr>
          </w:pPr>
          <w:bookmarkStart w:id="0" w:name="_Hlk47195912"/>
        </w:p>
      </w:tc>
      <w:tc>
        <w:tcPr>
          <w:tcW w:w="2268" w:type="dxa"/>
        </w:tcPr>
        <w:p w14:paraId="7F1733F0" w14:textId="77777777" w:rsidR="000A5CA6" w:rsidRPr="0010695B" w:rsidRDefault="000A5CA6" w:rsidP="0010695B">
          <w:pPr>
            <w:tabs>
              <w:tab w:val="center" w:pos="4320"/>
              <w:tab w:val="right" w:pos="8640"/>
            </w:tabs>
            <w:rPr>
              <w:rFonts w:ascii="Calibri" w:hAnsi="Calibri" w:cs="Calibri"/>
              <w:sz w:val="12"/>
              <w:szCs w:val="12"/>
            </w:rPr>
          </w:pPr>
        </w:p>
      </w:tc>
    </w:tr>
    <w:tr w:rsidR="000A5CA6" w:rsidRPr="0010695B" w14:paraId="7E4133B5" w14:textId="77777777" w:rsidTr="0054207A">
      <w:trPr>
        <w:trHeight w:val="332"/>
      </w:trPr>
      <w:tc>
        <w:tcPr>
          <w:tcW w:w="7938" w:type="dxa"/>
          <w:tcBorders>
            <w:right w:val="single" w:sz="18" w:space="0" w:color="808080" w:themeColor="background1" w:themeShade="80"/>
          </w:tcBorders>
          <w:vAlign w:val="bottom"/>
        </w:tcPr>
        <w:p w14:paraId="36E39A49" w14:textId="77777777" w:rsidR="000A5CA6" w:rsidRPr="0010695B" w:rsidRDefault="000A5CA6" w:rsidP="0010695B">
          <w:pPr>
            <w:tabs>
              <w:tab w:val="center" w:pos="4320"/>
              <w:tab w:val="right" w:pos="8640"/>
            </w:tabs>
            <w:jc w:val="right"/>
            <w:rPr>
              <w:rFonts w:cstheme="majorHAnsi"/>
              <w:spacing w:val="40"/>
              <w:sz w:val="32"/>
              <w:szCs w:val="32"/>
            </w:rPr>
          </w:pPr>
          <w:r w:rsidRPr="0010695B">
            <w:rPr>
              <w:rFonts w:cstheme="majorHAnsi"/>
              <w:color w:val="808080" w:themeColor="background1" w:themeShade="80"/>
              <w:spacing w:val="40"/>
              <w:sz w:val="32"/>
              <w:szCs w:val="32"/>
            </w:rPr>
            <w:t xml:space="preserve">Fall  </w:t>
          </w:r>
        </w:p>
      </w:tc>
      <w:tc>
        <w:tcPr>
          <w:tcW w:w="2268" w:type="dxa"/>
          <w:tcBorders>
            <w:left w:val="single" w:sz="18" w:space="0" w:color="808080" w:themeColor="background1" w:themeShade="80"/>
          </w:tcBorders>
        </w:tcPr>
        <w:p w14:paraId="54A2A282" w14:textId="77777777" w:rsidR="000A5CA6" w:rsidRPr="0010695B" w:rsidRDefault="000A5CA6" w:rsidP="0010695B">
          <w:pPr>
            <w:tabs>
              <w:tab w:val="center" w:pos="4320"/>
              <w:tab w:val="right" w:pos="8640"/>
            </w:tabs>
          </w:pPr>
        </w:p>
      </w:tc>
    </w:tr>
    <w:tr w:rsidR="000A5CA6" w:rsidRPr="0010695B" w14:paraId="1DB6DB82" w14:textId="77777777" w:rsidTr="0054207A">
      <w:trPr>
        <w:trHeight w:val="751"/>
      </w:trPr>
      <w:tc>
        <w:tcPr>
          <w:tcW w:w="7938" w:type="dxa"/>
          <w:tcBorders>
            <w:right w:val="single" w:sz="18" w:space="0" w:color="808080" w:themeColor="background1" w:themeShade="80"/>
          </w:tcBorders>
        </w:tcPr>
        <w:p w14:paraId="2669A8D5" w14:textId="77777777" w:rsidR="000A5CA6" w:rsidRPr="0010695B" w:rsidRDefault="000A5CA6" w:rsidP="0010695B">
          <w:pPr>
            <w:tabs>
              <w:tab w:val="center" w:pos="4320"/>
              <w:tab w:val="right" w:pos="8640"/>
            </w:tabs>
          </w:pPr>
        </w:p>
      </w:tc>
      <w:tc>
        <w:tcPr>
          <w:tcW w:w="2268" w:type="dxa"/>
          <w:tcBorders>
            <w:left w:val="single" w:sz="18" w:space="0" w:color="808080" w:themeColor="background1" w:themeShade="80"/>
          </w:tcBorders>
          <w:vAlign w:val="bottom"/>
        </w:tcPr>
        <w:p w14:paraId="3E7EB371" w14:textId="77777777" w:rsidR="000A5CA6" w:rsidRPr="0010695B" w:rsidRDefault="000A5CA6" w:rsidP="0010695B">
          <w:pPr>
            <w:tabs>
              <w:tab w:val="center" w:pos="4320"/>
              <w:tab w:val="right" w:pos="8640"/>
            </w:tabs>
            <w:jc w:val="right"/>
            <w:rPr>
              <w:rFonts w:cstheme="majorHAnsi"/>
              <w:color w:val="4F81BD" w:themeColor="accent1"/>
              <w:sz w:val="96"/>
              <w:szCs w:val="96"/>
            </w:rPr>
          </w:pPr>
          <w:r w:rsidRPr="0010695B">
            <w:rPr>
              <w:rFonts w:cstheme="majorHAnsi"/>
              <w:color w:val="4F81BD" w:themeColor="accent1"/>
              <w:sz w:val="96"/>
              <w:szCs w:val="96"/>
            </w:rPr>
            <w:t>2020</w:t>
          </w:r>
        </w:p>
      </w:tc>
    </w:tr>
    <w:bookmarkEnd w:id="0"/>
  </w:tbl>
  <w:p w14:paraId="0B0FBB75" w14:textId="77777777" w:rsidR="000A5CA6" w:rsidRPr="0010695B" w:rsidRDefault="000A5CA6" w:rsidP="0010695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9FA7B" w14:textId="77777777" w:rsidR="000A5CA6" w:rsidRPr="001A7B38" w:rsidRDefault="000A5CA6" w:rsidP="00C266EF">
    <w:pPr>
      <w:pStyle w:val="Header"/>
      <w:pBdr>
        <w:top w:val="single" w:sz="8" w:space="1" w:color="4F81BD" w:themeColor="accent1"/>
      </w:pBdr>
      <w:spacing w:after="0" w:line="240" w:lineRule="auto"/>
      <w:rPr>
        <w:rFonts w:cstheme="majorHAnsi"/>
        <w:b/>
        <w:bCs/>
        <w:color w:val="FFFFFF" w:themeColor="background1"/>
        <w:sz w:val="8"/>
        <w:szCs w:val="8"/>
      </w:rPr>
    </w:pPr>
  </w:p>
  <w:p w14:paraId="421B2A1C" w14:textId="77777777" w:rsidR="000A5CA6" w:rsidRPr="00C266EF" w:rsidRDefault="000A5CA6" w:rsidP="00C266EF">
    <w:pPr>
      <w:pStyle w:val="Header"/>
      <w:shd w:val="clear" w:color="auto" w:fill="4F81BD" w:themeFill="accent1"/>
      <w:spacing w:after="0" w:line="240" w:lineRule="auto"/>
      <w:rPr>
        <w:rFonts w:cstheme="majorHAnsi"/>
        <w:b/>
        <w:bCs/>
        <w:color w:val="FFFFFF" w:themeColor="background1"/>
        <w:sz w:val="32"/>
        <w:szCs w:val="32"/>
      </w:rPr>
    </w:pPr>
    <w:r w:rsidRPr="001A7B38">
      <w:rPr>
        <w:rFonts w:cstheme="majorHAnsi"/>
        <w:b/>
        <w:bCs/>
        <w:color w:val="FFFFFF" w:themeColor="background1"/>
        <w:sz w:val="32"/>
        <w:szCs w:val="32"/>
      </w:rPr>
      <w:fldChar w:fldCharType="begin"/>
    </w:r>
    <w:r w:rsidRPr="001A7B38">
      <w:rPr>
        <w:rFonts w:cstheme="majorHAnsi"/>
        <w:b/>
        <w:bCs/>
        <w:color w:val="FFFFFF" w:themeColor="background1"/>
        <w:sz w:val="32"/>
        <w:szCs w:val="32"/>
      </w:rPr>
      <w:instrText xml:space="preserve"> PAGE   \* MERGEFORMAT </w:instrText>
    </w:r>
    <w:r w:rsidRPr="001A7B38">
      <w:rPr>
        <w:rFonts w:cstheme="majorHAnsi"/>
        <w:b/>
        <w:bCs/>
        <w:color w:val="FFFFFF" w:themeColor="background1"/>
        <w:sz w:val="32"/>
        <w:szCs w:val="32"/>
      </w:rPr>
      <w:fldChar w:fldCharType="separate"/>
    </w:r>
    <w:r>
      <w:rPr>
        <w:rFonts w:cstheme="majorHAnsi"/>
        <w:b/>
        <w:bCs/>
        <w:color w:val="FFFFFF" w:themeColor="background1"/>
        <w:sz w:val="32"/>
        <w:szCs w:val="32"/>
      </w:rPr>
      <w:t>4</w:t>
    </w:r>
    <w:r w:rsidRPr="001A7B38">
      <w:rPr>
        <w:rFonts w:cstheme="majorHAnsi"/>
        <w:b/>
        <w:bCs/>
        <w:noProof/>
        <w:color w:val="FFFFFF" w:themeColor="background1"/>
        <w:sz w:val="32"/>
        <w:szCs w:val="3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FDCDA" w14:textId="77777777" w:rsidR="000A5CA6" w:rsidRPr="001A7B38" w:rsidRDefault="000A5CA6" w:rsidP="007A001C">
    <w:pPr>
      <w:pStyle w:val="Header"/>
      <w:pBdr>
        <w:top w:val="single" w:sz="8" w:space="1" w:color="4F81BD" w:themeColor="accent1"/>
      </w:pBdr>
      <w:spacing w:after="0" w:line="240" w:lineRule="auto"/>
      <w:rPr>
        <w:rFonts w:cstheme="majorHAnsi"/>
        <w:b/>
        <w:bCs/>
        <w:color w:val="FFFFFF" w:themeColor="background1"/>
        <w:sz w:val="8"/>
        <w:szCs w:val="8"/>
      </w:rPr>
    </w:pPr>
  </w:p>
  <w:p w14:paraId="58184799" w14:textId="77777777" w:rsidR="000A5CA6" w:rsidRPr="00C266EF" w:rsidRDefault="000A5CA6" w:rsidP="007A001C">
    <w:pPr>
      <w:pStyle w:val="Header"/>
      <w:shd w:val="clear" w:color="auto" w:fill="4F81BD" w:themeFill="accent1"/>
      <w:spacing w:after="0" w:line="240" w:lineRule="auto"/>
      <w:rPr>
        <w:rFonts w:cstheme="majorHAnsi"/>
        <w:b/>
        <w:bCs/>
        <w:color w:val="FFFFFF" w:themeColor="background1"/>
        <w:sz w:val="32"/>
        <w:szCs w:val="32"/>
      </w:rPr>
    </w:pPr>
    <w:r w:rsidRPr="001A7B38">
      <w:rPr>
        <w:rFonts w:cstheme="majorHAnsi"/>
        <w:b/>
        <w:bCs/>
        <w:color w:val="FFFFFF" w:themeColor="background1"/>
        <w:sz w:val="32"/>
        <w:szCs w:val="32"/>
      </w:rPr>
      <w:fldChar w:fldCharType="begin"/>
    </w:r>
    <w:r w:rsidRPr="001A7B38">
      <w:rPr>
        <w:rFonts w:cstheme="majorHAnsi"/>
        <w:b/>
        <w:bCs/>
        <w:color w:val="FFFFFF" w:themeColor="background1"/>
        <w:sz w:val="32"/>
        <w:szCs w:val="32"/>
      </w:rPr>
      <w:instrText xml:space="preserve"> PAGE   \* MERGEFORMAT </w:instrText>
    </w:r>
    <w:r w:rsidRPr="001A7B38">
      <w:rPr>
        <w:rFonts w:cstheme="majorHAnsi"/>
        <w:b/>
        <w:bCs/>
        <w:color w:val="FFFFFF" w:themeColor="background1"/>
        <w:sz w:val="32"/>
        <w:szCs w:val="32"/>
      </w:rPr>
      <w:fldChar w:fldCharType="separate"/>
    </w:r>
    <w:r>
      <w:rPr>
        <w:rFonts w:cstheme="majorHAnsi"/>
        <w:b/>
        <w:bCs/>
        <w:color w:val="FFFFFF" w:themeColor="background1"/>
        <w:sz w:val="32"/>
        <w:szCs w:val="32"/>
      </w:rPr>
      <w:t>3</w:t>
    </w:r>
    <w:r w:rsidRPr="001A7B38">
      <w:rPr>
        <w:rFonts w:cstheme="majorHAnsi"/>
        <w:b/>
        <w:bCs/>
        <w:noProof/>
        <w:color w:val="FFFFFF" w:themeColor="background1"/>
        <w:sz w:val="32"/>
        <w:szCs w:val="3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1FAFF" w14:textId="77777777" w:rsidR="000A5CA6" w:rsidRPr="001A7B38" w:rsidRDefault="000A5CA6" w:rsidP="00B21395">
    <w:pPr>
      <w:pStyle w:val="Header"/>
      <w:pBdr>
        <w:top w:val="single" w:sz="8" w:space="1" w:color="4F81BD" w:themeColor="accent1"/>
      </w:pBdr>
      <w:spacing w:after="0" w:line="240" w:lineRule="auto"/>
      <w:rPr>
        <w:rFonts w:cstheme="majorHAnsi"/>
        <w:sz w:val="8"/>
        <w:szCs w:val="8"/>
      </w:rPr>
    </w:pPr>
  </w:p>
  <w:p w14:paraId="1736AF14" w14:textId="77777777" w:rsidR="000A5CA6" w:rsidRPr="00AE44E6" w:rsidRDefault="000A5CA6" w:rsidP="00B21395">
    <w:pPr>
      <w:pStyle w:val="Header"/>
      <w:shd w:val="clear" w:color="auto" w:fill="4F81BD" w:themeFill="accent1"/>
      <w:spacing w:after="0" w:line="240" w:lineRule="auto"/>
      <w:rPr>
        <w:rFonts w:cstheme="majorHAnsi"/>
        <w:b/>
        <w:bCs/>
        <w:color w:val="FFFFFF" w:themeColor="background1"/>
        <w:sz w:val="32"/>
        <w:szCs w:val="32"/>
      </w:rPr>
    </w:pPr>
    <w:r w:rsidRPr="00AE44E6">
      <w:rPr>
        <w:rFonts w:cstheme="majorHAnsi"/>
        <w:b/>
        <w:bCs/>
        <w:color w:val="FFFFFF" w:themeColor="background1"/>
        <w:sz w:val="32"/>
        <w:szCs w:val="32"/>
      </w:rPr>
      <w:fldChar w:fldCharType="begin"/>
    </w:r>
    <w:r w:rsidRPr="00AE44E6">
      <w:rPr>
        <w:rFonts w:cstheme="majorHAnsi"/>
        <w:b/>
        <w:bCs/>
        <w:color w:val="FFFFFF" w:themeColor="background1"/>
        <w:sz w:val="32"/>
        <w:szCs w:val="32"/>
      </w:rPr>
      <w:instrText xml:space="preserve"> PAGE   \* MERGEFORMAT </w:instrText>
    </w:r>
    <w:r w:rsidRPr="00AE44E6">
      <w:rPr>
        <w:rFonts w:cstheme="majorHAnsi"/>
        <w:b/>
        <w:bCs/>
        <w:color w:val="FFFFFF" w:themeColor="background1"/>
        <w:sz w:val="32"/>
        <w:szCs w:val="32"/>
      </w:rPr>
      <w:fldChar w:fldCharType="separate"/>
    </w:r>
    <w:r w:rsidRPr="00AE44E6">
      <w:rPr>
        <w:rFonts w:cstheme="majorHAnsi"/>
        <w:b/>
        <w:bCs/>
        <w:color w:val="FFFFFF" w:themeColor="background1"/>
        <w:sz w:val="32"/>
        <w:szCs w:val="32"/>
      </w:rPr>
      <w:t>4</w:t>
    </w:r>
    <w:r w:rsidRPr="00AE44E6">
      <w:rPr>
        <w:rFonts w:cstheme="majorHAnsi"/>
        <w:b/>
        <w:bCs/>
        <w:noProof/>
        <w:color w:val="FFFFFF" w:themeColor="background1"/>
        <w:sz w:val="32"/>
        <w:szCs w:val="32"/>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6AFAA" w14:textId="77777777" w:rsidR="000A5CA6" w:rsidRPr="001A7B38" w:rsidRDefault="000A5CA6" w:rsidP="00C02DD8">
    <w:pPr>
      <w:pStyle w:val="Header"/>
      <w:pBdr>
        <w:top w:val="single" w:sz="8" w:space="1" w:color="4F81BD" w:themeColor="accent1"/>
      </w:pBdr>
      <w:spacing w:after="0" w:line="240" w:lineRule="auto"/>
      <w:jc w:val="right"/>
      <w:rPr>
        <w:rFonts w:cstheme="majorHAnsi"/>
        <w:sz w:val="8"/>
        <w:szCs w:val="8"/>
      </w:rPr>
    </w:pPr>
  </w:p>
  <w:p w14:paraId="373E0CE3" w14:textId="77777777" w:rsidR="000A5CA6" w:rsidRPr="00F342CD" w:rsidRDefault="000A5CA6" w:rsidP="00294C2E">
    <w:pPr>
      <w:pStyle w:val="Header"/>
      <w:shd w:val="clear" w:color="auto" w:fill="4F81BD" w:themeFill="accent1"/>
      <w:spacing w:after="0" w:line="240" w:lineRule="auto"/>
      <w:jc w:val="right"/>
      <w:rPr>
        <w:rFonts w:cstheme="majorHAnsi"/>
        <w:b/>
        <w:bCs/>
        <w:noProof/>
        <w:color w:val="FFFFFF" w:themeColor="background1"/>
        <w:sz w:val="32"/>
        <w:szCs w:val="32"/>
      </w:rPr>
    </w:pPr>
    <w:r w:rsidRPr="00F342CD">
      <w:rPr>
        <w:rFonts w:cstheme="majorHAnsi"/>
        <w:b/>
        <w:bCs/>
        <w:color w:val="FFFFFF" w:themeColor="background1"/>
        <w:sz w:val="32"/>
        <w:szCs w:val="32"/>
      </w:rPr>
      <w:fldChar w:fldCharType="begin"/>
    </w:r>
    <w:r w:rsidRPr="00F342CD">
      <w:rPr>
        <w:rFonts w:cstheme="majorHAnsi"/>
        <w:b/>
        <w:bCs/>
        <w:color w:val="FFFFFF" w:themeColor="background1"/>
        <w:sz w:val="32"/>
        <w:szCs w:val="32"/>
      </w:rPr>
      <w:instrText xml:space="preserve"> PAGE   \* MERGEFORMAT </w:instrText>
    </w:r>
    <w:r w:rsidRPr="00F342CD">
      <w:rPr>
        <w:rFonts w:cstheme="majorHAnsi"/>
        <w:b/>
        <w:bCs/>
        <w:color w:val="FFFFFF" w:themeColor="background1"/>
        <w:sz w:val="32"/>
        <w:szCs w:val="32"/>
      </w:rPr>
      <w:fldChar w:fldCharType="separate"/>
    </w:r>
    <w:r w:rsidRPr="00F342CD">
      <w:rPr>
        <w:rFonts w:cstheme="majorHAnsi"/>
        <w:b/>
        <w:bCs/>
        <w:color w:val="FFFFFF" w:themeColor="background1"/>
        <w:sz w:val="32"/>
        <w:szCs w:val="32"/>
      </w:rPr>
      <w:t>5</w:t>
    </w:r>
    <w:r w:rsidRPr="00F342CD">
      <w:rPr>
        <w:rFonts w:cstheme="majorHAnsi"/>
        <w:b/>
        <w:bCs/>
        <w:noProof/>
        <w:color w:val="FFFFFF" w:themeColor="background1"/>
        <w:sz w:val="32"/>
        <w:szCs w:val="3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67ADE0" w14:textId="77777777" w:rsidR="000A5CA6" w:rsidRPr="001A7B38" w:rsidRDefault="000A5CA6" w:rsidP="00C266EF">
    <w:pPr>
      <w:pStyle w:val="Header"/>
      <w:pBdr>
        <w:top w:val="single" w:sz="8" w:space="1" w:color="4F81BD" w:themeColor="accent1"/>
      </w:pBdr>
      <w:spacing w:after="0" w:line="240" w:lineRule="auto"/>
      <w:jc w:val="right"/>
      <w:rPr>
        <w:rFonts w:cstheme="majorHAnsi"/>
        <w:sz w:val="8"/>
        <w:szCs w:val="8"/>
      </w:rPr>
    </w:pPr>
  </w:p>
  <w:p w14:paraId="74862FFB" w14:textId="77777777" w:rsidR="000A5CA6" w:rsidRPr="00AE44E6" w:rsidRDefault="000A5CA6" w:rsidP="00C266EF">
    <w:pPr>
      <w:pStyle w:val="Header"/>
      <w:shd w:val="clear" w:color="auto" w:fill="4F81BD" w:themeFill="accent1"/>
      <w:spacing w:after="0" w:line="240" w:lineRule="auto"/>
      <w:jc w:val="right"/>
      <w:rPr>
        <w:rFonts w:cstheme="majorHAnsi"/>
        <w:b/>
        <w:bCs/>
        <w:color w:val="FFFFFF" w:themeColor="background1"/>
        <w:sz w:val="32"/>
        <w:szCs w:val="32"/>
      </w:rPr>
    </w:pPr>
    <w:r w:rsidRPr="00AE44E6">
      <w:rPr>
        <w:rFonts w:cstheme="majorHAnsi"/>
        <w:b/>
        <w:bCs/>
        <w:color w:val="FFFFFF" w:themeColor="background1"/>
        <w:sz w:val="32"/>
        <w:szCs w:val="32"/>
      </w:rPr>
      <w:fldChar w:fldCharType="begin"/>
    </w:r>
    <w:r w:rsidRPr="00AE44E6">
      <w:rPr>
        <w:rFonts w:cstheme="majorHAnsi"/>
        <w:b/>
        <w:bCs/>
        <w:color w:val="FFFFFF" w:themeColor="background1"/>
        <w:sz w:val="32"/>
        <w:szCs w:val="32"/>
      </w:rPr>
      <w:instrText xml:space="preserve"> PAGE   \* MERGEFORMAT </w:instrText>
    </w:r>
    <w:r w:rsidRPr="00AE44E6">
      <w:rPr>
        <w:rFonts w:cstheme="majorHAnsi"/>
        <w:b/>
        <w:bCs/>
        <w:color w:val="FFFFFF" w:themeColor="background1"/>
        <w:sz w:val="32"/>
        <w:szCs w:val="32"/>
      </w:rPr>
      <w:fldChar w:fldCharType="separate"/>
    </w:r>
    <w:r w:rsidRPr="00AE44E6">
      <w:rPr>
        <w:rFonts w:cstheme="majorHAnsi"/>
        <w:b/>
        <w:bCs/>
        <w:color w:val="FFFFFF" w:themeColor="background1"/>
        <w:sz w:val="32"/>
        <w:szCs w:val="32"/>
      </w:rPr>
      <w:t>2</w:t>
    </w:r>
    <w:r w:rsidRPr="00AE44E6">
      <w:rPr>
        <w:rFonts w:cstheme="majorHAnsi"/>
        <w:b/>
        <w:bCs/>
        <w:noProof/>
        <w:color w:val="FFFFFF" w:themeColor="background1"/>
        <w:sz w:val="32"/>
        <w:szCs w:val="32"/>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20895" w14:textId="77777777" w:rsidR="000A5CA6" w:rsidRPr="00E22CAC" w:rsidRDefault="000A5CA6" w:rsidP="00E22CAC">
    <w:pPr>
      <w:pStyle w:val="Header"/>
      <w:shd w:val="clear" w:color="auto" w:fill="95B3D7" w:themeFill="accent1" w:themeFillTint="99"/>
      <w:spacing w:after="0" w:line="320" w:lineRule="exact"/>
      <w:ind w:left="-720"/>
      <w:jc w:val="right"/>
      <w:rPr>
        <w:b/>
        <w:color w:val="FFFFFF" w:themeColor="background1"/>
        <w:sz w:val="32"/>
        <w:szCs w:val="32"/>
      </w:rPr>
    </w:pPr>
    <w:r>
      <w:rPr>
        <w:b/>
        <w:noProof/>
        <w:color w:val="FFFFFF" w:themeColor="background1"/>
        <w:sz w:val="32"/>
        <w:szCs w:val="32"/>
        <w:lang w:val="en-US"/>
      </w:rPr>
      <mc:AlternateContent>
        <mc:Choice Requires="wps">
          <w:drawing>
            <wp:anchor distT="4294967294" distB="4294967294" distL="114300" distR="114300" simplePos="0" relativeHeight="251658240" behindDoc="0" locked="0" layoutInCell="1" allowOverlap="1" wp14:anchorId="17F85DAF" wp14:editId="2E2EB59A">
              <wp:simplePos x="0" y="0"/>
              <wp:positionH relativeFrom="column">
                <wp:posOffset>-454025</wp:posOffset>
              </wp:positionH>
              <wp:positionV relativeFrom="paragraph">
                <wp:posOffset>-47626</wp:posOffset>
              </wp:positionV>
              <wp:extent cx="6298565" cy="0"/>
              <wp:effectExtent l="57150" t="57150" r="64135" b="95250"/>
              <wp:wrapNone/>
              <wp:docPr id="13"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8565" cy="0"/>
                      </a:xfrm>
                      <a:prstGeom prst="line">
                        <a:avLst/>
                      </a:prstGeom>
                      <a:noFill/>
                      <a:ln w="12700">
                        <a:solidFill>
                          <a:schemeClr val="accent1">
                            <a:lumMod val="100000"/>
                            <a:lumOff val="0"/>
                            <a:alpha val="70195"/>
                          </a:schemeClr>
                        </a:solidFill>
                        <a:miter lim="800000"/>
                        <a:headEnd/>
                        <a:tailEnd/>
                      </a:ln>
                      <a:effectLst>
                        <a:outerShdw blurRad="63500" dist="12698" dir="2700000" algn="tl" rotWithShape="0">
                          <a:schemeClr val="accent1">
                            <a:lumMod val="100000"/>
                            <a:lumOff val="0"/>
                            <a:alpha val="39999"/>
                          </a:scheme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CCB975E" id="Straight Connector 22"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35.75pt,-3.75pt" to="460.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" strokecolor="#4f81bd [3204]" strokeweight="1pt">
              <v:stroke opacity="46003f" joinstyle="miter"/>
              <v:shadow on="t" color="#4f81bd [3204]" opacity="26213f" origin="-.5,-.5" offset=".24942mm,.24942mm"/>
            </v:line>
          </w:pict>
        </mc:Fallback>
      </mc:AlternateContent>
    </w:r>
    <w:r w:rsidRPr="00CA6164">
      <w:rPr>
        <w:b/>
        <w:noProof/>
        <w:color w:val="FFFFFF" w:themeColor="background1"/>
        <w:sz w:val="32"/>
        <w:szCs w:val="32"/>
      </w:rPr>
      <w:fldChar w:fldCharType="begin"/>
    </w:r>
    <w:r w:rsidRPr="00CA6164">
      <w:rPr>
        <w:b/>
        <w:noProof/>
        <w:color w:val="FFFFFF" w:themeColor="background1"/>
        <w:sz w:val="32"/>
        <w:szCs w:val="32"/>
      </w:rPr>
      <w:instrText xml:space="preserve"> PAGE   \* MERGEFORMAT </w:instrText>
    </w:r>
    <w:r w:rsidRPr="00CA6164">
      <w:rPr>
        <w:b/>
        <w:noProof/>
        <w:color w:val="FFFFFF" w:themeColor="background1"/>
        <w:sz w:val="32"/>
        <w:szCs w:val="32"/>
      </w:rPr>
      <w:fldChar w:fldCharType="separate"/>
    </w:r>
    <w:r>
      <w:rPr>
        <w:b/>
        <w:noProof/>
        <w:color w:val="FFFFFF" w:themeColor="background1"/>
        <w:sz w:val="32"/>
        <w:szCs w:val="32"/>
      </w:rPr>
      <w:t>182</w:t>
    </w:r>
    <w:r w:rsidRPr="00CA6164">
      <w:rPr>
        <w:b/>
        <w:noProof/>
        <w:color w:val="FFFFFF" w:themeColor="background1"/>
        <w:sz w:val="32"/>
        <w:szCs w:val="3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7666B"/>
    <w:multiLevelType w:val="hybridMultilevel"/>
    <w:tmpl w:val="C7D27B64"/>
    <w:lvl w:ilvl="0" w:tplc="0EA2B600">
      <w:start w:val="5"/>
      <w:numFmt w:val="decimal"/>
      <w:lvlText w:val="%1."/>
      <w:lvlJc w:val="left"/>
      <w:pPr>
        <w:ind w:left="927"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06004"/>
    <w:multiLevelType w:val="hybridMultilevel"/>
    <w:tmpl w:val="82E62278"/>
    <w:lvl w:ilvl="0" w:tplc="04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0BA106B"/>
    <w:multiLevelType w:val="hybridMultilevel"/>
    <w:tmpl w:val="F9247D1A"/>
    <w:lvl w:ilvl="0" w:tplc="E266172A">
      <w:start w:val="1"/>
      <w:numFmt w:val="decimal"/>
      <w:lvlText w:val="%1."/>
      <w:lvlJc w:val="left"/>
      <w:pPr>
        <w:ind w:left="720" w:hanging="360"/>
      </w:pPr>
      <w:rPr>
        <w:color w:val="auto"/>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27A29B2"/>
    <w:multiLevelType w:val="hybridMultilevel"/>
    <w:tmpl w:val="8DD47104"/>
    <w:lvl w:ilvl="0" w:tplc="1A4C19F4">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02C97DCE"/>
    <w:multiLevelType w:val="hybridMultilevel"/>
    <w:tmpl w:val="4BD463B0"/>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03952522"/>
    <w:multiLevelType w:val="hybridMultilevel"/>
    <w:tmpl w:val="8806DC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3B01D9A"/>
    <w:multiLevelType w:val="hybridMultilevel"/>
    <w:tmpl w:val="8548880E"/>
    <w:lvl w:ilvl="0" w:tplc="04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40F5F13"/>
    <w:multiLevelType w:val="hybridMultilevel"/>
    <w:tmpl w:val="4EACB562"/>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05A235E8"/>
    <w:multiLevelType w:val="hybridMultilevel"/>
    <w:tmpl w:val="79FE64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5E6090C"/>
    <w:multiLevelType w:val="hybridMultilevel"/>
    <w:tmpl w:val="77E06BD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6440C14"/>
    <w:multiLevelType w:val="hybridMultilevel"/>
    <w:tmpl w:val="FD7ABB06"/>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064F4271"/>
    <w:multiLevelType w:val="hybridMultilevel"/>
    <w:tmpl w:val="4E72BBD8"/>
    <w:lvl w:ilvl="0" w:tplc="1009000F">
      <w:start w:val="1"/>
      <w:numFmt w:val="decimal"/>
      <w:lvlText w:val="%1."/>
      <w:lvlJc w:val="left"/>
      <w:pPr>
        <w:tabs>
          <w:tab w:val="num" w:pos="851"/>
        </w:tabs>
        <w:ind w:left="851" w:hanging="491"/>
      </w:pPr>
      <w:rPr>
        <w:rFonts w:hint="default"/>
      </w:rPr>
    </w:lvl>
    <w:lvl w:ilvl="1" w:tplc="304EADB2">
      <w:start w:val="1"/>
      <w:numFmt w:val="decimal"/>
      <w:lvlText w:val="%2."/>
      <w:lvlJc w:val="left"/>
      <w:pPr>
        <w:ind w:left="720" w:hanging="360"/>
      </w:pPr>
      <w:rPr>
        <w:rFonts w:ascii="Calibri (Body)" w:hAnsi="Calibri (Body)" w:hint="default"/>
        <w:b w:val="0"/>
        <w:i w:val="0"/>
        <w:color w:val="000000" w:themeColor="text1"/>
        <w:sz w:val="2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D25F3C"/>
    <w:multiLevelType w:val="hybridMultilevel"/>
    <w:tmpl w:val="A55EB84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06E3750A"/>
    <w:multiLevelType w:val="hybridMultilevel"/>
    <w:tmpl w:val="78502392"/>
    <w:lvl w:ilvl="0" w:tplc="1AD856F8">
      <w:start w:val="1"/>
      <w:numFmt w:val="decimal"/>
      <w:lvlText w:val="%1."/>
      <w:lvlJc w:val="left"/>
      <w:pPr>
        <w:ind w:left="720" w:hanging="360"/>
      </w:pPr>
      <w:rPr>
        <w:rFonts w:ascii="Cambria" w:hAnsi="Cambria" w:hint="default"/>
        <w:b w:val="0"/>
        <w:i w:val="0"/>
        <w:caps w:val="0"/>
        <w:strike w:val="0"/>
        <w:dstrike w:val="0"/>
        <w:vanish w:val="0"/>
        <w:color w:val="auto"/>
        <w:sz w:val="28"/>
        <w:vertAlign w:val="baseline"/>
      </w:rPr>
    </w:lvl>
    <w:lvl w:ilvl="1" w:tplc="53509264">
      <w:start w:val="1"/>
      <w:numFmt w:val="lowerLetter"/>
      <w:lvlText w:val="%2."/>
      <w:lvlJc w:val="left"/>
      <w:pPr>
        <w:ind w:left="1259" w:hanging="357"/>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076E2739"/>
    <w:multiLevelType w:val="hybridMultilevel"/>
    <w:tmpl w:val="CEE84C32"/>
    <w:lvl w:ilvl="0" w:tplc="A11ADF10">
      <w:start w:val="1"/>
      <w:numFmt w:val="bullet"/>
      <w:lvlText w:val="o"/>
      <w:lvlJc w:val="left"/>
      <w:pPr>
        <w:ind w:left="1605" w:hanging="346"/>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07881F8A"/>
    <w:multiLevelType w:val="hybridMultilevel"/>
    <w:tmpl w:val="4618858C"/>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07E748F8"/>
    <w:multiLevelType w:val="hybridMultilevel"/>
    <w:tmpl w:val="4642E110"/>
    <w:lvl w:ilvl="0" w:tplc="1F265150">
      <w:start w:val="3"/>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8DA3F0D"/>
    <w:multiLevelType w:val="hybridMultilevel"/>
    <w:tmpl w:val="1212A59C"/>
    <w:lvl w:ilvl="0" w:tplc="B30080DC">
      <w:start w:val="1"/>
      <w:numFmt w:val="bullet"/>
      <w:lvlText w:val=""/>
      <w:lvlJc w:val="left"/>
      <w:pPr>
        <w:ind w:left="1259" w:hanging="357"/>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090D5667"/>
    <w:multiLevelType w:val="hybridMultilevel"/>
    <w:tmpl w:val="C660DA4A"/>
    <w:lvl w:ilvl="0" w:tplc="5A9CA7E2">
      <w:start w:val="1"/>
      <w:numFmt w:val="decimal"/>
      <w:lvlText w:val="%1."/>
      <w:lvlJc w:val="left"/>
      <w:pPr>
        <w:ind w:left="927" w:hanging="360"/>
      </w:pPr>
      <w:rPr>
        <w:rFonts w:ascii="Calibri (Body)" w:hAnsi="Calibri (Body)" w:hint="default"/>
        <w:b w:val="0"/>
        <w:i w:val="0"/>
        <w:caps w:val="0"/>
        <w:strike w:val="0"/>
        <w:dstrike w:val="0"/>
        <w:vanish w:val="0"/>
        <w:color w:val="000000" w:themeColor="text1"/>
        <w:sz w:val="28"/>
        <w:vertAlign w:val="baseline"/>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0A120D4A"/>
    <w:multiLevelType w:val="hybridMultilevel"/>
    <w:tmpl w:val="0B788072"/>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0A72725A"/>
    <w:multiLevelType w:val="hybridMultilevel"/>
    <w:tmpl w:val="B9BE3AA2"/>
    <w:lvl w:ilvl="0" w:tplc="00F2A274">
      <w:start w:val="1"/>
      <w:numFmt w:val="lowerLetter"/>
      <w:lvlText w:val="%1."/>
      <w:lvlJc w:val="left"/>
      <w:pPr>
        <w:ind w:left="1259" w:hanging="357"/>
      </w:pPr>
      <w:rPr>
        <w:rFonts w:hint="default"/>
        <w:b w:val="0"/>
        <w:i w:val="0"/>
        <w:color w:val="000000" w:themeColor="text1"/>
        <w:sz w:val="28"/>
      </w:rPr>
    </w:lvl>
    <w:lvl w:ilvl="1" w:tplc="B14AFA8E">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0B7A07AB"/>
    <w:multiLevelType w:val="hybridMultilevel"/>
    <w:tmpl w:val="9F52B68C"/>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0B921270"/>
    <w:multiLevelType w:val="hybridMultilevel"/>
    <w:tmpl w:val="26889766"/>
    <w:lvl w:ilvl="0" w:tplc="C43E3A72">
      <w:start w:val="1"/>
      <w:numFmt w:val="bullet"/>
      <w:lvlText w:val=""/>
      <w:lvlJc w:val="left"/>
      <w:pPr>
        <w:ind w:left="1440" w:hanging="360"/>
      </w:pPr>
      <w:rPr>
        <w:rFonts w:ascii="Symbol" w:hAnsi="Symbol" w:hint="default"/>
      </w:rPr>
    </w:lvl>
    <w:lvl w:ilvl="1" w:tplc="C472E9C6">
      <w:start w:val="1"/>
      <w:numFmt w:val="bullet"/>
      <w:lvlText w:val="o"/>
      <w:lvlJc w:val="left"/>
      <w:pPr>
        <w:ind w:left="1605" w:hanging="358"/>
      </w:pPr>
      <w:rPr>
        <w:rFonts w:ascii="Courier New" w:hAnsi="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3" w15:restartNumberingAfterBreak="0">
    <w:nsid w:val="0BD643FD"/>
    <w:multiLevelType w:val="hybridMultilevel"/>
    <w:tmpl w:val="2AEC02C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0C0A1AE8"/>
    <w:multiLevelType w:val="hybridMultilevel"/>
    <w:tmpl w:val="185257BC"/>
    <w:lvl w:ilvl="0" w:tplc="77F8D94E">
      <w:start w:val="1"/>
      <w:numFmt w:val="decimal"/>
      <w:lvlText w:val="%1."/>
      <w:lvlJc w:val="left"/>
      <w:pPr>
        <w:ind w:left="720" w:hanging="360"/>
      </w:pPr>
      <w:rPr>
        <w:color w:val="auto"/>
      </w:rPr>
    </w:lvl>
    <w:lvl w:ilvl="1" w:tplc="D28A9260">
      <w:start w:val="1"/>
      <w:numFmt w:val="lowerLetter"/>
      <w:lvlText w:val="%2."/>
      <w:lvlJc w:val="left"/>
      <w:pPr>
        <w:ind w:left="1247" w:hanging="345"/>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0CD213B0"/>
    <w:multiLevelType w:val="hybridMultilevel"/>
    <w:tmpl w:val="0BB0BA7E"/>
    <w:lvl w:ilvl="0" w:tplc="E2AA43A8">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0E0A3936"/>
    <w:multiLevelType w:val="hybridMultilevel"/>
    <w:tmpl w:val="267E3C64"/>
    <w:lvl w:ilvl="0" w:tplc="77F8D94E">
      <w:start w:val="1"/>
      <w:numFmt w:val="decimal"/>
      <w:lvlText w:val="%1."/>
      <w:lvlJc w:val="left"/>
      <w:pPr>
        <w:ind w:left="720" w:hanging="360"/>
      </w:pPr>
      <w:rPr>
        <w:color w:val="auto"/>
      </w:rPr>
    </w:lvl>
    <w:lvl w:ilvl="1" w:tplc="19647796">
      <w:start w:val="1"/>
      <w:numFmt w:val="lowerLetter"/>
      <w:lvlText w:val="%2."/>
      <w:lvlJc w:val="left"/>
      <w:pPr>
        <w:ind w:left="1247" w:hanging="345"/>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0F5C723D"/>
    <w:multiLevelType w:val="hybridMultilevel"/>
    <w:tmpl w:val="6F3E0B8E"/>
    <w:lvl w:ilvl="0" w:tplc="9BFC9DAC">
      <w:start w:val="1"/>
      <w:numFmt w:val="decimal"/>
      <w:lvlText w:val="%1."/>
      <w:lvlJc w:val="left"/>
      <w:pPr>
        <w:ind w:left="927" w:hanging="360"/>
      </w:pPr>
      <w:rPr>
        <w:rFonts w:hint="default"/>
        <w:b w:val="0"/>
        <w:i w:val="0"/>
        <w:color w:val="000000" w:themeColor="text1"/>
        <w:sz w:val="28"/>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8" w15:restartNumberingAfterBreak="0">
    <w:nsid w:val="0FF60981"/>
    <w:multiLevelType w:val="hybridMultilevel"/>
    <w:tmpl w:val="90B03C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04F60F3"/>
    <w:multiLevelType w:val="hybridMultilevel"/>
    <w:tmpl w:val="1FC888A4"/>
    <w:lvl w:ilvl="0" w:tplc="04090019">
      <w:start w:val="1"/>
      <w:numFmt w:val="lowerLetter"/>
      <w:lvlText w:val="%1."/>
      <w:lvlJc w:val="left"/>
      <w:pPr>
        <w:ind w:left="1073" w:hanging="360"/>
      </w:pPr>
    </w:lvl>
    <w:lvl w:ilvl="1" w:tplc="10090019">
      <w:start w:val="1"/>
      <w:numFmt w:val="lowerLetter"/>
      <w:lvlText w:val="%2."/>
      <w:lvlJc w:val="left"/>
      <w:pPr>
        <w:ind w:left="1793" w:hanging="360"/>
      </w:pPr>
    </w:lvl>
    <w:lvl w:ilvl="2" w:tplc="1009001B" w:tentative="1">
      <w:start w:val="1"/>
      <w:numFmt w:val="lowerRoman"/>
      <w:lvlText w:val="%3."/>
      <w:lvlJc w:val="right"/>
      <w:pPr>
        <w:ind w:left="2513" w:hanging="180"/>
      </w:pPr>
    </w:lvl>
    <w:lvl w:ilvl="3" w:tplc="1009000F" w:tentative="1">
      <w:start w:val="1"/>
      <w:numFmt w:val="decimal"/>
      <w:lvlText w:val="%4."/>
      <w:lvlJc w:val="left"/>
      <w:pPr>
        <w:ind w:left="3233" w:hanging="360"/>
      </w:pPr>
    </w:lvl>
    <w:lvl w:ilvl="4" w:tplc="10090019" w:tentative="1">
      <w:start w:val="1"/>
      <w:numFmt w:val="lowerLetter"/>
      <w:lvlText w:val="%5."/>
      <w:lvlJc w:val="left"/>
      <w:pPr>
        <w:ind w:left="3953" w:hanging="360"/>
      </w:pPr>
    </w:lvl>
    <w:lvl w:ilvl="5" w:tplc="1009001B" w:tentative="1">
      <w:start w:val="1"/>
      <w:numFmt w:val="lowerRoman"/>
      <w:lvlText w:val="%6."/>
      <w:lvlJc w:val="right"/>
      <w:pPr>
        <w:ind w:left="4673" w:hanging="180"/>
      </w:pPr>
    </w:lvl>
    <w:lvl w:ilvl="6" w:tplc="1009000F" w:tentative="1">
      <w:start w:val="1"/>
      <w:numFmt w:val="decimal"/>
      <w:lvlText w:val="%7."/>
      <w:lvlJc w:val="left"/>
      <w:pPr>
        <w:ind w:left="5393" w:hanging="360"/>
      </w:pPr>
    </w:lvl>
    <w:lvl w:ilvl="7" w:tplc="10090019" w:tentative="1">
      <w:start w:val="1"/>
      <w:numFmt w:val="lowerLetter"/>
      <w:lvlText w:val="%8."/>
      <w:lvlJc w:val="left"/>
      <w:pPr>
        <w:ind w:left="6113" w:hanging="360"/>
      </w:pPr>
    </w:lvl>
    <w:lvl w:ilvl="8" w:tplc="1009001B" w:tentative="1">
      <w:start w:val="1"/>
      <w:numFmt w:val="lowerRoman"/>
      <w:lvlText w:val="%9."/>
      <w:lvlJc w:val="right"/>
      <w:pPr>
        <w:ind w:left="6833" w:hanging="180"/>
      </w:pPr>
    </w:lvl>
  </w:abstractNum>
  <w:abstractNum w:abstractNumId="30" w15:restartNumberingAfterBreak="0">
    <w:nsid w:val="1052486C"/>
    <w:multiLevelType w:val="hybridMultilevel"/>
    <w:tmpl w:val="DE96AA08"/>
    <w:lvl w:ilvl="0" w:tplc="CDE448A2">
      <w:start w:val="1"/>
      <w:numFmt w:val="decimal"/>
      <w:lvlText w:val="%1."/>
      <w:lvlJc w:val="left"/>
      <w:pPr>
        <w:tabs>
          <w:tab w:val="num" w:pos="851"/>
        </w:tabs>
        <w:ind w:left="924" w:hanging="357"/>
      </w:pPr>
      <w:rPr>
        <w:rFonts w:hint="default"/>
      </w:rPr>
    </w:lvl>
    <w:lvl w:ilvl="1" w:tplc="10090003">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06A5EA3"/>
    <w:multiLevelType w:val="hybridMultilevel"/>
    <w:tmpl w:val="CB16A2A4"/>
    <w:lvl w:ilvl="0" w:tplc="17DEF634">
      <w:start w:val="1"/>
      <w:numFmt w:val="decimal"/>
      <w:lvlText w:val="%1."/>
      <w:lvlJc w:val="left"/>
      <w:pPr>
        <w:ind w:left="924"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091477A"/>
    <w:multiLevelType w:val="hybridMultilevel"/>
    <w:tmpl w:val="CA06D8CC"/>
    <w:lvl w:ilvl="0" w:tplc="04090003">
      <w:start w:val="1"/>
      <w:numFmt w:val="bullet"/>
      <w:lvlText w:val="o"/>
      <w:lvlJc w:val="left"/>
      <w:pPr>
        <w:ind w:left="1622" w:hanging="360"/>
      </w:pPr>
      <w:rPr>
        <w:rFonts w:ascii="Courier New" w:hAnsi="Courier New" w:cs="Courier New"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33" w15:restartNumberingAfterBreak="0">
    <w:nsid w:val="10BC40E1"/>
    <w:multiLevelType w:val="hybridMultilevel"/>
    <w:tmpl w:val="696E27F0"/>
    <w:lvl w:ilvl="0" w:tplc="00F2A274">
      <w:start w:val="1"/>
      <w:numFmt w:val="lowerLetter"/>
      <w:lvlText w:val="%1."/>
      <w:lvlJc w:val="left"/>
      <w:pPr>
        <w:ind w:left="1262" w:hanging="360"/>
      </w:pPr>
      <w:rPr>
        <w:rFonts w:hint="default"/>
        <w:b w:val="0"/>
        <w:i w:val="0"/>
        <w:color w:val="000000" w:themeColor="text1"/>
        <w:sz w:val="28"/>
      </w:r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110F2C68"/>
    <w:multiLevelType w:val="hybridMultilevel"/>
    <w:tmpl w:val="53F07CC8"/>
    <w:lvl w:ilvl="0" w:tplc="0409000F">
      <w:start w:val="1"/>
      <w:numFmt w:val="decimal"/>
      <w:lvlText w:val="%1."/>
      <w:lvlJc w:val="left"/>
      <w:pPr>
        <w:ind w:left="720" w:hanging="360"/>
      </w:pPr>
    </w:lvl>
    <w:lvl w:ilvl="1" w:tplc="10090019">
      <w:start w:val="1"/>
      <w:numFmt w:val="lowerLetter"/>
      <w:lvlText w:val="%2."/>
      <w:lvlJc w:val="left"/>
      <w:pPr>
        <w:ind w:left="1440" w:hanging="360"/>
      </w:pPr>
    </w:lvl>
    <w:lvl w:ilvl="2" w:tplc="1009000D">
      <w:start w:val="1"/>
      <w:numFmt w:val="bullet"/>
      <w:lvlText w:val=""/>
      <w:lvlJc w:val="left"/>
      <w:pPr>
        <w:ind w:left="2160" w:hanging="180"/>
      </w:pPr>
      <w:rPr>
        <w:rFonts w:ascii="Wingdings" w:hAnsi="Wingding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11F46304"/>
    <w:multiLevelType w:val="hybridMultilevel"/>
    <w:tmpl w:val="6FE06CC0"/>
    <w:lvl w:ilvl="0" w:tplc="9092ABEE">
      <w:start w:val="1"/>
      <w:numFmt w:val="decimal"/>
      <w:lvlText w:val="%1."/>
      <w:lvlJc w:val="left"/>
      <w:pPr>
        <w:ind w:left="927" w:hanging="360"/>
      </w:pPr>
      <w:rPr>
        <w:rFonts w:hint="default"/>
        <w:b w:val="0"/>
        <w:i w:val="0"/>
        <w:color w:val="000000" w:themeColor="text1"/>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27F3FB3"/>
    <w:multiLevelType w:val="hybridMultilevel"/>
    <w:tmpl w:val="08AE6FD0"/>
    <w:lvl w:ilvl="0" w:tplc="9380F7E8">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7" w15:restartNumberingAfterBreak="0">
    <w:nsid w:val="12E10499"/>
    <w:multiLevelType w:val="hybridMultilevel"/>
    <w:tmpl w:val="CF569E36"/>
    <w:lvl w:ilvl="0" w:tplc="35627F28">
      <w:start w:val="1"/>
      <w:numFmt w:val="decimal"/>
      <w:lvlText w:val="%1."/>
      <w:lvlJc w:val="left"/>
      <w:pPr>
        <w:ind w:left="924" w:hanging="357"/>
      </w:pPr>
      <w:rPr>
        <w:rFonts w:hint="default"/>
        <w:color w:val="auto"/>
      </w:rPr>
    </w:lvl>
    <w:lvl w:ilvl="1" w:tplc="BD1C73BC">
      <w:start w:val="1"/>
      <w:numFmt w:val="lowerLetter"/>
      <w:lvlText w:val="%2."/>
      <w:lvlJc w:val="left"/>
      <w:pPr>
        <w:ind w:left="1259" w:hanging="357"/>
      </w:pPr>
      <w:rPr>
        <w:rFonts w:hint="default"/>
      </w:rPr>
    </w:lvl>
    <w:lvl w:ilvl="2" w:tplc="770EF064">
      <w:start w:val="1"/>
      <w:numFmt w:val="lowerRoman"/>
      <w:lvlText w:val="%3."/>
      <w:lvlJc w:val="left"/>
      <w:pPr>
        <w:ind w:left="1605" w:hanging="358"/>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13362456"/>
    <w:multiLevelType w:val="hybridMultilevel"/>
    <w:tmpl w:val="8104E36E"/>
    <w:lvl w:ilvl="0" w:tplc="77F8D94E">
      <w:start w:val="1"/>
      <w:numFmt w:val="decimal"/>
      <w:lvlText w:val="%1."/>
      <w:lvlJc w:val="left"/>
      <w:pPr>
        <w:ind w:left="720" w:hanging="360"/>
      </w:pPr>
      <w:rPr>
        <w:color w:val="auto"/>
      </w:rPr>
    </w:lvl>
    <w:lvl w:ilvl="1" w:tplc="45B0E0A4">
      <w:start w:val="1"/>
      <w:numFmt w:val="lowerLetter"/>
      <w:lvlText w:val="%2."/>
      <w:lvlJc w:val="left"/>
      <w:pPr>
        <w:ind w:left="1262" w:hanging="360"/>
      </w:pPr>
      <w:rPr>
        <w:rFonts w:hint="default"/>
        <w:color w:val="auto"/>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138452CF"/>
    <w:multiLevelType w:val="hybridMultilevel"/>
    <w:tmpl w:val="30C8D01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145A0676"/>
    <w:multiLevelType w:val="hybridMultilevel"/>
    <w:tmpl w:val="0D62B75A"/>
    <w:lvl w:ilvl="0" w:tplc="B9404E38">
      <w:start w:val="1"/>
      <w:numFmt w:val="decimal"/>
      <w:lvlText w:val="%1."/>
      <w:lvlJc w:val="left"/>
      <w:pPr>
        <w:ind w:left="924" w:hanging="357"/>
      </w:pPr>
      <w:rPr>
        <w:rFonts w:ascii="Cambria" w:hAnsi="Cambria" w:hint="default"/>
        <w:b w:val="0"/>
        <w:i w:val="0"/>
        <w:caps w:val="0"/>
        <w:strike w:val="0"/>
        <w:dstrike w:val="0"/>
        <w:vanish w:val="0"/>
        <w:color w:val="auto"/>
        <w:sz w:val="28"/>
        <w:vertAlign w:val="baseline"/>
      </w:rPr>
    </w:lvl>
    <w:lvl w:ilvl="1" w:tplc="5AC25154">
      <w:start w:val="1"/>
      <w:numFmt w:val="lowerLetter"/>
      <w:lvlText w:val="%2."/>
      <w:lvlJc w:val="left"/>
      <w:pPr>
        <w:ind w:left="1259" w:hanging="357"/>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149C6AAA"/>
    <w:multiLevelType w:val="hybridMultilevel"/>
    <w:tmpl w:val="B4047E32"/>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2" w15:restartNumberingAfterBreak="0">
    <w:nsid w:val="15A05805"/>
    <w:multiLevelType w:val="hybridMultilevel"/>
    <w:tmpl w:val="7DE2B5F0"/>
    <w:lvl w:ilvl="0" w:tplc="7F06AC46">
      <w:start w:val="6"/>
      <w:numFmt w:val="decimal"/>
      <w:lvlText w:val="%1."/>
      <w:lvlJc w:val="left"/>
      <w:pPr>
        <w:ind w:left="927" w:hanging="360"/>
      </w:pPr>
      <w:rPr>
        <w:rFonts w:hint="default"/>
        <w:color w:val="auto"/>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15AF0478"/>
    <w:multiLevelType w:val="hybridMultilevel"/>
    <w:tmpl w:val="17407542"/>
    <w:lvl w:ilvl="0" w:tplc="1009000F">
      <w:start w:val="1"/>
      <w:numFmt w:val="decimal"/>
      <w:lvlText w:val="%1."/>
      <w:lvlJc w:val="left"/>
      <w:pPr>
        <w:ind w:left="720" w:hanging="360"/>
      </w:pPr>
    </w:lvl>
    <w:lvl w:ilvl="1" w:tplc="1009000D">
      <w:start w:val="1"/>
      <w:numFmt w:val="bullet"/>
      <w:lvlText w:val=""/>
      <w:lvlJc w:val="left"/>
      <w:pPr>
        <w:ind w:left="1440" w:hanging="360"/>
      </w:pPr>
      <w:rPr>
        <w:rFonts w:ascii="Wingdings" w:hAnsi="Wingdings" w:hint="default"/>
      </w:rPr>
    </w:lvl>
    <w:lvl w:ilvl="2" w:tplc="1009000D">
      <w:start w:val="1"/>
      <w:numFmt w:val="bullet"/>
      <w:lvlText w:val=""/>
      <w:lvlJc w:val="left"/>
      <w:pPr>
        <w:ind w:left="2160" w:hanging="180"/>
      </w:pPr>
      <w:rPr>
        <w:rFonts w:ascii="Wingdings" w:hAnsi="Wingding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15F62F3E"/>
    <w:multiLevelType w:val="hybridMultilevel"/>
    <w:tmpl w:val="4B06B7B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5" w15:restartNumberingAfterBreak="0">
    <w:nsid w:val="16114ACD"/>
    <w:multiLevelType w:val="hybridMultilevel"/>
    <w:tmpl w:val="9A8ECB5E"/>
    <w:lvl w:ilvl="0" w:tplc="17DEF634">
      <w:start w:val="1"/>
      <w:numFmt w:val="decimal"/>
      <w:lvlText w:val="%1."/>
      <w:lvlJc w:val="left"/>
      <w:pPr>
        <w:ind w:left="927" w:hanging="360"/>
      </w:pPr>
      <w:rPr>
        <w:rFonts w:hint="default"/>
        <w:color w:val="auto"/>
      </w:rPr>
    </w:lvl>
    <w:lvl w:ilvl="1" w:tplc="FA4497DA">
      <w:start w:val="1"/>
      <w:numFmt w:val="lowerLetter"/>
      <w:lvlText w:val="%2."/>
      <w:lvlJc w:val="left"/>
      <w:pPr>
        <w:ind w:left="1259" w:hanging="357"/>
      </w:pPr>
      <w:rPr>
        <w:rFonts w:hint="default"/>
        <w:color w:val="auto"/>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16311A27"/>
    <w:multiLevelType w:val="hybridMultilevel"/>
    <w:tmpl w:val="019E4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73867D8"/>
    <w:multiLevelType w:val="hybridMultilevel"/>
    <w:tmpl w:val="8548880E"/>
    <w:lvl w:ilvl="0" w:tplc="04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17473AC7"/>
    <w:multiLevelType w:val="hybridMultilevel"/>
    <w:tmpl w:val="2E00339A"/>
    <w:lvl w:ilvl="0" w:tplc="968E594C">
      <w:start w:val="1"/>
      <w:numFmt w:val="bullet"/>
      <w:lvlText w:val=""/>
      <w:lvlJc w:val="left"/>
      <w:pPr>
        <w:tabs>
          <w:tab w:val="num" w:pos="851"/>
        </w:tabs>
        <w:ind w:left="851" w:hanging="491"/>
      </w:pPr>
      <w:rPr>
        <w:rFonts w:ascii="Symbol" w:hAnsi="Symbol" w:hint="default"/>
      </w:rPr>
    </w:lvl>
    <w:lvl w:ilvl="1" w:tplc="04090001">
      <w:start w:val="1"/>
      <w:numFmt w:val="bullet"/>
      <w:lvlText w:val=""/>
      <w:lvlJc w:val="left"/>
      <w:pPr>
        <w:ind w:left="927"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8302A62"/>
    <w:multiLevelType w:val="hybridMultilevel"/>
    <w:tmpl w:val="53925E7A"/>
    <w:lvl w:ilvl="0" w:tplc="2FB451D0">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0" w15:restartNumberingAfterBreak="0">
    <w:nsid w:val="18647135"/>
    <w:multiLevelType w:val="hybridMultilevel"/>
    <w:tmpl w:val="BA74ABB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18715A0E"/>
    <w:multiLevelType w:val="hybridMultilevel"/>
    <w:tmpl w:val="0A166F64"/>
    <w:lvl w:ilvl="0" w:tplc="50DA1DC4">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2" w15:restartNumberingAfterBreak="0">
    <w:nsid w:val="18942E14"/>
    <w:multiLevelType w:val="hybridMultilevel"/>
    <w:tmpl w:val="99D86B84"/>
    <w:lvl w:ilvl="0" w:tplc="77F8D94E">
      <w:start w:val="1"/>
      <w:numFmt w:val="decimal"/>
      <w:lvlText w:val="%1."/>
      <w:lvlJc w:val="left"/>
      <w:pPr>
        <w:ind w:left="720" w:hanging="360"/>
      </w:pPr>
      <w:rPr>
        <w:color w:val="auto"/>
      </w:rPr>
    </w:lvl>
    <w:lvl w:ilvl="1" w:tplc="072C5C0C">
      <w:start w:val="1"/>
      <w:numFmt w:val="lowerLetter"/>
      <w:lvlText w:val="%2."/>
      <w:lvlJc w:val="left"/>
      <w:pPr>
        <w:ind w:left="1259" w:hanging="357"/>
      </w:pPr>
      <w:rPr>
        <w:rFonts w:hint="default"/>
        <w:color w:val="auto"/>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1ABD0345"/>
    <w:multiLevelType w:val="hybridMultilevel"/>
    <w:tmpl w:val="4B380722"/>
    <w:lvl w:ilvl="0" w:tplc="294A5D64">
      <w:start w:val="1"/>
      <w:numFmt w:val="decimal"/>
      <w:lvlText w:val="%1."/>
      <w:lvlJc w:val="left"/>
      <w:pPr>
        <w:tabs>
          <w:tab w:val="num" w:pos="851"/>
        </w:tabs>
        <w:ind w:left="924" w:hanging="357"/>
      </w:pPr>
      <w:rPr>
        <w:rFonts w:hint="default"/>
      </w:rPr>
    </w:lvl>
    <w:lvl w:ilvl="1" w:tplc="10090003">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B513BD4"/>
    <w:multiLevelType w:val="hybridMultilevel"/>
    <w:tmpl w:val="D4C89A2C"/>
    <w:lvl w:ilvl="0" w:tplc="00F2A274">
      <w:start w:val="1"/>
      <w:numFmt w:val="lowerLetter"/>
      <w:lvlText w:val="%1."/>
      <w:lvlJc w:val="left"/>
      <w:pPr>
        <w:ind w:left="1262" w:hanging="360"/>
      </w:pPr>
      <w:rPr>
        <w:rFonts w:hint="default"/>
        <w:b w:val="0"/>
        <w:i w:val="0"/>
        <w:color w:val="000000" w:themeColor="text1"/>
        <w:sz w:val="28"/>
      </w:r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1B6F1595"/>
    <w:multiLevelType w:val="hybridMultilevel"/>
    <w:tmpl w:val="799023EC"/>
    <w:lvl w:ilvl="0" w:tplc="10090001">
      <w:start w:val="1"/>
      <w:numFmt w:val="bullet"/>
      <w:lvlText w:val=""/>
      <w:lvlJc w:val="left"/>
      <w:pPr>
        <w:ind w:left="1080" w:hanging="360"/>
      </w:pPr>
      <w:rPr>
        <w:rFonts w:ascii="Symbol" w:hAnsi="Symbol" w:hint="default"/>
      </w:rPr>
    </w:lvl>
    <w:lvl w:ilvl="1" w:tplc="D1C89F64">
      <w:start w:val="1"/>
      <w:numFmt w:val="lowerLetter"/>
      <w:lvlText w:val="%2."/>
      <w:lvlJc w:val="left"/>
      <w:pPr>
        <w:ind w:left="1262" w:hanging="360"/>
      </w:pPr>
      <w:rPr>
        <w:rFonts w:hint="default"/>
        <w:b w:val="0"/>
        <w:i w:val="0"/>
        <w:color w:val="000000" w:themeColor="text1"/>
        <w:sz w:val="28"/>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6" w15:restartNumberingAfterBreak="0">
    <w:nsid w:val="1BAA7443"/>
    <w:multiLevelType w:val="hybridMultilevel"/>
    <w:tmpl w:val="A3B29706"/>
    <w:lvl w:ilvl="0" w:tplc="5A9CA7E2">
      <w:start w:val="1"/>
      <w:numFmt w:val="decimal"/>
      <w:lvlText w:val="%1."/>
      <w:lvlJc w:val="left"/>
      <w:pPr>
        <w:ind w:left="924" w:hanging="357"/>
      </w:pPr>
      <w:rPr>
        <w:rFonts w:ascii="Calibri (Body)" w:hAnsi="Calibri (Body)" w:hint="default"/>
        <w:b w:val="0"/>
        <w:i w:val="0"/>
        <w:color w:val="000000" w:themeColor="text1"/>
        <w:sz w:val="28"/>
      </w:rPr>
    </w:lvl>
    <w:lvl w:ilvl="1" w:tplc="6038A000">
      <w:start w:val="1"/>
      <w:numFmt w:val="decimal"/>
      <w:lvlText w:val="%2."/>
      <w:lvlJc w:val="left"/>
      <w:pPr>
        <w:ind w:left="924" w:hanging="357"/>
      </w:pPr>
      <w:rPr>
        <w:rFonts w:ascii="Calibri (Body)" w:hAnsi="Calibri (Body)" w:hint="default"/>
        <w:b w:val="0"/>
        <w:i w:val="0"/>
        <w:color w:val="000000" w:themeColor="text1"/>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BCB6FC1"/>
    <w:multiLevelType w:val="hybridMultilevel"/>
    <w:tmpl w:val="2F32E2E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0D">
      <w:start w:val="1"/>
      <w:numFmt w:val="bullet"/>
      <w:lvlText w:val=""/>
      <w:lvlJc w:val="left"/>
      <w:pPr>
        <w:ind w:left="2340" w:hanging="360"/>
      </w:pPr>
      <w:rPr>
        <w:rFonts w:ascii="Wingdings" w:hAnsi="Wingding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1C7B4C3C"/>
    <w:multiLevelType w:val="hybridMultilevel"/>
    <w:tmpl w:val="76B81668"/>
    <w:lvl w:ilvl="0" w:tplc="82BA9486">
      <w:start w:val="1"/>
      <w:numFmt w:val="decimal"/>
      <w:lvlText w:val="%1."/>
      <w:lvlJc w:val="left"/>
      <w:pPr>
        <w:tabs>
          <w:tab w:val="num" w:pos="851"/>
        </w:tabs>
        <w:ind w:left="924" w:hanging="357"/>
      </w:pPr>
      <w:rPr>
        <w:rFonts w:hint="default"/>
      </w:rPr>
    </w:lvl>
    <w:lvl w:ilvl="1" w:tplc="10090003">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D5A2F5E"/>
    <w:multiLevelType w:val="hybridMultilevel"/>
    <w:tmpl w:val="90221586"/>
    <w:lvl w:ilvl="0" w:tplc="1009000F">
      <w:start w:val="1"/>
      <w:numFmt w:val="decimal"/>
      <w:lvlText w:val="%1."/>
      <w:lvlJc w:val="left"/>
      <w:pPr>
        <w:ind w:left="4613" w:hanging="360"/>
      </w:pPr>
    </w:lvl>
    <w:lvl w:ilvl="1" w:tplc="C50CD65E">
      <w:start w:val="1"/>
      <w:numFmt w:val="lowerLetter"/>
      <w:lvlText w:val="%2."/>
      <w:lvlJc w:val="left"/>
      <w:pPr>
        <w:ind w:left="1259" w:hanging="357"/>
      </w:pPr>
      <w:rPr>
        <w:rFonts w:hint="default"/>
      </w:rPr>
    </w:lvl>
    <w:lvl w:ilvl="2" w:tplc="1009001B">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60" w15:restartNumberingAfterBreak="0">
    <w:nsid w:val="1DA90FA5"/>
    <w:multiLevelType w:val="hybridMultilevel"/>
    <w:tmpl w:val="A4F028E4"/>
    <w:lvl w:ilvl="0" w:tplc="1009000F">
      <w:start w:val="1"/>
      <w:numFmt w:val="decimal"/>
      <w:lvlText w:val="%1."/>
      <w:lvlJc w:val="left"/>
      <w:pPr>
        <w:ind w:left="4613" w:hanging="360"/>
      </w:pPr>
    </w:lvl>
    <w:lvl w:ilvl="1" w:tplc="10090019">
      <w:start w:val="1"/>
      <w:numFmt w:val="lowerLetter"/>
      <w:lvlText w:val="%2."/>
      <w:lvlJc w:val="left"/>
      <w:pPr>
        <w:ind w:left="1789" w:hanging="360"/>
      </w:pPr>
    </w:lvl>
    <w:lvl w:ilvl="2" w:tplc="1009001B">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61" w15:restartNumberingAfterBreak="0">
    <w:nsid w:val="1DD53174"/>
    <w:multiLevelType w:val="multilevel"/>
    <w:tmpl w:val="1B7E3BA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3"/>
      <w:numFmt w:val="decimal"/>
      <w:isLgl/>
      <w:lvlText w:val="%1.%2.%3."/>
      <w:lvlJc w:val="left"/>
      <w:pPr>
        <w:ind w:left="86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15:restartNumberingAfterBreak="0">
    <w:nsid w:val="1DDC2583"/>
    <w:multiLevelType w:val="hybridMultilevel"/>
    <w:tmpl w:val="ACDAA220"/>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1FA06BE0"/>
    <w:multiLevelType w:val="hybridMultilevel"/>
    <w:tmpl w:val="822075AA"/>
    <w:lvl w:ilvl="0" w:tplc="3ED0095A">
      <w:start w:val="1"/>
      <w:numFmt w:val="bullet"/>
      <w:lvlText w:val=""/>
      <w:lvlJc w:val="left"/>
      <w:pPr>
        <w:ind w:left="1259"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080CE1"/>
    <w:multiLevelType w:val="multilevel"/>
    <w:tmpl w:val="447E052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65" w15:restartNumberingAfterBreak="0">
    <w:nsid w:val="21765CD8"/>
    <w:multiLevelType w:val="hybridMultilevel"/>
    <w:tmpl w:val="4EF8D398"/>
    <w:lvl w:ilvl="0" w:tplc="788E7446">
      <w:start w:val="1"/>
      <w:numFmt w:val="bullet"/>
      <w:lvlText w:val=""/>
      <w:lvlJc w:val="left"/>
      <w:pPr>
        <w:ind w:left="1259" w:hanging="357"/>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66" w15:restartNumberingAfterBreak="0">
    <w:nsid w:val="232031E4"/>
    <w:multiLevelType w:val="hybridMultilevel"/>
    <w:tmpl w:val="7B944BD8"/>
    <w:lvl w:ilvl="0" w:tplc="72A4843C">
      <w:start w:val="2"/>
      <w:numFmt w:val="decimal"/>
      <w:lvlText w:val="%1."/>
      <w:lvlJc w:val="left"/>
      <w:pPr>
        <w:ind w:left="927" w:hanging="360"/>
      </w:pPr>
      <w:rPr>
        <w:rFonts w:ascii="Calibri (Body)" w:hAnsi="Calibri (Body)" w:hint="default"/>
        <w:b w:val="0"/>
        <w:i w:val="0"/>
        <w:color w:val="000000" w:themeColor="text1"/>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3495620"/>
    <w:multiLevelType w:val="hybridMultilevel"/>
    <w:tmpl w:val="C4F451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24E3549A"/>
    <w:multiLevelType w:val="hybridMultilevel"/>
    <w:tmpl w:val="E51015B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250601C8"/>
    <w:multiLevelType w:val="hybridMultilevel"/>
    <w:tmpl w:val="F362A166"/>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0" w15:restartNumberingAfterBreak="0">
    <w:nsid w:val="25090FCE"/>
    <w:multiLevelType w:val="hybridMultilevel"/>
    <w:tmpl w:val="BBEA809A"/>
    <w:lvl w:ilvl="0" w:tplc="1E54FD86">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262B6C54"/>
    <w:multiLevelType w:val="hybridMultilevel"/>
    <w:tmpl w:val="BB3EBF7E"/>
    <w:lvl w:ilvl="0" w:tplc="BACA6420">
      <w:start w:val="1"/>
      <w:numFmt w:val="decimal"/>
      <w:lvlText w:val="%1."/>
      <w:lvlJc w:val="left"/>
      <w:pPr>
        <w:ind w:left="924" w:hanging="357"/>
      </w:pPr>
      <w:rPr>
        <w:rFonts w:ascii="Calibri (Body)" w:hAnsi="Calibri (Body)" w:hint="default"/>
        <w:b w:val="0"/>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8D535B6"/>
    <w:multiLevelType w:val="hybridMultilevel"/>
    <w:tmpl w:val="5BD21B70"/>
    <w:lvl w:ilvl="0" w:tplc="082CF3E0">
      <w:start w:val="4"/>
      <w:numFmt w:val="decimal"/>
      <w:lvlText w:val="%1."/>
      <w:lvlJc w:val="left"/>
      <w:pPr>
        <w:ind w:left="927" w:hanging="360"/>
      </w:pPr>
      <w:rPr>
        <w:rFonts w:ascii="Calibri (Body)" w:hAnsi="Calibri (Body)" w:hint="default"/>
        <w:b w:val="0"/>
        <w:i w:val="0"/>
        <w:color w:val="000000" w:themeColor="text1"/>
        <w:sz w:val="28"/>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298749E1"/>
    <w:multiLevelType w:val="hybridMultilevel"/>
    <w:tmpl w:val="0FC429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15:restartNumberingAfterBreak="0">
    <w:nsid w:val="2ADD0EED"/>
    <w:multiLevelType w:val="hybridMultilevel"/>
    <w:tmpl w:val="94089AE6"/>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5" w15:restartNumberingAfterBreak="0">
    <w:nsid w:val="2B5F1C4D"/>
    <w:multiLevelType w:val="hybridMultilevel"/>
    <w:tmpl w:val="10DE8CB0"/>
    <w:lvl w:ilvl="0" w:tplc="1009000F">
      <w:start w:val="1"/>
      <w:numFmt w:val="decimal"/>
      <w:lvlText w:val="%1."/>
      <w:lvlJc w:val="left"/>
      <w:pPr>
        <w:ind w:left="720" w:hanging="360"/>
      </w:pPr>
    </w:lvl>
    <w:lvl w:ilvl="1" w:tplc="AF4EE238">
      <w:start w:val="1"/>
      <w:numFmt w:val="lowerLetter"/>
      <w:lvlText w:val="%2."/>
      <w:lvlJc w:val="left"/>
      <w:pPr>
        <w:ind w:left="1259" w:hanging="357"/>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2B80780D"/>
    <w:multiLevelType w:val="hybridMultilevel"/>
    <w:tmpl w:val="B29487E2"/>
    <w:lvl w:ilvl="0" w:tplc="0409000F">
      <w:start w:val="1"/>
      <w:numFmt w:val="decimal"/>
      <w:lvlText w:val="%1."/>
      <w:lvlJc w:val="left"/>
      <w:pPr>
        <w:ind w:left="720" w:hanging="360"/>
      </w:pPr>
    </w:lvl>
    <w:lvl w:ilvl="1" w:tplc="1009000D">
      <w:start w:val="1"/>
      <w:numFmt w:val="bullet"/>
      <w:lvlText w:val=""/>
      <w:lvlJc w:val="left"/>
      <w:pPr>
        <w:ind w:left="1440" w:hanging="360"/>
      </w:pPr>
      <w:rPr>
        <w:rFonts w:ascii="Wingdings" w:hAnsi="Wingding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15:restartNumberingAfterBreak="0">
    <w:nsid w:val="2B9774F2"/>
    <w:multiLevelType w:val="hybridMultilevel"/>
    <w:tmpl w:val="9154CF52"/>
    <w:lvl w:ilvl="0" w:tplc="76D2BF1E">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15:restartNumberingAfterBreak="0">
    <w:nsid w:val="2B9E7EF7"/>
    <w:multiLevelType w:val="hybridMultilevel"/>
    <w:tmpl w:val="CC3E2560"/>
    <w:lvl w:ilvl="0" w:tplc="D3422390">
      <w:start w:val="3"/>
      <w:numFmt w:val="decimal"/>
      <w:lvlText w:val="%1."/>
      <w:lvlJc w:val="left"/>
      <w:pPr>
        <w:ind w:left="927"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2C712FD0"/>
    <w:multiLevelType w:val="hybridMultilevel"/>
    <w:tmpl w:val="19D45CF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2C7E0942"/>
    <w:multiLevelType w:val="hybridMultilevel"/>
    <w:tmpl w:val="B9E64A8C"/>
    <w:lvl w:ilvl="0" w:tplc="30BCEDCE">
      <w:start w:val="1"/>
      <w:numFmt w:val="decimal"/>
      <w:lvlText w:val="%1."/>
      <w:lvlJc w:val="left"/>
      <w:pPr>
        <w:ind w:left="927" w:hanging="360"/>
      </w:pPr>
      <w:rPr>
        <w:rFonts w:hint="default"/>
        <w:b w:val="0"/>
        <w:i w:val="0"/>
        <w:color w:val="000000" w:themeColor="text1"/>
        <w:sz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1" w15:restartNumberingAfterBreak="0">
    <w:nsid w:val="2D1E0082"/>
    <w:multiLevelType w:val="hybridMultilevel"/>
    <w:tmpl w:val="5AF61CDC"/>
    <w:lvl w:ilvl="0" w:tplc="1009000F">
      <w:start w:val="1"/>
      <w:numFmt w:val="decimal"/>
      <w:lvlText w:val="%1."/>
      <w:lvlJc w:val="left"/>
      <w:pPr>
        <w:ind w:left="720" w:hanging="360"/>
      </w:pPr>
    </w:lvl>
    <w:lvl w:ilvl="1" w:tplc="00F2A274">
      <w:start w:val="1"/>
      <w:numFmt w:val="lowerLetter"/>
      <w:lvlText w:val="%2."/>
      <w:lvlJc w:val="left"/>
      <w:pPr>
        <w:ind w:left="1262" w:hanging="360"/>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15:restartNumberingAfterBreak="0">
    <w:nsid w:val="2DCA5F2A"/>
    <w:multiLevelType w:val="hybridMultilevel"/>
    <w:tmpl w:val="2174E7C0"/>
    <w:lvl w:ilvl="0" w:tplc="6E4011C0">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3" w15:restartNumberingAfterBreak="0">
    <w:nsid w:val="2DF4175E"/>
    <w:multiLevelType w:val="hybridMultilevel"/>
    <w:tmpl w:val="59300CD8"/>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4" w15:restartNumberingAfterBreak="0">
    <w:nsid w:val="2F021E21"/>
    <w:multiLevelType w:val="hybridMultilevel"/>
    <w:tmpl w:val="02DAD19A"/>
    <w:lvl w:ilvl="0" w:tplc="0088AB62">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5" w15:restartNumberingAfterBreak="0">
    <w:nsid w:val="2F7C6420"/>
    <w:multiLevelType w:val="hybridMultilevel"/>
    <w:tmpl w:val="BEEE2CEE"/>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03">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0155C3C"/>
    <w:multiLevelType w:val="hybridMultilevel"/>
    <w:tmpl w:val="56A08DA2"/>
    <w:lvl w:ilvl="0" w:tplc="8E46BB7E">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7" w15:restartNumberingAfterBreak="0">
    <w:nsid w:val="30736467"/>
    <w:multiLevelType w:val="hybridMultilevel"/>
    <w:tmpl w:val="10A4BDAE"/>
    <w:lvl w:ilvl="0" w:tplc="58FC3DF6">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8" w15:restartNumberingAfterBreak="0">
    <w:nsid w:val="31287DFF"/>
    <w:multiLevelType w:val="hybridMultilevel"/>
    <w:tmpl w:val="0BE22E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15:restartNumberingAfterBreak="0">
    <w:nsid w:val="317E65CD"/>
    <w:multiLevelType w:val="hybridMultilevel"/>
    <w:tmpl w:val="7D7A40D0"/>
    <w:lvl w:ilvl="0" w:tplc="60E25CAA">
      <w:start w:val="1"/>
      <w:numFmt w:val="bullet"/>
      <w:lvlText w:val=""/>
      <w:lvlJc w:val="left"/>
      <w:pPr>
        <w:ind w:left="1259" w:hanging="357"/>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90" w15:restartNumberingAfterBreak="0">
    <w:nsid w:val="31CD479B"/>
    <w:multiLevelType w:val="hybridMultilevel"/>
    <w:tmpl w:val="E7A06FAC"/>
    <w:lvl w:ilvl="0" w:tplc="70A867C2">
      <w:start w:val="1"/>
      <w:numFmt w:val="decimal"/>
      <w:lvlText w:val="%1."/>
      <w:lvlJc w:val="left"/>
      <w:pPr>
        <w:ind w:left="927"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91" w15:restartNumberingAfterBreak="0">
    <w:nsid w:val="3235550D"/>
    <w:multiLevelType w:val="hybridMultilevel"/>
    <w:tmpl w:val="C3D8D45C"/>
    <w:lvl w:ilvl="0" w:tplc="27566854">
      <w:start w:val="1"/>
      <w:numFmt w:val="decimal"/>
      <w:lvlText w:val="%1."/>
      <w:lvlJc w:val="left"/>
      <w:pPr>
        <w:ind w:left="927" w:hanging="360"/>
      </w:pPr>
      <w:rPr>
        <w:rFonts w:hint="default"/>
        <w:b w:val="0"/>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297036E"/>
    <w:multiLevelType w:val="hybridMultilevel"/>
    <w:tmpl w:val="F99C826A"/>
    <w:lvl w:ilvl="0" w:tplc="1009000F">
      <w:start w:val="1"/>
      <w:numFmt w:val="decimal"/>
      <w:lvlText w:val="%1."/>
      <w:lvlJc w:val="left"/>
      <w:pPr>
        <w:ind w:left="720" w:hanging="360"/>
      </w:pPr>
    </w:lvl>
    <w:lvl w:ilvl="1" w:tplc="75269DEC">
      <w:start w:val="1"/>
      <w:numFmt w:val="lowerLetter"/>
      <w:lvlText w:val="%2."/>
      <w:lvlJc w:val="left"/>
      <w:pPr>
        <w:ind w:left="1259" w:hanging="357"/>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3" w15:restartNumberingAfterBreak="0">
    <w:nsid w:val="33381B84"/>
    <w:multiLevelType w:val="hybridMultilevel"/>
    <w:tmpl w:val="BC942F80"/>
    <w:lvl w:ilvl="0" w:tplc="17DEF634">
      <w:start w:val="1"/>
      <w:numFmt w:val="decimal"/>
      <w:lvlText w:val="%1."/>
      <w:lvlJc w:val="left"/>
      <w:pPr>
        <w:ind w:left="927" w:hanging="360"/>
      </w:pPr>
      <w:rPr>
        <w:rFonts w:hint="default"/>
        <w:color w:val="auto"/>
      </w:rPr>
    </w:lvl>
    <w:lvl w:ilvl="1" w:tplc="59B84C86">
      <w:start w:val="1"/>
      <w:numFmt w:val="lowerLetter"/>
      <w:lvlText w:val="%2."/>
      <w:lvlJc w:val="left"/>
      <w:pPr>
        <w:ind w:left="1605" w:hanging="703"/>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15:restartNumberingAfterBreak="0">
    <w:nsid w:val="340978E1"/>
    <w:multiLevelType w:val="hybridMultilevel"/>
    <w:tmpl w:val="FBE8BDE8"/>
    <w:lvl w:ilvl="0" w:tplc="46D4A91A">
      <w:start w:val="4"/>
      <w:numFmt w:val="decimal"/>
      <w:pStyle w:val="ListParagraph"/>
      <w:lvlText w:val="%1."/>
      <w:lvlJc w:val="left"/>
      <w:pPr>
        <w:ind w:left="927"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4705E1B"/>
    <w:multiLevelType w:val="hybridMultilevel"/>
    <w:tmpl w:val="F4E235DA"/>
    <w:lvl w:ilvl="0" w:tplc="1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49A26AC"/>
    <w:multiLevelType w:val="hybridMultilevel"/>
    <w:tmpl w:val="80EC57F2"/>
    <w:lvl w:ilvl="0" w:tplc="1CB01198">
      <w:start w:val="1"/>
      <w:numFmt w:val="bullet"/>
      <w:lvlText w:val=""/>
      <w:lvlJc w:val="left"/>
      <w:pPr>
        <w:ind w:left="1259" w:hanging="357"/>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97" w15:restartNumberingAfterBreak="0">
    <w:nsid w:val="353151E0"/>
    <w:multiLevelType w:val="hybridMultilevel"/>
    <w:tmpl w:val="BA084192"/>
    <w:lvl w:ilvl="0" w:tplc="30BCEDCE">
      <w:start w:val="1"/>
      <w:numFmt w:val="decimal"/>
      <w:lvlText w:val="%1."/>
      <w:lvlJc w:val="left"/>
      <w:pPr>
        <w:ind w:left="924" w:hanging="357"/>
      </w:pPr>
      <w:rPr>
        <w:rFonts w:hint="default"/>
        <w:b w:val="0"/>
        <w:i w:val="0"/>
        <w:color w:val="000000" w:themeColor="text1"/>
        <w:sz w:val="28"/>
      </w:rPr>
    </w:lvl>
    <w:lvl w:ilvl="1" w:tplc="B14AFA8E">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8" w15:restartNumberingAfterBreak="0">
    <w:nsid w:val="35843B1C"/>
    <w:multiLevelType w:val="hybridMultilevel"/>
    <w:tmpl w:val="D8F25FB2"/>
    <w:lvl w:ilvl="0" w:tplc="30BCEDCE">
      <w:start w:val="1"/>
      <w:numFmt w:val="decimal"/>
      <w:lvlText w:val="%1."/>
      <w:lvlJc w:val="left"/>
      <w:pPr>
        <w:ind w:left="927" w:hanging="360"/>
      </w:pPr>
      <w:rPr>
        <w:rFonts w:hint="default"/>
        <w:b w:val="0"/>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6DE2250"/>
    <w:multiLevelType w:val="hybridMultilevel"/>
    <w:tmpl w:val="0630DFEE"/>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0" w15:restartNumberingAfterBreak="0">
    <w:nsid w:val="36EC3573"/>
    <w:multiLevelType w:val="hybridMultilevel"/>
    <w:tmpl w:val="7E4A753A"/>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1" w15:restartNumberingAfterBreak="0">
    <w:nsid w:val="383A4F78"/>
    <w:multiLevelType w:val="hybridMultilevel"/>
    <w:tmpl w:val="E1947F5A"/>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2" w15:restartNumberingAfterBreak="0">
    <w:nsid w:val="385B2D67"/>
    <w:multiLevelType w:val="hybridMultilevel"/>
    <w:tmpl w:val="F676C420"/>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3" w15:restartNumberingAfterBreak="0">
    <w:nsid w:val="389024E0"/>
    <w:multiLevelType w:val="hybridMultilevel"/>
    <w:tmpl w:val="BF800F3E"/>
    <w:lvl w:ilvl="0" w:tplc="FEE8BA4C">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4" w15:restartNumberingAfterBreak="0">
    <w:nsid w:val="398261E0"/>
    <w:multiLevelType w:val="hybridMultilevel"/>
    <w:tmpl w:val="A2423B4E"/>
    <w:lvl w:ilvl="0" w:tplc="FB080896">
      <w:start w:val="1"/>
      <w:numFmt w:val="decimal"/>
      <w:lvlText w:val="%1."/>
      <w:lvlJc w:val="left"/>
      <w:pPr>
        <w:ind w:left="924" w:hanging="357"/>
      </w:pPr>
      <w:rPr>
        <w:rFonts w:ascii="Calibri (Body)" w:hAnsi="Calibri (Body)" w:hint="default"/>
        <w:b w:val="0"/>
        <w:i w:val="0"/>
        <w:color w:val="000000" w:themeColor="text1"/>
        <w:sz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5" w15:restartNumberingAfterBreak="0">
    <w:nsid w:val="3A1F77DF"/>
    <w:multiLevelType w:val="hybridMultilevel"/>
    <w:tmpl w:val="13AC0B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6" w15:restartNumberingAfterBreak="0">
    <w:nsid w:val="3A6619D9"/>
    <w:multiLevelType w:val="hybridMultilevel"/>
    <w:tmpl w:val="86724EB4"/>
    <w:lvl w:ilvl="0" w:tplc="04090019">
      <w:start w:val="1"/>
      <w:numFmt w:val="lowerLetter"/>
      <w:lvlText w:val="%1."/>
      <w:lvlJc w:val="left"/>
      <w:pPr>
        <w:ind w:left="1073" w:hanging="360"/>
      </w:pPr>
      <w:rPr>
        <w:rFonts w:hint="default"/>
      </w:rPr>
    </w:lvl>
    <w:lvl w:ilvl="1" w:tplc="04090019">
      <w:start w:val="1"/>
      <w:numFmt w:val="lowerLetter"/>
      <w:lvlText w:val="%2."/>
      <w:lvlJc w:val="left"/>
      <w:pPr>
        <w:ind w:left="1440" w:hanging="360"/>
      </w:pPr>
      <w:rPr>
        <w:rFont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A952189"/>
    <w:multiLevelType w:val="hybridMultilevel"/>
    <w:tmpl w:val="6CC6521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15:restartNumberingAfterBreak="0">
    <w:nsid w:val="3AA75D88"/>
    <w:multiLevelType w:val="hybridMultilevel"/>
    <w:tmpl w:val="EFD690E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9" w15:restartNumberingAfterBreak="0">
    <w:nsid w:val="3ADF34A0"/>
    <w:multiLevelType w:val="hybridMultilevel"/>
    <w:tmpl w:val="75D4AB54"/>
    <w:lvl w:ilvl="0" w:tplc="EDDCCDEC">
      <w:start w:val="4"/>
      <w:numFmt w:val="decimal"/>
      <w:lvlText w:val="%1."/>
      <w:lvlJc w:val="left"/>
      <w:pPr>
        <w:ind w:left="927" w:hanging="360"/>
      </w:pPr>
      <w:rPr>
        <w:rFonts w:hint="default"/>
        <w:color w:val="auto"/>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0" w15:restartNumberingAfterBreak="0">
    <w:nsid w:val="3AEB1400"/>
    <w:multiLevelType w:val="hybridMultilevel"/>
    <w:tmpl w:val="0D3AA6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1" w15:restartNumberingAfterBreak="0">
    <w:nsid w:val="3B5E3584"/>
    <w:multiLevelType w:val="hybridMultilevel"/>
    <w:tmpl w:val="5F1C1FDC"/>
    <w:lvl w:ilvl="0" w:tplc="1009000F">
      <w:start w:val="1"/>
      <w:numFmt w:val="decimal"/>
      <w:lvlText w:val="%1."/>
      <w:lvlJc w:val="left"/>
      <w:pPr>
        <w:ind w:left="720" w:hanging="360"/>
      </w:pPr>
    </w:lvl>
    <w:lvl w:ilvl="1" w:tplc="10AE5E76">
      <w:start w:val="1"/>
      <w:numFmt w:val="lowerLetter"/>
      <w:lvlText w:val="%2."/>
      <w:lvlJc w:val="left"/>
      <w:pPr>
        <w:ind w:left="1259" w:hanging="357"/>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2" w15:restartNumberingAfterBreak="0">
    <w:nsid w:val="3C356C47"/>
    <w:multiLevelType w:val="hybridMultilevel"/>
    <w:tmpl w:val="41F840EA"/>
    <w:lvl w:ilvl="0" w:tplc="83B2DD6E">
      <w:start w:val="5"/>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CFA71E3"/>
    <w:multiLevelType w:val="hybridMultilevel"/>
    <w:tmpl w:val="B0369610"/>
    <w:lvl w:ilvl="0" w:tplc="1009000D">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4" w15:restartNumberingAfterBreak="0">
    <w:nsid w:val="3D16321C"/>
    <w:multiLevelType w:val="hybridMultilevel"/>
    <w:tmpl w:val="E9EC81F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15:restartNumberingAfterBreak="0">
    <w:nsid w:val="3DB17C8A"/>
    <w:multiLevelType w:val="hybridMultilevel"/>
    <w:tmpl w:val="FB7A3974"/>
    <w:lvl w:ilvl="0" w:tplc="1009000F">
      <w:start w:val="1"/>
      <w:numFmt w:val="decimal"/>
      <w:lvlText w:val="%1."/>
      <w:lvlJc w:val="left"/>
      <w:pPr>
        <w:tabs>
          <w:tab w:val="num" w:pos="851"/>
        </w:tabs>
        <w:ind w:left="851" w:hanging="491"/>
      </w:pPr>
      <w:rPr>
        <w:rFonts w:hint="default"/>
      </w:rPr>
    </w:lvl>
    <w:lvl w:ilvl="1" w:tplc="10090003">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DDF544E"/>
    <w:multiLevelType w:val="hybridMultilevel"/>
    <w:tmpl w:val="170A2082"/>
    <w:lvl w:ilvl="0" w:tplc="1009000F">
      <w:start w:val="1"/>
      <w:numFmt w:val="decimal"/>
      <w:lvlText w:val="%1."/>
      <w:lvlJc w:val="left"/>
      <w:pPr>
        <w:ind w:left="720" w:hanging="360"/>
      </w:pPr>
    </w:lvl>
    <w:lvl w:ilvl="1" w:tplc="EF344486">
      <w:start w:val="1"/>
      <w:numFmt w:val="lowerLetter"/>
      <w:lvlText w:val="%2."/>
      <w:lvlJc w:val="left"/>
      <w:pPr>
        <w:ind w:left="1259" w:hanging="357"/>
      </w:pPr>
      <w:rPr>
        <w:rFonts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7" w15:restartNumberingAfterBreak="0">
    <w:nsid w:val="3DF76AB9"/>
    <w:multiLevelType w:val="multilevel"/>
    <w:tmpl w:val="F364EBC2"/>
    <w:lvl w:ilvl="0">
      <w:start w:val="1"/>
      <w:numFmt w:val="decimal"/>
      <w:lvlText w:val="%1."/>
      <w:lvlJc w:val="left"/>
      <w:pPr>
        <w:ind w:left="927" w:hanging="360"/>
      </w:pPr>
      <w:rPr>
        <w:rFonts w:ascii="Calibri (Body)" w:hAnsi="Calibri (Body)" w:hint="default"/>
        <w:b w:val="0"/>
        <w:i w:val="0"/>
        <w:color w:val="000000" w:themeColor="text1"/>
        <w:sz w:val="28"/>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8" w15:restartNumberingAfterBreak="0">
    <w:nsid w:val="3E1B447E"/>
    <w:multiLevelType w:val="hybridMultilevel"/>
    <w:tmpl w:val="D4F2DDB6"/>
    <w:lvl w:ilvl="0" w:tplc="1009000F">
      <w:start w:val="1"/>
      <w:numFmt w:val="decimal"/>
      <w:lvlText w:val="%1."/>
      <w:lvlJc w:val="left"/>
      <w:pPr>
        <w:tabs>
          <w:tab w:val="num" w:pos="851"/>
        </w:tabs>
        <w:ind w:left="851" w:hanging="491"/>
      </w:pPr>
      <w:rPr>
        <w:rFonts w:hint="default"/>
      </w:rPr>
    </w:lvl>
    <w:lvl w:ilvl="1" w:tplc="10090003">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E7C6EC4"/>
    <w:multiLevelType w:val="hybridMultilevel"/>
    <w:tmpl w:val="36CA68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0" w15:restartNumberingAfterBreak="0">
    <w:nsid w:val="3F6E1ADB"/>
    <w:multiLevelType w:val="hybridMultilevel"/>
    <w:tmpl w:val="EAD2F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F9D2ECD"/>
    <w:multiLevelType w:val="hybridMultilevel"/>
    <w:tmpl w:val="31BA3A6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2" w15:restartNumberingAfterBreak="0">
    <w:nsid w:val="40A66F7D"/>
    <w:multiLevelType w:val="hybridMultilevel"/>
    <w:tmpl w:val="9E1C050C"/>
    <w:lvl w:ilvl="0" w:tplc="755E1A34">
      <w:start w:val="1"/>
      <w:numFmt w:val="decimal"/>
      <w:lvlText w:val="%1."/>
      <w:lvlJc w:val="left"/>
      <w:pPr>
        <w:ind w:left="924"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0EB39BB"/>
    <w:multiLevelType w:val="hybridMultilevel"/>
    <w:tmpl w:val="F5F6881C"/>
    <w:lvl w:ilvl="0" w:tplc="0409000F">
      <w:start w:val="1"/>
      <w:numFmt w:val="decimal"/>
      <w:lvlText w:val="%1."/>
      <w:lvlJc w:val="left"/>
      <w:pPr>
        <w:ind w:left="720" w:hanging="360"/>
      </w:pPr>
    </w:lvl>
    <w:lvl w:ilvl="1" w:tplc="1009000D">
      <w:start w:val="1"/>
      <w:numFmt w:val="bullet"/>
      <w:lvlText w:val=""/>
      <w:lvlJc w:val="left"/>
      <w:pPr>
        <w:ind w:left="1440" w:hanging="360"/>
      </w:pPr>
      <w:rPr>
        <w:rFonts w:ascii="Wingdings" w:hAnsi="Wingding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4" w15:restartNumberingAfterBreak="0">
    <w:nsid w:val="411D291D"/>
    <w:multiLevelType w:val="hybridMultilevel"/>
    <w:tmpl w:val="D88E4854"/>
    <w:lvl w:ilvl="0" w:tplc="1009000F">
      <w:start w:val="1"/>
      <w:numFmt w:val="decimal"/>
      <w:lvlText w:val="%1."/>
      <w:lvlJc w:val="left"/>
      <w:pPr>
        <w:ind w:left="720" w:hanging="360"/>
      </w:pPr>
    </w:lvl>
    <w:lvl w:ilvl="1" w:tplc="00F2A274">
      <w:start w:val="1"/>
      <w:numFmt w:val="lowerLetter"/>
      <w:lvlText w:val="%2."/>
      <w:lvlJc w:val="left"/>
      <w:pPr>
        <w:ind w:left="1262" w:hanging="360"/>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5" w15:restartNumberingAfterBreak="0">
    <w:nsid w:val="413F3D80"/>
    <w:multiLevelType w:val="hybridMultilevel"/>
    <w:tmpl w:val="35A2171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6" w15:restartNumberingAfterBreak="0">
    <w:nsid w:val="41726874"/>
    <w:multiLevelType w:val="hybridMultilevel"/>
    <w:tmpl w:val="FEBE529C"/>
    <w:lvl w:ilvl="0" w:tplc="4170B780">
      <w:start w:val="5"/>
      <w:numFmt w:val="decimal"/>
      <w:lvlText w:val="%1."/>
      <w:lvlJc w:val="left"/>
      <w:pPr>
        <w:ind w:left="927" w:hanging="360"/>
      </w:pPr>
      <w:rPr>
        <w:rFonts w:hint="default"/>
        <w:color w:val="auto"/>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7" w15:restartNumberingAfterBreak="0">
    <w:nsid w:val="41A1100D"/>
    <w:multiLevelType w:val="hybridMultilevel"/>
    <w:tmpl w:val="30B016B2"/>
    <w:lvl w:ilvl="0" w:tplc="9D9C19A4">
      <w:start w:val="1"/>
      <w:numFmt w:val="decimal"/>
      <w:lvlText w:val="%1."/>
      <w:lvlJc w:val="left"/>
      <w:pPr>
        <w:ind w:left="924" w:hanging="357"/>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8" w15:restartNumberingAfterBreak="0">
    <w:nsid w:val="41DC628A"/>
    <w:multiLevelType w:val="hybridMultilevel"/>
    <w:tmpl w:val="57FCE0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9" w15:restartNumberingAfterBreak="0">
    <w:nsid w:val="42C414A9"/>
    <w:multiLevelType w:val="hybridMultilevel"/>
    <w:tmpl w:val="72A8F8EE"/>
    <w:lvl w:ilvl="0" w:tplc="77F8D94E">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3401FD8"/>
    <w:multiLevelType w:val="hybridMultilevel"/>
    <w:tmpl w:val="95F07DC2"/>
    <w:lvl w:ilvl="0" w:tplc="30BCEDCE">
      <w:start w:val="1"/>
      <w:numFmt w:val="decimal"/>
      <w:lvlText w:val="%1."/>
      <w:lvlJc w:val="left"/>
      <w:pPr>
        <w:ind w:left="927" w:hanging="360"/>
      </w:pPr>
      <w:rPr>
        <w:rFonts w:hint="default"/>
        <w:b w:val="0"/>
        <w:i w:val="0"/>
        <w:color w:val="000000" w:themeColor="text1"/>
        <w:sz w:val="28"/>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1" w15:restartNumberingAfterBreak="0">
    <w:nsid w:val="43A023E5"/>
    <w:multiLevelType w:val="hybridMultilevel"/>
    <w:tmpl w:val="9FB4530C"/>
    <w:lvl w:ilvl="0" w:tplc="1009000F">
      <w:start w:val="1"/>
      <w:numFmt w:val="decimal"/>
      <w:lvlText w:val="%1."/>
      <w:lvlJc w:val="left"/>
      <w:pPr>
        <w:ind w:left="720" w:hanging="360"/>
      </w:pPr>
    </w:lvl>
    <w:lvl w:ilvl="1" w:tplc="00F2A274">
      <w:start w:val="1"/>
      <w:numFmt w:val="lowerLetter"/>
      <w:lvlText w:val="%2."/>
      <w:lvlJc w:val="left"/>
      <w:pPr>
        <w:ind w:left="1262" w:hanging="360"/>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2" w15:restartNumberingAfterBreak="0">
    <w:nsid w:val="43D16C9D"/>
    <w:multiLevelType w:val="hybridMultilevel"/>
    <w:tmpl w:val="38069E46"/>
    <w:lvl w:ilvl="0" w:tplc="1AD856F8">
      <w:start w:val="1"/>
      <w:numFmt w:val="decimal"/>
      <w:lvlText w:val="%1."/>
      <w:lvlJc w:val="left"/>
      <w:pPr>
        <w:ind w:left="720" w:hanging="360"/>
      </w:pPr>
      <w:rPr>
        <w:rFonts w:ascii="Cambria" w:hAnsi="Cambria" w:hint="default"/>
        <w:b w:val="0"/>
        <w:i w:val="0"/>
        <w:caps w:val="0"/>
        <w:strike w:val="0"/>
        <w:dstrike w:val="0"/>
        <w:vanish w:val="0"/>
        <w:color w:val="auto"/>
        <w:sz w:val="28"/>
        <w:vertAlign w:val="baseline"/>
      </w:rPr>
    </w:lvl>
    <w:lvl w:ilvl="1" w:tplc="00F2A274">
      <w:start w:val="1"/>
      <w:numFmt w:val="lowerLetter"/>
      <w:lvlText w:val="%2."/>
      <w:lvlJc w:val="left"/>
      <w:pPr>
        <w:ind w:left="1262" w:hanging="360"/>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3" w15:restartNumberingAfterBreak="0">
    <w:nsid w:val="441C16D7"/>
    <w:multiLevelType w:val="hybridMultilevel"/>
    <w:tmpl w:val="C2EA4528"/>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4" w15:restartNumberingAfterBreak="0">
    <w:nsid w:val="443B56D1"/>
    <w:multiLevelType w:val="hybridMultilevel"/>
    <w:tmpl w:val="91B2CB82"/>
    <w:lvl w:ilvl="0" w:tplc="8F7ADAF6">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5" w15:restartNumberingAfterBreak="0">
    <w:nsid w:val="44B876F3"/>
    <w:multiLevelType w:val="hybridMultilevel"/>
    <w:tmpl w:val="32764E1A"/>
    <w:lvl w:ilvl="0" w:tplc="1009000D">
      <w:start w:val="1"/>
      <w:numFmt w:val="bullet"/>
      <w:lvlText w:val=""/>
      <w:lvlJc w:val="left"/>
      <w:pPr>
        <w:ind w:left="1287" w:hanging="360"/>
      </w:pPr>
      <w:rPr>
        <w:rFonts w:ascii="Wingdings" w:hAnsi="Wingdings"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136" w15:restartNumberingAfterBreak="0">
    <w:nsid w:val="46560B97"/>
    <w:multiLevelType w:val="hybridMultilevel"/>
    <w:tmpl w:val="B1A490D8"/>
    <w:lvl w:ilvl="0" w:tplc="1009000F">
      <w:start w:val="1"/>
      <w:numFmt w:val="decimal"/>
      <w:lvlText w:val="%1."/>
      <w:lvlJc w:val="left"/>
      <w:pPr>
        <w:ind w:left="720" w:hanging="360"/>
      </w:pPr>
    </w:lvl>
    <w:lvl w:ilvl="1" w:tplc="1009000D">
      <w:start w:val="1"/>
      <w:numFmt w:val="bullet"/>
      <w:lvlText w:val=""/>
      <w:lvlJc w:val="left"/>
      <w:pPr>
        <w:ind w:left="1440" w:hanging="360"/>
      </w:pPr>
      <w:rPr>
        <w:rFonts w:ascii="Wingdings" w:hAnsi="Wingding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7" w15:restartNumberingAfterBreak="0">
    <w:nsid w:val="474C7F45"/>
    <w:multiLevelType w:val="hybridMultilevel"/>
    <w:tmpl w:val="CAB645F2"/>
    <w:lvl w:ilvl="0" w:tplc="1009000F">
      <w:start w:val="1"/>
      <w:numFmt w:val="decimal"/>
      <w:lvlText w:val="%1."/>
      <w:lvlJc w:val="left"/>
      <w:pPr>
        <w:ind w:left="720" w:hanging="360"/>
      </w:pPr>
    </w:lvl>
    <w:lvl w:ilvl="1" w:tplc="1009000D">
      <w:start w:val="1"/>
      <w:numFmt w:val="bullet"/>
      <w:lvlText w:val=""/>
      <w:lvlJc w:val="left"/>
      <w:pPr>
        <w:ind w:left="1440" w:hanging="360"/>
      </w:pPr>
      <w:rPr>
        <w:rFonts w:ascii="Wingdings" w:hAnsi="Wingdings"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8" w15:restartNumberingAfterBreak="0">
    <w:nsid w:val="496D251D"/>
    <w:multiLevelType w:val="hybridMultilevel"/>
    <w:tmpl w:val="4176BAEA"/>
    <w:lvl w:ilvl="0" w:tplc="569055F6">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9C5492A"/>
    <w:multiLevelType w:val="hybridMultilevel"/>
    <w:tmpl w:val="4852F46A"/>
    <w:lvl w:ilvl="0" w:tplc="04090019">
      <w:start w:val="1"/>
      <w:numFmt w:val="lowerLetter"/>
      <w:lvlText w:val="%1."/>
      <w:lvlJc w:val="left"/>
      <w:pPr>
        <w:ind w:left="1494"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0" w15:restartNumberingAfterBreak="0">
    <w:nsid w:val="4A1B299C"/>
    <w:multiLevelType w:val="hybridMultilevel"/>
    <w:tmpl w:val="1806244C"/>
    <w:lvl w:ilvl="0" w:tplc="0744F59C">
      <w:start w:val="1"/>
      <w:numFmt w:val="lowerLetter"/>
      <w:lvlText w:val="%1."/>
      <w:lvlJc w:val="left"/>
      <w:pPr>
        <w:ind w:left="1259" w:hanging="357"/>
      </w:pPr>
      <w:rPr>
        <w:rFonts w:hint="default"/>
        <w:b w:val="0"/>
        <w:i w:val="0"/>
        <w:color w:val="000000" w:themeColor="text1"/>
        <w:sz w:val="28"/>
      </w:rPr>
    </w:lvl>
    <w:lvl w:ilvl="1" w:tplc="04090019">
      <w:start w:val="1"/>
      <w:numFmt w:val="lowerLetter"/>
      <w:lvlText w:val="%2."/>
      <w:lvlJc w:val="left"/>
      <w:pPr>
        <w:ind w:left="2378" w:hanging="360"/>
      </w:pPr>
    </w:lvl>
    <w:lvl w:ilvl="2" w:tplc="04090019">
      <w:start w:val="1"/>
      <w:numFmt w:val="lowerLetter"/>
      <w:lvlText w:val="%3."/>
      <w:lvlJc w:val="left"/>
      <w:pPr>
        <w:ind w:left="3278" w:hanging="36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141" w15:restartNumberingAfterBreak="0">
    <w:nsid w:val="4A630DFF"/>
    <w:multiLevelType w:val="hybridMultilevel"/>
    <w:tmpl w:val="5CF6C848"/>
    <w:lvl w:ilvl="0" w:tplc="842AAE92">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2" w15:restartNumberingAfterBreak="0">
    <w:nsid w:val="4AAE4254"/>
    <w:multiLevelType w:val="multilevel"/>
    <w:tmpl w:val="5A18B14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3" w15:restartNumberingAfterBreak="0">
    <w:nsid w:val="4B606060"/>
    <w:multiLevelType w:val="hybridMultilevel"/>
    <w:tmpl w:val="3A72A8E2"/>
    <w:lvl w:ilvl="0" w:tplc="8284AB0C">
      <w:start w:val="1"/>
      <w:numFmt w:val="decimal"/>
      <w:lvlText w:val="%1."/>
      <w:lvlJc w:val="left"/>
      <w:pPr>
        <w:ind w:left="924" w:hanging="357"/>
      </w:pPr>
      <w:rPr>
        <w:rFonts w:ascii="Cambria" w:hAnsi="Cambria" w:hint="default"/>
        <w:b w:val="0"/>
        <w:i w:val="0"/>
        <w:caps w:val="0"/>
        <w:strike w:val="0"/>
        <w:dstrike w:val="0"/>
        <w:vanish w:val="0"/>
        <w:color w:val="auto"/>
        <w:sz w:val="28"/>
        <w:vertAlign w:val="baseline"/>
      </w:rPr>
    </w:lvl>
    <w:lvl w:ilvl="1" w:tplc="5AC25154">
      <w:start w:val="1"/>
      <w:numFmt w:val="lowerLetter"/>
      <w:lvlText w:val="%2."/>
      <w:lvlJc w:val="left"/>
      <w:pPr>
        <w:ind w:left="1259" w:hanging="357"/>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4" w15:restartNumberingAfterBreak="0">
    <w:nsid w:val="4BBD64D2"/>
    <w:multiLevelType w:val="hybridMultilevel"/>
    <w:tmpl w:val="153867E2"/>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5" w15:restartNumberingAfterBreak="0">
    <w:nsid w:val="4D377318"/>
    <w:multiLevelType w:val="hybridMultilevel"/>
    <w:tmpl w:val="53E84AD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6" w15:restartNumberingAfterBreak="0">
    <w:nsid w:val="4DBE3006"/>
    <w:multiLevelType w:val="hybridMultilevel"/>
    <w:tmpl w:val="362E0F12"/>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0EC32E6"/>
    <w:multiLevelType w:val="hybridMultilevel"/>
    <w:tmpl w:val="C7E07358"/>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8" w15:restartNumberingAfterBreak="0">
    <w:nsid w:val="50F05DAE"/>
    <w:multiLevelType w:val="hybridMultilevel"/>
    <w:tmpl w:val="11F2CFFC"/>
    <w:lvl w:ilvl="0" w:tplc="1009000F">
      <w:start w:val="1"/>
      <w:numFmt w:val="decimal"/>
      <w:lvlText w:val="%1."/>
      <w:lvlJc w:val="left"/>
      <w:pPr>
        <w:tabs>
          <w:tab w:val="num" w:pos="851"/>
        </w:tabs>
        <w:ind w:left="851" w:hanging="491"/>
      </w:pPr>
      <w:rPr>
        <w:rFonts w:hint="default"/>
      </w:rPr>
    </w:lvl>
    <w:lvl w:ilvl="1" w:tplc="10090003">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25A7F58"/>
    <w:multiLevelType w:val="hybridMultilevel"/>
    <w:tmpl w:val="6F42A198"/>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0" w15:restartNumberingAfterBreak="0">
    <w:nsid w:val="53885771"/>
    <w:multiLevelType w:val="hybridMultilevel"/>
    <w:tmpl w:val="9D344948"/>
    <w:lvl w:ilvl="0" w:tplc="4170B780">
      <w:start w:val="5"/>
      <w:numFmt w:val="decimal"/>
      <w:lvlText w:val="%1."/>
      <w:lvlJc w:val="left"/>
      <w:pPr>
        <w:ind w:left="927" w:hanging="360"/>
      </w:pPr>
      <w:rPr>
        <w:rFonts w:hint="default"/>
        <w:color w:val="auto"/>
      </w:rPr>
    </w:lvl>
    <w:lvl w:ilvl="1" w:tplc="D28A9260">
      <w:start w:val="1"/>
      <w:numFmt w:val="lowerLetter"/>
      <w:lvlText w:val="%2."/>
      <w:lvlJc w:val="left"/>
      <w:pPr>
        <w:ind w:left="1247" w:hanging="345"/>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1" w15:restartNumberingAfterBreak="0">
    <w:nsid w:val="539D7BEB"/>
    <w:multiLevelType w:val="hybridMultilevel"/>
    <w:tmpl w:val="90429E36"/>
    <w:lvl w:ilvl="0" w:tplc="5A9CA7E2">
      <w:start w:val="1"/>
      <w:numFmt w:val="decimal"/>
      <w:lvlText w:val="%1."/>
      <w:lvlJc w:val="left"/>
      <w:pPr>
        <w:ind w:left="927" w:hanging="360"/>
      </w:pPr>
      <w:rPr>
        <w:rFonts w:ascii="Calibri (Body)" w:hAnsi="Calibri (Body)" w:hint="default"/>
        <w:b w:val="0"/>
        <w:i w:val="0"/>
        <w:caps w:val="0"/>
        <w:strike w:val="0"/>
        <w:dstrike w:val="0"/>
        <w:vanish w:val="0"/>
        <w:color w:val="000000" w:themeColor="text1"/>
        <w:sz w:val="28"/>
        <w:vertAlign w:val="baseline"/>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2" w15:restartNumberingAfterBreak="0">
    <w:nsid w:val="53EE0C1F"/>
    <w:multiLevelType w:val="hybridMultilevel"/>
    <w:tmpl w:val="554A64C0"/>
    <w:lvl w:ilvl="0" w:tplc="30BCEDCE">
      <w:start w:val="1"/>
      <w:numFmt w:val="decimal"/>
      <w:lvlText w:val="%1."/>
      <w:lvlJc w:val="left"/>
      <w:pPr>
        <w:ind w:left="927" w:hanging="360"/>
      </w:pPr>
      <w:rPr>
        <w:rFonts w:hint="default"/>
        <w:b w:val="0"/>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4453456"/>
    <w:multiLevelType w:val="hybridMultilevel"/>
    <w:tmpl w:val="39AE145A"/>
    <w:lvl w:ilvl="0" w:tplc="4170B780">
      <w:start w:val="5"/>
      <w:numFmt w:val="decimal"/>
      <w:lvlText w:val="%1."/>
      <w:lvlJc w:val="left"/>
      <w:pPr>
        <w:ind w:left="927" w:hanging="360"/>
      </w:pPr>
      <w:rPr>
        <w:rFonts w:hint="default"/>
        <w:color w:val="auto"/>
      </w:rPr>
    </w:lvl>
    <w:lvl w:ilvl="1" w:tplc="FA4497DA">
      <w:start w:val="1"/>
      <w:numFmt w:val="lowerLetter"/>
      <w:lvlText w:val="%2."/>
      <w:lvlJc w:val="left"/>
      <w:pPr>
        <w:ind w:left="1259" w:hanging="357"/>
      </w:pPr>
      <w:rPr>
        <w:rFonts w:hint="default"/>
        <w:color w:val="auto"/>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4" w15:restartNumberingAfterBreak="0">
    <w:nsid w:val="54F512B4"/>
    <w:multiLevelType w:val="hybridMultilevel"/>
    <w:tmpl w:val="88081D4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5" w15:restartNumberingAfterBreak="0">
    <w:nsid w:val="55710B87"/>
    <w:multiLevelType w:val="hybridMultilevel"/>
    <w:tmpl w:val="C486E138"/>
    <w:lvl w:ilvl="0" w:tplc="1009000D">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56" w15:restartNumberingAfterBreak="0">
    <w:nsid w:val="558932D9"/>
    <w:multiLevelType w:val="hybridMultilevel"/>
    <w:tmpl w:val="3962CA08"/>
    <w:lvl w:ilvl="0" w:tplc="4BB0013A">
      <w:start w:val="1"/>
      <w:numFmt w:val="bullet"/>
      <w:lvlText w:val="£"/>
      <w:lvlJc w:val="left"/>
      <w:pPr>
        <w:ind w:left="720" w:hanging="360"/>
      </w:pPr>
      <w:rPr>
        <w:rFonts w:ascii="Wingdings 2" w:hAnsi="Wingdings 2" w:hint="default"/>
        <w:sz w:val="28"/>
        <w:szCs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7" w15:restartNumberingAfterBreak="0">
    <w:nsid w:val="55AD0542"/>
    <w:multiLevelType w:val="hybridMultilevel"/>
    <w:tmpl w:val="E062D0EA"/>
    <w:lvl w:ilvl="0" w:tplc="04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8" w15:restartNumberingAfterBreak="0">
    <w:nsid w:val="56ED0FB5"/>
    <w:multiLevelType w:val="hybridMultilevel"/>
    <w:tmpl w:val="AC301C86"/>
    <w:lvl w:ilvl="0" w:tplc="10090001">
      <w:start w:val="1"/>
      <w:numFmt w:val="bullet"/>
      <w:lvlText w:val=""/>
      <w:lvlJc w:val="left"/>
      <w:pPr>
        <w:ind w:left="720" w:hanging="360"/>
      </w:pPr>
      <w:rPr>
        <w:rFonts w:ascii="Symbol" w:hAnsi="Symbol" w:hint="default"/>
      </w:rPr>
    </w:lvl>
    <w:lvl w:ilvl="1" w:tplc="25C2F59A">
      <w:start w:val="1"/>
      <w:numFmt w:val="bullet"/>
      <w:lvlText w:val="o"/>
      <w:lvlJc w:val="left"/>
      <w:pPr>
        <w:ind w:left="1605" w:hanging="358"/>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9" w15:restartNumberingAfterBreak="0">
    <w:nsid w:val="56F422A3"/>
    <w:multiLevelType w:val="hybridMultilevel"/>
    <w:tmpl w:val="C5C2463C"/>
    <w:lvl w:ilvl="0" w:tplc="E9609E84">
      <w:start w:val="4"/>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0" w15:restartNumberingAfterBreak="0">
    <w:nsid w:val="585A3F3F"/>
    <w:multiLevelType w:val="hybridMultilevel"/>
    <w:tmpl w:val="4DFC2B40"/>
    <w:lvl w:ilvl="0" w:tplc="D34808FA">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1" w15:restartNumberingAfterBreak="0">
    <w:nsid w:val="587132D2"/>
    <w:multiLevelType w:val="hybridMultilevel"/>
    <w:tmpl w:val="3CFCE9D4"/>
    <w:lvl w:ilvl="0" w:tplc="00F2A274">
      <w:start w:val="1"/>
      <w:numFmt w:val="lowerLetter"/>
      <w:lvlText w:val="%1."/>
      <w:lvlJc w:val="left"/>
      <w:pPr>
        <w:ind w:left="927" w:hanging="360"/>
      </w:pPr>
      <w:rPr>
        <w:rFonts w:hint="default"/>
        <w:b w:val="0"/>
        <w:i w:val="0"/>
        <w:color w:val="000000" w:themeColor="text1"/>
        <w:sz w:val="28"/>
      </w:rPr>
    </w:lvl>
    <w:lvl w:ilvl="1" w:tplc="E7680ED4">
      <w:start w:val="1"/>
      <w:numFmt w:val="lowerLetter"/>
      <w:lvlText w:val="%2."/>
      <w:lvlJc w:val="left"/>
      <w:pPr>
        <w:ind w:left="1259" w:hanging="357"/>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2" w15:restartNumberingAfterBreak="0">
    <w:nsid w:val="596004C9"/>
    <w:multiLevelType w:val="multilevel"/>
    <w:tmpl w:val="F93ADBA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pStyle w:val="Heading4"/>
      <w:isLgl/>
      <w:lvlText w:val="%1.%2.%3."/>
      <w:lvlJc w:val="left"/>
      <w:pPr>
        <w:ind w:left="1222"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63" w15:restartNumberingAfterBreak="0">
    <w:nsid w:val="59652F60"/>
    <w:multiLevelType w:val="hybridMultilevel"/>
    <w:tmpl w:val="815C063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4" w15:restartNumberingAfterBreak="0">
    <w:nsid w:val="596E24E7"/>
    <w:multiLevelType w:val="hybridMultilevel"/>
    <w:tmpl w:val="DC2296AA"/>
    <w:lvl w:ilvl="0" w:tplc="5DF89162">
      <w:start w:val="1"/>
      <w:numFmt w:val="bullet"/>
      <w:pStyle w:val="ListwithBullets"/>
      <w:lvlText w:val=""/>
      <w:lvlJc w:val="left"/>
      <w:pPr>
        <w:ind w:left="1259" w:hanging="357"/>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165" w15:restartNumberingAfterBreak="0">
    <w:nsid w:val="59CC1D1C"/>
    <w:multiLevelType w:val="hybridMultilevel"/>
    <w:tmpl w:val="E92E1492"/>
    <w:lvl w:ilvl="0" w:tplc="C43E3A72">
      <w:start w:val="1"/>
      <w:numFmt w:val="bullet"/>
      <w:lvlText w:val=""/>
      <w:lvlJc w:val="left"/>
      <w:pPr>
        <w:ind w:left="1440" w:hanging="360"/>
      </w:pPr>
      <w:rPr>
        <w:rFonts w:ascii="Symbol" w:hAnsi="Symbol" w:hint="default"/>
      </w:rPr>
    </w:lvl>
    <w:lvl w:ilvl="1" w:tplc="B1F8208A">
      <w:start w:val="1"/>
      <w:numFmt w:val="bullet"/>
      <w:lvlText w:val="­"/>
      <w:lvlJc w:val="left"/>
      <w:pPr>
        <w:ind w:left="1945" w:hanging="357"/>
      </w:pPr>
      <w:rPr>
        <w:rFonts w:ascii="Courier New" w:hAnsi="Courier New" w:hint="default"/>
        <w:color w:val="auto"/>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6" w15:restartNumberingAfterBreak="0">
    <w:nsid w:val="5C961EDD"/>
    <w:multiLevelType w:val="hybridMultilevel"/>
    <w:tmpl w:val="649049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7" w15:restartNumberingAfterBreak="0">
    <w:nsid w:val="5CCF2FF1"/>
    <w:multiLevelType w:val="hybridMultilevel"/>
    <w:tmpl w:val="B7407FCA"/>
    <w:lvl w:ilvl="0" w:tplc="0409000F">
      <w:start w:val="1"/>
      <w:numFmt w:val="decimal"/>
      <w:lvlText w:val="%1."/>
      <w:lvlJc w:val="left"/>
      <w:pPr>
        <w:ind w:left="106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E58259A"/>
    <w:multiLevelType w:val="hybridMultilevel"/>
    <w:tmpl w:val="A31866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9" w15:restartNumberingAfterBreak="0">
    <w:nsid w:val="5E65210A"/>
    <w:multiLevelType w:val="hybridMultilevel"/>
    <w:tmpl w:val="703ADE8A"/>
    <w:lvl w:ilvl="0" w:tplc="D1C89F64">
      <w:start w:val="1"/>
      <w:numFmt w:val="lowerLetter"/>
      <w:lvlText w:val="%1."/>
      <w:lvlJc w:val="left"/>
      <w:pPr>
        <w:ind w:left="1247" w:hanging="345"/>
      </w:pPr>
      <w:rPr>
        <w:rFonts w:hint="default"/>
        <w:b w:val="0"/>
        <w:i w:val="0"/>
        <w:color w:val="000000" w:themeColor="text1"/>
        <w:sz w:val="28"/>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0" w15:restartNumberingAfterBreak="0">
    <w:nsid w:val="5E7F7EA5"/>
    <w:multiLevelType w:val="multilevel"/>
    <w:tmpl w:val="17E288A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1" w15:restartNumberingAfterBreak="0">
    <w:nsid w:val="5EC62064"/>
    <w:multiLevelType w:val="hybridMultilevel"/>
    <w:tmpl w:val="70689E1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2" w15:restartNumberingAfterBreak="0">
    <w:nsid w:val="5FB44578"/>
    <w:multiLevelType w:val="hybridMultilevel"/>
    <w:tmpl w:val="87041A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3" w15:restartNumberingAfterBreak="0">
    <w:nsid w:val="60B12515"/>
    <w:multiLevelType w:val="hybridMultilevel"/>
    <w:tmpl w:val="B08A4346"/>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174" w15:restartNumberingAfterBreak="0">
    <w:nsid w:val="61942CE9"/>
    <w:multiLevelType w:val="hybridMultilevel"/>
    <w:tmpl w:val="664AC49C"/>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2E653D3"/>
    <w:multiLevelType w:val="hybridMultilevel"/>
    <w:tmpl w:val="0562E402"/>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6" w15:restartNumberingAfterBreak="0">
    <w:nsid w:val="636D1CF4"/>
    <w:multiLevelType w:val="hybridMultilevel"/>
    <w:tmpl w:val="89A86F56"/>
    <w:lvl w:ilvl="0" w:tplc="D9A072D4">
      <w:start w:val="1"/>
      <w:numFmt w:val="decimal"/>
      <w:lvlText w:val="%1."/>
      <w:lvlJc w:val="left"/>
      <w:pPr>
        <w:ind w:left="924"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44208DC"/>
    <w:multiLevelType w:val="hybridMultilevel"/>
    <w:tmpl w:val="3266F0FE"/>
    <w:lvl w:ilvl="0" w:tplc="0409000F">
      <w:start w:val="1"/>
      <w:numFmt w:val="decimal"/>
      <w:lvlText w:val="%1."/>
      <w:lvlJc w:val="left"/>
      <w:pPr>
        <w:ind w:left="720" w:hanging="360"/>
      </w:pPr>
    </w:lvl>
    <w:lvl w:ilvl="1" w:tplc="1009000D">
      <w:start w:val="1"/>
      <w:numFmt w:val="bullet"/>
      <w:lvlText w:val=""/>
      <w:lvlJc w:val="left"/>
      <w:pPr>
        <w:ind w:left="1440" w:hanging="360"/>
      </w:pPr>
      <w:rPr>
        <w:rFonts w:ascii="Wingdings" w:hAnsi="Wingding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8" w15:restartNumberingAfterBreak="0">
    <w:nsid w:val="65606602"/>
    <w:multiLevelType w:val="hybridMultilevel"/>
    <w:tmpl w:val="3A505E92"/>
    <w:lvl w:ilvl="0" w:tplc="1009000F">
      <w:start w:val="1"/>
      <w:numFmt w:val="decimal"/>
      <w:lvlText w:val="%1."/>
      <w:lvlJc w:val="left"/>
      <w:pPr>
        <w:ind w:left="720" w:hanging="360"/>
      </w:pPr>
    </w:lvl>
    <w:lvl w:ilvl="1" w:tplc="00F2A274">
      <w:start w:val="1"/>
      <w:numFmt w:val="lowerLetter"/>
      <w:lvlText w:val="%2."/>
      <w:lvlJc w:val="left"/>
      <w:pPr>
        <w:ind w:left="1262" w:hanging="360"/>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9" w15:restartNumberingAfterBreak="0">
    <w:nsid w:val="65B17CA1"/>
    <w:multiLevelType w:val="hybridMultilevel"/>
    <w:tmpl w:val="DA58129C"/>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0" w15:restartNumberingAfterBreak="0">
    <w:nsid w:val="664A0454"/>
    <w:multiLevelType w:val="hybridMultilevel"/>
    <w:tmpl w:val="B8C4EAC8"/>
    <w:lvl w:ilvl="0" w:tplc="04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1" w15:restartNumberingAfterBreak="0">
    <w:nsid w:val="66F5193E"/>
    <w:multiLevelType w:val="multilevel"/>
    <w:tmpl w:val="97BA211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2" w15:restartNumberingAfterBreak="0">
    <w:nsid w:val="6754541E"/>
    <w:multiLevelType w:val="hybridMultilevel"/>
    <w:tmpl w:val="8C74DD2A"/>
    <w:lvl w:ilvl="0" w:tplc="808CE3AA">
      <w:start w:val="6"/>
      <w:numFmt w:val="decimal"/>
      <w:lvlText w:val="%1."/>
      <w:lvlJc w:val="left"/>
      <w:pPr>
        <w:ind w:left="927" w:hanging="360"/>
      </w:pPr>
      <w:rPr>
        <w:rFonts w:hint="default"/>
        <w:color w:val="auto"/>
      </w:rPr>
    </w:lvl>
    <w:lvl w:ilvl="1" w:tplc="10090019">
      <w:start w:val="1"/>
      <w:numFmt w:val="lowerLetter"/>
      <w:lvlText w:val="%2."/>
      <w:lvlJc w:val="left"/>
      <w:pPr>
        <w:ind w:left="-1562" w:hanging="360"/>
      </w:pPr>
    </w:lvl>
    <w:lvl w:ilvl="2" w:tplc="1009001B">
      <w:start w:val="1"/>
      <w:numFmt w:val="lowerRoman"/>
      <w:lvlText w:val="%3."/>
      <w:lvlJc w:val="right"/>
      <w:pPr>
        <w:ind w:left="-842" w:hanging="180"/>
      </w:pPr>
    </w:lvl>
    <w:lvl w:ilvl="3" w:tplc="1009000F" w:tentative="1">
      <w:start w:val="1"/>
      <w:numFmt w:val="decimal"/>
      <w:lvlText w:val="%4."/>
      <w:lvlJc w:val="left"/>
      <w:pPr>
        <w:ind w:left="-122" w:hanging="360"/>
      </w:pPr>
    </w:lvl>
    <w:lvl w:ilvl="4" w:tplc="10090019" w:tentative="1">
      <w:start w:val="1"/>
      <w:numFmt w:val="lowerLetter"/>
      <w:lvlText w:val="%5."/>
      <w:lvlJc w:val="left"/>
      <w:pPr>
        <w:ind w:left="598" w:hanging="360"/>
      </w:pPr>
    </w:lvl>
    <w:lvl w:ilvl="5" w:tplc="1009001B" w:tentative="1">
      <w:start w:val="1"/>
      <w:numFmt w:val="lowerRoman"/>
      <w:lvlText w:val="%6."/>
      <w:lvlJc w:val="right"/>
      <w:pPr>
        <w:ind w:left="1318" w:hanging="180"/>
      </w:pPr>
    </w:lvl>
    <w:lvl w:ilvl="6" w:tplc="1009000F" w:tentative="1">
      <w:start w:val="1"/>
      <w:numFmt w:val="decimal"/>
      <w:lvlText w:val="%7."/>
      <w:lvlJc w:val="left"/>
      <w:pPr>
        <w:ind w:left="2038" w:hanging="360"/>
      </w:pPr>
    </w:lvl>
    <w:lvl w:ilvl="7" w:tplc="10090019" w:tentative="1">
      <w:start w:val="1"/>
      <w:numFmt w:val="lowerLetter"/>
      <w:lvlText w:val="%8."/>
      <w:lvlJc w:val="left"/>
      <w:pPr>
        <w:ind w:left="2758" w:hanging="360"/>
      </w:pPr>
    </w:lvl>
    <w:lvl w:ilvl="8" w:tplc="1009001B" w:tentative="1">
      <w:start w:val="1"/>
      <w:numFmt w:val="lowerRoman"/>
      <w:lvlText w:val="%9."/>
      <w:lvlJc w:val="right"/>
      <w:pPr>
        <w:ind w:left="3478" w:hanging="180"/>
      </w:pPr>
    </w:lvl>
  </w:abstractNum>
  <w:abstractNum w:abstractNumId="183" w15:restartNumberingAfterBreak="0">
    <w:nsid w:val="693727DB"/>
    <w:multiLevelType w:val="hybridMultilevel"/>
    <w:tmpl w:val="51DCC9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4" w15:restartNumberingAfterBreak="0">
    <w:nsid w:val="69937108"/>
    <w:multiLevelType w:val="hybridMultilevel"/>
    <w:tmpl w:val="255A65E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5" w15:restartNumberingAfterBreak="0">
    <w:nsid w:val="69EB36CE"/>
    <w:multiLevelType w:val="hybridMultilevel"/>
    <w:tmpl w:val="02D4BF2A"/>
    <w:lvl w:ilvl="0" w:tplc="0409000F">
      <w:start w:val="1"/>
      <w:numFmt w:val="decimal"/>
      <w:lvlText w:val="%1."/>
      <w:lvlJc w:val="left"/>
      <w:pPr>
        <w:ind w:left="720" w:hanging="360"/>
      </w:pPr>
    </w:lvl>
    <w:lvl w:ilvl="1" w:tplc="10090019">
      <w:start w:val="1"/>
      <w:numFmt w:val="lowerLetter"/>
      <w:lvlText w:val="%2."/>
      <w:lvlJc w:val="left"/>
      <w:pPr>
        <w:ind w:left="1440" w:hanging="360"/>
      </w:pPr>
    </w:lvl>
    <w:lvl w:ilvl="2" w:tplc="1009000D">
      <w:start w:val="1"/>
      <w:numFmt w:val="bullet"/>
      <w:lvlText w:val=""/>
      <w:lvlJc w:val="left"/>
      <w:pPr>
        <w:ind w:left="2160" w:hanging="180"/>
      </w:pPr>
      <w:rPr>
        <w:rFonts w:ascii="Wingdings" w:hAnsi="Wingding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6" w15:restartNumberingAfterBreak="0">
    <w:nsid w:val="6A5A425A"/>
    <w:multiLevelType w:val="hybridMultilevel"/>
    <w:tmpl w:val="47B8C9A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0D">
      <w:start w:val="1"/>
      <w:numFmt w:val="bullet"/>
      <w:lvlText w:val=""/>
      <w:lvlJc w:val="left"/>
      <w:pPr>
        <w:ind w:left="2160" w:hanging="180"/>
      </w:pPr>
      <w:rPr>
        <w:rFonts w:ascii="Wingdings" w:hAnsi="Wingding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7" w15:restartNumberingAfterBreak="0">
    <w:nsid w:val="6A8D7194"/>
    <w:multiLevelType w:val="hybridMultilevel"/>
    <w:tmpl w:val="290619CE"/>
    <w:lvl w:ilvl="0" w:tplc="30BCEDCE">
      <w:start w:val="1"/>
      <w:numFmt w:val="decimal"/>
      <w:lvlText w:val="%1."/>
      <w:lvlJc w:val="left"/>
      <w:pPr>
        <w:ind w:left="927" w:hanging="360"/>
      </w:pPr>
      <w:rPr>
        <w:rFonts w:hint="default"/>
        <w:b w:val="0"/>
        <w:i w:val="0"/>
        <w:color w:val="000000" w:themeColor="text1"/>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8" w15:restartNumberingAfterBreak="0">
    <w:nsid w:val="6AA0439B"/>
    <w:multiLevelType w:val="hybridMultilevel"/>
    <w:tmpl w:val="D34474EA"/>
    <w:lvl w:ilvl="0" w:tplc="B59CC7E2">
      <w:start w:val="4"/>
      <w:numFmt w:val="decimal"/>
      <w:lvlText w:val="%1."/>
      <w:lvlJc w:val="left"/>
      <w:pPr>
        <w:ind w:left="927" w:hanging="360"/>
      </w:pPr>
      <w:rPr>
        <w:rFonts w:hint="default"/>
        <w:b w:val="0"/>
        <w:i w:val="0"/>
        <w:color w:val="000000" w:themeColor="text1"/>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9" w15:restartNumberingAfterBreak="0">
    <w:nsid w:val="6B4E52CA"/>
    <w:multiLevelType w:val="hybridMultilevel"/>
    <w:tmpl w:val="97B8FB5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0" w15:restartNumberingAfterBreak="0">
    <w:nsid w:val="6B4E6649"/>
    <w:multiLevelType w:val="hybridMultilevel"/>
    <w:tmpl w:val="977638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1" w15:restartNumberingAfterBreak="0">
    <w:nsid w:val="6B6B316B"/>
    <w:multiLevelType w:val="hybridMultilevel"/>
    <w:tmpl w:val="3CACF298"/>
    <w:lvl w:ilvl="0" w:tplc="88326734">
      <w:start w:val="1"/>
      <w:numFmt w:val="bullet"/>
      <w:lvlText w:val=""/>
      <w:lvlJc w:val="left"/>
      <w:pPr>
        <w:ind w:left="1259" w:hanging="357"/>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192" w15:restartNumberingAfterBreak="0">
    <w:nsid w:val="6C332805"/>
    <w:multiLevelType w:val="hybridMultilevel"/>
    <w:tmpl w:val="FF7E3A9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3" w15:restartNumberingAfterBreak="0">
    <w:nsid w:val="6CC45A1F"/>
    <w:multiLevelType w:val="hybridMultilevel"/>
    <w:tmpl w:val="193C6CC0"/>
    <w:lvl w:ilvl="0" w:tplc="E266172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CFD7ECF"/>
    <w:multiLevelType w:val="hybridMultilevel"/>
    <w:tmpl w:val="44445332"/>
    <w:lvl w:ilvl="0" w:tplc="0409000F">
      <w:start w:val="1"/>
      <w:numFmt w:val="decimal"/>
      <w:lvlText w:val="%1."/>
      <w:lvlJc w:val="left"/>
      <w:pPr>
        <w:ind w:left="720" w:hanging="360"/>
      </w:pPr>
    </w:lvl>
    <w:lvl w:ilvl="1" w:tplc="1009000D">
      <w:start w:val="1"/>
      <w:numFmt w:val="bullet"/>
      <w:lvlText w:val=""/>
      <w:lvlJc w:val="left"/>
      <w:pPr>
        <w:ind w:left="1440" w:hanging="360"/>
      </w:pPr>
      <w:rPr>
        <w:rFonts w:ascii="Wingdings" w:hAnsi="Wingding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5" w15:restartNumberingAfterBreak="0">
    <w:nsid w:val="6D3306AB"/>
    <w:multiLevelType w:val="hybridMultilevel"/>
    <w:tmpl w:val="6FE4E282"/>
    <w:lvl w:ilvl="0" w:tplc="1009000F">
      <w:start w:val="1"/>
      <w:numFmt w:val="decimal"/>
      <w:lvlText w:val="%1."/>
      <w:lvlJc w:val="left"/>
      <w:pPr>
        <w:ind w:left="4613" w:hanging="360"/>
      </w:pPr>
    </w:lvl>
    <w:lvl w:ilvl="1" w:tplc="DDEA1CCE">
      <w:start w:val="1"/>
      <w:numFmt w:val="lowerLetter"/>
      <w:lvlText w:val="%2."/>
      <w:lvlJc w:val="left"/>
      <w:pPr>
        <w:ind w:left="1247" w:hanging="345"/>
      </w:pPr>
      <w:rPr>
        <w:rFonts w:hint="default"/>
        <w:b w:val="0"/>
        <w:i w:val="0"/>
        <w:color w:val="000000" w:themeColor="text1"/>
        <w:sz w:val="28"/>
      </w:rPr>
    </w:lvl>
    <w:lvl w:ilvl="2" w:tplc="1009001B">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196" w15:restartNumberingAfterBreak="0">
    <w:nsid w:val="6D521EEA"/>
    <w:multiLevelType w:val="hybridMultilevel"/>
    <w:tmpl w:val="21A4F2E6"/>
    <w:lvl w:ilvl="0" w:tplc="0B5E681E">
      <w:start w:val="1"/>
      <w:numFmt w:val="decimal"/>
      <w:pStyle w:val="ListwithNumbers"/>
      <w:lvlText w:val="%1."/>
      <w:lvlJc w:val="left"/>
      <w:pPr>
        <w:ind w:left="1069" w:hanging="360"/>
      </w:pPr>
      <w:rPr>
        <w:rFonts w:ascii="Calibri (Body)" w:hAnsi="Calibri (Body)" w:hint="default"/>
        <w:b w:val="0"/>
        <w:i w:val="0"/>
        <w:color w:val="000000" w:themeColor="text1"/>
        <w:sz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7" w15:restartNumberingAfterBreak="0">
    <w:nsid w:val="6D756C63"/>
    <w:multiLevelType w:val="hybridMultilevel"/>
    <w:tmpl w:val="CE0C170E"/>
    <w:lvl w:ilvl="0" w:tplc="1F265150">
      <w:start w:val="3"/>
      <w:numFmt w:val="decimal"/>
      <w:lvlText w:val="%1."/>
      <w:lvlJc w:val="left"/>
      <w:pPr>
        <w:ind w:left="927"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8" w15:restartNumberingAfterBreak="0">
    <w:nsid w:val="6D774CBE"/>
    <w:multiLevelType w:val="multilevel"/>
    <w:tmpl w:val="1C88F44A"/>
    <w:lvl w:ilvl="0">
      <w:start w:val="1"/>
      <w:numFmt w:val="decimal"/>
      <w:lvlText w:val="%1."/>
      <w:lvlJc w:val="left"/>
      <w:pPr>
        <w:ind w:left="1211" w:hanging="360"/>
      </w:pPr>
    </w:lvl>
    <w:lvl w:ilvl="1">
      <w:start w:val="1"/>
      <w:numFmt w:val="decimal"/>
      <w:isLgl/>
      <w:lvlText w:val="%1.%2."/>
      <w:lvlJc w:val="left"/>
      <w:pPr>
        <w:ind w:left="1571" w:hanging="720"/>
      </w:pPr>
      <w:rPr>
        <w:rFonts w:hint="default"/>
      </w:rPr>
    </w:lvl>
    <w:lvl w:ilvl="2">
      <w:start w:val="4"/>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99" w15:restartNumberingAfterBreak="0">
    <w:nsid w:val="6D9E1FDB"/>
    <w:multiLevelType w:val="hybridMultilevel"/>
    <w:tmpl w:val="BB040A10"/>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0" w15:restartNumberingAfterBreak="0">
    <w:nsid w:val="6E4A5B3A"/>
    <w:multiLevelType w:val="hybridMultilevel"/>
    <w:tmpl w:val="0E5EAB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1" w15:restartNumberingAfterBreak="0">
    <w:nsid w:val="6F112054"/>
    <w:multiLevelType w:val="hybridMultilevel"/>
    <w:tmpl w:val="D938D242"/>
    <w:lvl w:ilvl="0" w:tplc="5B88D326">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2" w15:restartNumberingAfterBreak="0">
    <w:nsid w:val="70680996"/>
    <w:multiLevelType w:val="hybridMultilevel"/>
    <w:tmpl w:val="977638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3" w15:restartNumberingAfterBreak="0">
    <w:nsid w:val="70D57258"/>
    <w:multiLevelType w:val="hybridMultilevel"/>
    <w:tmpl w:val="D882845A"/>
    <w:lvl w:ilvl="0" w:tplc="E266172A">
      <w:start w:val="1"/>
      <w:numFmt w:val="decimal"/>
      <w:lvlText w:val="%1."/>
      <w:lvlJc w:val="left"/>
      <w:pPr>
        <w:ind w:left="720" w:hanging="360"/>
      </w:pPr>
      <w:rPr>
        <w:color w:val="auto"/>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4" w15:restartNumberingAfterBreak="0">
    <w:nsid w:val="70D851D9"/>
    <w:multiLevelType w:val="hybridMultilevel"/>
    <w:tmpl w:val="87FAF95C"/>
    <w:lvl w:ilvl="0" w:tplc="1009000F">
      <w:start w:val="1"/>
      <w:numFmt w:val="decimal"/>
      <w:lvlText w:val="%1."/>
      <w:lvlJc w:val="left"/>
      <w:pPr>
        <w:tabs>
          <w:tab w:val="num" w:pos="851"/>
        </w:tabs>
        <w:ind w:left="851" w:hanging="491"/>
      </w:pPr>
      <w:rPr>
        <w:rFonts w:hint="default"/>
      </w:rPr>
    </w:lvl>
    <w:lvl w:ilvl="1" w:tplc="45B0E0A4">
      <w:start w:val="1"/>
      <w:numFmt w:val="lowerLetter"/>
      <w:lvlText w:val="%2."/>
      <w:lvlJc w:val="left"/>
      <w:pPr>
        <w:ind w:left="1259" w:hanging="357"/>
      </w:pPr>
      <w:rPr>
        <w:rFonts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22D0B1A"/>
    <w:multiLevelType w:val="hybridMultilevel"/>
    <w:tmpl w:val="51A48DAA"/>
    <w:lvl w:ilvl="0" w:tplc="04090001">
      <w:start w:val="1"/>
      <w:numFmt w:val="bullet"/>
      <w:lvlText w:val=""/>
      <w:lvlJc w:val="left"/>
      <w:pPr>
        <w:ind w:left="927"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6" w15:restartNumberingAfterBreak="0">
    <w:nsid w:val="72AE5E4F"/>
    <w:multiLevelType w:val="multilevel"/>
    <w:tmpl w:val="A23C5E32"/>
    <w:lvl w:ilvl="0">
      <w:start w:val="1"/>
      <w:numFmt w:val="decimal"/>
      <w:lvlText w:val="%1."/>
      <w:lvlJc w:val="left"/>
      <w:pPr>
        <w:ind w:left="720" w:hanging="360"/>
      </w:pPr>
    </w:lvl>
    <w:lvl w:ilvl="1">
      <w:start w:val="2"/>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32"/>
      </w:rPr>
    </w:lvl>
    <w:lvl w:ilvl="3">
      <w:start w:val="1"/>
      <w:numFmt w:val="decimal"/>
      <w:isLgl/>
      <w:lvlText w:val="%1.%2.%3.%4."/>
      <w:lvlJc w:val="left"/>
      <w:pPr>
        <w:ind w:left="1865" w:hanging="144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880" w:hanging="2520"/>
      </w:pPr>
      <w:rPr>
        <w:rFonts w:hint="default"/>
        <w:sz w:val="32"/>
      </w:rPr>
    </w:lvl>
    <w:lvl w:ilvl="8">
      <w:start w:val="1"/>
      <w:numFmt w:val="decimal"/>
      <w:isLgl/>
      <w:lvlText w:val="%1.%2.%3.%4.%5.%6.%7.%8.%9."/>
      <w:lvlJc w:val="left"/>
      <w:pPr>
        <w:ind w:left="2880" w:hanging="2520"/>
      </w:pPr>
      <w:rPr>
        <w:rFonts w:hint="default"/>
        <w:sz w:val="32"/>
      </w:rPr>
    </w:lvl>
  </w:abstractNum>
  <w:abstractNum w:abstractNumId="207" w15:restartNumberingAfterBreak="0">
    <w:nsid w:val="72B56707"/>
    <w:multiLevelType w:val="multilevel"/>
    <w:tmpl w:val="64D239C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8" w15:restartNumberingAfterBreak="0">
    <w:nsid w:val="73427E98"/>
    <w:multiLevelType w:val="hybridMultilevel"/>
    <w:tmpl w:val="A8F2CDAA"/>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9" w15:restartNumberingAfterBreak="0">
    <w:nsid w:val="736B1579"/>
    <w:multiLevelType w:val="hybridMultilevel"/>
    <w:tmpl w:val="63FC5AEC"/>
    <w:lvl w:ilvl="0" w:tplc="1009000F">
      <w:start w:val="1"/>
      <w:numFmt w:val="decimal"/>
      <w:lvlText w:val="%1."/>
      <w:lvlJc w:val="left"/>
      <w:pPr>
        <w:ind w:left="4613" w:hanging="360"/>
      </w:pPr>
    </w:lvl>
    <w:lvl w:ilvl="1" w:tplc="828A87A6">
      <w:start w:val="7"/>
      <w:numFmt w:val="decimal"/>
      <w:lvlText w:val="%2."/>
      <w:lvlJc w:val="left"/>
      <w:pPr>
        <w:ind w:left="927" w:hanging="360"/>
      </w:pPr>
      <w:rPr>
        <w:rFonts w:hint="default"/>
        <w:b w:val="0"/>
        <w:i w:val="0"/>
        <w:color w:val="000000" w:themeColor="text1"/>
        <w:sz w:val="28"/>
      </w:rPr>
    </w:lvl>
    <w:lvl w:ilvl="2" w:tplc="1009001B">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210" w15:restartNumberingAfterBreak="0">
    <w:nsid w:val="74621720"/>
    <w:multiLevelType w:val="hybridMultilevel"/>
    <w:tmpl w:val="D77A1DC8"/>
    <w:lvl w:ilvl="0" w:tplc="04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1" w15:restartNumberingAfterBreak="0">
    <w:nsid w:val="74BE6FA4"/>
    <w:multiLevelType w:val="hybridMultilevel"/>
    <w:tmpl w:val="DC6CD20A"/>
    <w:lvl w:ilvl="0" w:tplc="1009000F">
      <w:start w:val="1"/>
      <w:numFmt w:val="decimal"/>
      <w:lvlText w:val="%1."/>
      <w:lvlJc w:val="left"/>
      <w:pPr>
        <w:tabs>
          <w:tab w:val="num" w:pos="851"/>
        </w:tabs>
        <w:ind w:left="851" w:hanging="491"/>
      </w:pPr>
      <w:rPr>
        <w:rFonts w:hint="default"/>
      </w:rPr>
    </w:lvl>
    <w:lvl w:ilvl="1" w:tplc="0B0C247A">
      <w:start w:val="1"/>
      <w:numFmt w:val="lowerLetter"/>
      <w:lvlText w:val="%2."/>
      <w:lvlJc w:val="left"/>
      <w:pPr>
        <w:ind w:left="1259" w:hanging="357"/>
      </w:pPr>
      <w:rPr>
        <w:rFonts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5522F3F"/>
    <w:multiLevelType w:val="hybridMultilevel"/>
    <w:tmpl w:val="A2ECBF40"/>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570125E"/>
    <w:multiLevelType w:val="hybridMultilevel"/>
    <w:tmpl w:val="B972E0AE"/>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4" w15:restartNumberingAfterBreak="0">
    <w:nsid w:val="76A90B9F"/>
    <w:multiLevelType w:val="hybridMultilevel"/>
    <w:tmpl w:val="FB14F4D6"/>
    <w:lvl w:ilvl="0" w:tplc="9A1EF692">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5" w15:restartNumberingAfterBreak="0">
    <w:nsid w:val="777C28C0"/>
    <w:multiLevelType w:val="hybridMultilevel"/>
    <w:tmpl w:val="35E61C8A"/>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6" w15:restartNumberingAfterBreak="0">
    <w:nsid w:val="782B54FF"/>
    <w:multiLevelType w:val="hybridMultilevel"/>
    <w:tmpl w:val="0A629FB8"/>
    <w:lvl w:ilvl="0" w:tplc="1009000F">
      <w:start w:val="1"/>
      <w:numFmt w:val="decimal"/>
      <w:lvlText w:val="%1."/>
      <w:lvlJc w:val="left"/>
      <w:pPr>
        <w:ind w:left="720" w:hanging="360"/>
      </w:pPr>
    </w:lvl>
    <w:lvl w:ilvl="1" w:tplc="00F2A274">
      <w:start w:val="1"/>
      <w:numFmt w:val="lowerLetter"/>
      <w:lvlText w:val="%2."/>
      <w:lvlJc w:val="left"/>
      <w:pPr>
        <w:ind w:left="1262" w:hanging="360"/>
      </w:pPr>
      <w:rPr>
        <w:rFonts w:hint="default"/>
        <w:b w:val="0"/>
        <w:i w:val="0"/>
        <w:color w:val="000000" w:themeColor="text1"/>
        <w:sz w:val="28"/>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7" w15:restartNumberingAfterBreak="0">
    <w:nsid w:val="78872766"/>
    <w:multiLevelType w:val="hybridMultilevel"/>
    <w:tmpl w:val="01B4A980"/>
    <w:lvl w:ilvl="0" w:tplc="1009000F">
      <w:start w:val="1"/>
      <w:numFmt w:val="decimal"/>
      <w:lvlText w:val="%1."/>
      <w:lvlJc w:val="left"/>
      <w:pPr>
        <w:ind w:left="36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8" w15:restartNumberingAfterBreak="0">
    <w:nsid w:val="7A266160"/>
    <w:multiLevelType w:val="hybridMultilevel"/>
    <w:tmpl w:val="C32CEA16"/>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9" w15:restartNumberingAfterBreak="0">
    <w:nsid w:val="7A8646E8"/>
    <w:multiLevelType w:val="hybridMultilevel"/>
    <w:tmpl w:val="DB946612"/>
    <w:lvl w:ilvl="0" w:tplc="1009000F">
      <w:start w:val="1"/>
      <w:numFmt w:val="decimal"/>
      <w:lvlText w:val="%1."/>
      <w:lvlJc w:val="left"/>
      <w:pPr>
        <w:tabs>
          <w:tab w:val="num" w:pos="851"/>
        </w:tabs>
        <w:ind w:left="851" w:hanging="491"/>
      </w:pPr>
      <w:rPr>
        <w:rFonts w:hint="default"/>
      </w:rPr>
    </w:lvl>
    <w:lvl w:ilvl="1" w:tplc="10090003">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A8816B0"/>
    <w:multiLevelType w:val="hybridMultilevel"/>
    <w:tmpl w:val="2660B7E8"/>
    <w:lvl w:ilvl="0" w:tplc="FFE8F0B6">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1" w15:restartNumberingAfterBreak="0">
    <w:nsid w:val="7B1B0B19"/>
    <w:multiLevelType w:val="hybridMultilevel"/>
    <w:tmpl w:val="FD74ED3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2" w15:restartNumberingAfterBreak="0">
    <w:nsid w:val="7C366B9B"/>
    <w:multiLevelType w:val="hybridMultilevel"/>
    <w:tmpl w:val="BDB6A99A"/>
    <w:lvl w:ilvl="0" w:tplc="F2A079D2">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3" w15:restartNumberingAfterBreak="0">
    <w:nsid w:val="7C5054CE"/>
    <w:multiLevelType w:val="hybridMultilevel"/>
    <w:tmpl w:val="6804E5E4"/>
    <w:lvl w:ilvl="0" w:tplc="04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4" w15:restartNumberingAfterBreak="0">
    <w:nsid w:val="7D17303F"/>
    <w:multiLevelType w:val="hybridMultilevel"/>
    <w:tmpl w:val="26AE33E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5" w15:restartNumberingAfterBreak="0">
    <w:nsid w:val="7D917231"/>
    <w:multiLevelType w:val="hybridMultilevel"/>
    <w:tmpl w:val="184A34BA"/>
    <w:lvl w:ilvl="0" w:tplc="1F265150">
      <w:start w:val="3"/>
      <w:numFmt w:val="decimal"/>
      <w:lvlText w:val="%1."/>
      <w:lvlJc w:val="left"/>
      <w:pPr>
        <w:ind w:left="927" w:hanging="360"/>
      </w:pPr>
      <w:rPr>
        <w:rFonts w:hint="default"/>
        <w:b w:val="0"/>
        <w:i w:val="0"/>
        <w:color w:val="000000" w:themeColor="text1"/>
        <w:sz w:val="28"/>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6" w15:restartNumberingAfterBreak="0">
    <w:nsid w:val="7D920AC6"/>
    <w:multiLevelType w:val="hybridMultilevel"/>
    <w:tmpl w:val="F120E3D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227" w15:restartNumberingAfterBreak="0">
    <w:nsid w:val="7E317A29"/>
    <w:multiLevelType w:val="hybridMultilevel"/>
    <w:tmpl w:val="7012C75C"/>
    <w:lvl w:ilvl="0" w:tplc="E9923394">
      <w:start w:val="1"/>
      <w:numFmt w:val="bullet"/>
      <w:lvlText w:val="o"/>
      <w:lvlJc w:val="left"/>
      <w:pPr>
        <w:ind w:left="1605" w:hanging="358"/>
      </w:pPr>
      <w:rPr>
        <w:rFonts w:ascii="Courier New" w:hAnsi="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8" w15:restartNumberingAfterBreak="0">
    <w:nsid w:val="7E606F01"/>
    <w:multiLevelType w:val="hybridMultilevel"/>
    <w:tmpl w:val="02D4BF2A"/>
    <w:lvl w:ilvl="0" w:tplc="0409000F">
      <w:start w:val="1"/>
      <w:numFmt w:val="decimal"/>
      <w:lvlText w:val="%1."/>
      <w:lvlJc w:val="left"/>
      <w:pPr>
        <w:ind w:left="720" w:hanging="360"/>
      </w:pPr>
    </w:lvl>
    <w:lvl w:ilvl="1" w:tplc="10090019">
      <w:start w:val="1"/>
      <w:numFmt w:val="lowerLetter"/>
      <w:lvlText w:val="%2."/>
      <w:lvlJc w:val="left"/>
      <w:pPr>
        <w:ind w:left="1440" w:hanging="360"/>
      </w:pPr>
    </w:lvl>
    <w:lvl w:ilvl="2" w:tplc="1009000D">
      <w:start w:val="1"/>
      <w:numFmt w:val="bullet"/>
      <w:lvlText w:val=""/>
      <w:lvlJc w:val="left"/>
      <w:pPr>
        <w:ind w:left="1739" w:hanging="180"/>
      </w:pPr>
      <w:rPr>
        <w:rFonts w:ascii="Wingdings" w:hAnsi="Wingding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9" w15:restartNumberingAfterBreak="0">
    <w:nsid w:val="7E7F2DD9"/>
    <w:multiLevelType w:val="hybridMultilevel"/>
    <w:tmpl w:val="3C922EBC"/>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0" w15:restartNumberingAfterBreak="0">
    <w:nsid w:val="7F437F8B"/>
    <w:multiLevelType w:val="hybridMultilevel"/>
    <w:tmpl w:val="A798DFE0"/>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1" w15:restartNumberingAfterBreak="0">
    <w:nsid w:val="7FEF3835"/>
    <w:multiLevelType w:val="hybridMultilevel"/>
    <w:tmpl w:val="F502CF40"/>
    <w:lvl w:ilvl="0" w:tplc="5A9CA7E2">
      <w:start w:val="1"/>
      <w:numFmt w:val="decimal"/>
      <w:lvlText w:val="%1."/>
      <w:lvlJc w:val="left"/>
      <w:pPr>
        <w:ind w:left="927" w:hanging="360"/>
      </w:pPr>
      <w:rPr>
        <w:rFonts w:ascii="Calibri (Body)" w:hAnsi="Calibri (Body)" w:hint="default"/>
        <w:b w:val="0"/>
        <w:i w:val="0"/>
        <w:color w:val="000000" w:themeColor="text1"/>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3"/>
  </w:num>
  <w:num w:numId="3">
    <w:abstractNumId w:val="149"/>
  </w:num>
  <w:num w:numId="4">
    <w:abstractNumId w:val="219"/>
  </w:num>
  <w:num w:numId="5">
    <w:abstractNumId w:val="148"/>
  </w:num>
  <w:num w:numId="6">
    <w:abstractNumId w:val="58"/>
  </w:num>
  <w:num w:numId="7">
    <w:abstractNumId w:val="116"/>
  </w:num>
  <w:num w:numId="8">
    <w:abstractNumId w:val="46"/>
  </w:num>
  <w:num w:numId="9">
    <w:abstractNumId w:val="120"/>
  </w:num>
  <w:num w:numId="10">
    <w:abstractNumId w:val="135"/>
  </w:num>
  <w:num w:numId="11">
    <w:abstractNumId w:val="70"/>
  </w:num>
  <w:num w:numId="12">
    <w:abstractNumId w:val="122"/>
  </w:num>
  <w:num w:numId="13">
    <w:abstractNumId w:val="30"/>
  </w:num>
  <w:num w:numId="14">
    <w:abstractNumId w:val="24"/>
  </w:num>
  <w:num w:numId="15">
    <w:abstractNumId w:val="37"/>
  </w:num>
  <w:num w:numId="16">
    <w:abstractNumId w:val="88"/>
  </w:num>
  <w:num w:numId="17">
    <w:abstractNumId w:val="129"/>
  </w:num>
  <w:num w:numId="18">
    <w:abstractNumId w:val="95"/>
  </w:num>
  <w:num w:numId="19">
    <w:abstractNumId w:val="115"/>
  </w:num>
  <w:num w:numId="20">
    <w:abstractNumId w:val="118"/>
  </w:num>
  <w:num w:numId="21">
    <w:abstractNumId w:val="114"/>
  </w:num>
  <w:num w:numId="22">
    <w:abstractNumId w:val="79"/>
  </w:num>
  <w:num w:numId="23">
    <w:abstractNumId w:val="50"/>
  </w:num>
  <w:num w:numId="24">
    <w:abstractNumId w:val="108"/>
  </w:num>
  <w:num w:numId="25">
    <w:abstractNumId w:val="203"/>
  </w:num>
  <w:num w:numId="26">
    <w:abstractNumId w:val="2"/>
  </w:num>
  <w:num w:numId="27">
    <w:abstractNumId w:val="224"/>
  </w:num>
  <w:num w:numId="28">
    <w:abstractNumId w:val="121"/>
  </w:num>
  <w:num w:numId="29">
    <w:abstractNumId w:val="156"/>
  </w:num>
  <w:num w:numId="30">
    <w:abstractNumId w:val="60"/>
  </w:num>
  <w:num w:numId="31">
    <w:abstractNumId w:val="198"/>
  </w:num>
  <w:num w:numId="32">
    <w:abstractNumId w:val="168"/>
  </w:num>
  <w:num w:numId="33">
    <w:abstractNumId w:val="107"/>
  </w:num>
  <w:num w:numId="34">
    <w:abstractNumId w:val="192"/>
  </w:num>
  <w:num w:numId="35">
    <w:abstractNumId w:val="142"/>
  </w:num>
  <w:num w:numId="36">
    <w:abstractNumId w:val="207"/>
  </w:num>
  <w:num w:numId="37">
    <w:abstractNumId w:val="61"/>
  </w:num>
  <w:num w:numId="38">
    <w:abstractNumId w:val="64"/>
  </w:num>
  <w:num w:numId="39">
    <w:abstractNumId w:val="128"/>
  </w:num>
  <w:num w:numId="40">
    <w:abstractNumId w:val="217"/>
  </w:num>
  <w:num w:numId="41">
    <w:abstractNumId w:val="155"/>
  </w:num>
  <w:num w:numId="42">
    <w:abstractNumId w:val="221"/>
  </w:num>
  <w:num w:numId="43">
    <w:abstractNumId w:val="8"/>
  </w:num>
  <w:num w:numId="44">
    <w:abstractNumId w:val="73"/>
  </w:num>
  <w:num w:numId="45">
    <w:abstractNumId w:val="125"/>
  </w:num>
  <w:num w:numId="46">
    <w:abstractNumId w:val="162"/>
  </w:num>
  <w:num w:numId="47">
    <w:abstractNumId w:val="190"/>
  </w:num>
  <w:num w:numId="48">
    <w:abstractNumId w:val="202"/>
  </w:num>
  <w:num w:numId="49">
    <w:abstractNumId w:val="186"/>
  </w:num>
  <w:num w:numId="50">
    <w:abstractNumId w:val="43"/>
  </w:num>
  <w:num w:numId="51">
    <w:abstractNumId w:val="180"/>
  </w:num>
  <w:num w:numId="52">
    <w:abstractNumId w:val="47"/>
  </w:num>
  <w:num w:numId="53">
    <w:abstractNumId w:val="177"/>
  </w:num>
  <w:num w:numId="54">
    <w:abstractNumId w:val="123"/>
  </w:num>
  <w:num w:numId="55">
    <w:abstractNumId w:val="194"/>
  </w:num>
  <w:num w:numId="56">
    <w:abstractNumId w:val="6"/>
  </w:num>
  <w:num w:numId="57">
    <w:abstractNumId w:val="181"/>
  </w:num>
  <w:num w:numId="58">
    <w:abstractNumId w:val="1"/>
  </w:num>
  <w:num w:numId="59">
    <w:abstractNumId w:val="210"/>
  </w:num>
  <w:num w:numId="60">
    <w:abstractNumId w:val="76"/>
  </w:num>
  <w:num w:numId="61">
    <w:abstractNumId w:val="228"/>
  </w:num>
  <w:num w:numId="62">
    <w:abstractNumId w:val="185"/>
  </w:num>
  <w:num w:numId="63">
    <w:abstractNumId w:val="223"/>
  </w:num>
  <w:num w:numId="64">
    <w:abstractNumId w:val="34"/>
  </w:num>
  <w:num w:numId="65">
    <w:abstractNumId w:val="68"/>
  </w:num>
  <w:num w:numId="66">
    <w:abstractNumId w:val="171"/>
  </w:num>
  <w:num w:numId="67">
    <w:abstractNumId w:val="166"/>
  </w:num>
  <w:num w:numId="68">
    <w:abstractNumId w:val="137"/>
  </w:num>
  <w:num w:numId="69">
    <w:abstractNumId w:val="206"/>
  </w:num>
  <w:num w:numId="70">
    <w:abstractNumId w:val="119"/>
  </w:num>
  <w:num w:numId="71">
    <w:abstractNumId w:val="200"/>
  </w:num>
  <w:num w:numId="72">
    <w:abstractNumId w:val="145"/>
  </w:num>
  <w:num w:numId="73">
    <w:abstractNumId w:val="170"/>
  </w:num>
  <w:num w:numId="74">
    <w:abstractNumId w:val="5"/>
  </w:num>
  <w:num w:numId="75">
    <w:abstractNumId w:val="163"/>
  </w:num>
  <w:num w:numId="76">
    <w:abstractNumId w:val="110"/>
  </w:num>
  <w:num w:numId="77">
    <w:abstractNumId w:val="154"/>
  </w:num>
  <w:num w:numId="78">
    <w:abstractNumId w:val="12"/>
  </w:num>
  <w:num w:numId="79">
    <w:abstractNumId w:val="136"/>
  </w:num>
  <w:num w:numId="80">
    <w:abstractNumId w:val="105"/>
  </w:num>
  <w:num w:numId="81">
    <w:abstractNumId w:val="23"/>
  </w:num>
  <w:num w:numId="82">
    <w:abstractNumId w:val="184"/>
  </w:num>
  <w:num w:numId="83">
    <w:abstractNumId w:val="172"/>
  </w:num>
  <w:num w:numId="84">
    <w:abstractNumId w:val="189"/>
  </w:num>
  <w:num w:numId="85">
    <w:abstractNumId w:val="113"/>
  </w:num>
  <w:num w:numId="86">
    <w:abstractNumId w:val="40"/>
  </w:num>
  <w:num w:numId="87">
    <w:abstractNumId w:val="83"/>
  </w:num>
  <w:num w:numId="88">
    <w:abstractNumId w:val="157"/>
  </w:num>
  <w:num w:numId="89">
    <w:abstractNumId w:val="138"/>
  </w:num>
  <w:num w:numId="90">
    <w:abstractNumId w:val="69"/>
  </w:num>
  <w:num w:numId="91">
    <w:abstractNumId w:val="167"/>
  </w:num>
  <w:num w:numId="92">
    <w:abstractNumId w:val="183"/>
  </w:num>
  <w:num w:numId="93">
    <w:abstractNumId w:val="28"/>
  </w:num>
  <w:num w:numId="94">
    <w:abstractNumId w:val="29"/>
  </w:num>
  <w:num w:numId="95">
    <w:abstractNumId w:val="106"/>
  </w:num>
  <w:num w:numId="96">
    <w:abstractNumId w:val="211"/>
  </w:num>
  <w:num w:numId="97">
    <w:abstractNumId w:val="31"/>
  </w:num>
  <w:num w:numId="98">
    <w:abstractNumId w:val="176"/>
  </w:num>
  <w:num w:numId="99">
    <w:abstractNumId w:val="127"/>
  </w:num>
  <w:num w:numId="100">
    <w:abstractNumId w:val="159"/>
  </w:num>
  <w:num w:numId="101">
    <w:abstractNumId w:val="11"/>
  </w:num>
  <w:num w:numId="102">
    <w:abstractNumId w:val="71"/>
  </w:num>
  <w:num w:numId="103">
    <w:abstractNumId w:val="173"/>
  </w:num>
  <w:num w:numId="104">
    <w:abstractNumId w:val="39"/>
  </w:num>
  <w:num w:numId="105">
    <w:abstractNumId w:val="90"/>
  </w:num>
  <w:num w:numId="106">
    <w:abstractNumId w:val="139"/>
  </w:num>
  <w:num w:numId="107">
    <w:abstractNumId w:val="196"/>
  </w:num>
  <w:num w:numId="108">
    <w:abstractNumId w:val="57"/>
  </w:num>
  <w:num w:numId="109">
    <w:abstractNumId w:val="169"/>
  </w:num>
  <w:num w:numId="110">
    <w:abstractNumId w:val="104"/>
  </w:num>
  <w:num w:numId="111">
    <w:abstractNumId w:val="41"/>
  </w:num>
  <w:num w:numId="112">
    <w:abstractNumId w:val="74"/>
  </w:num>
  <w:num w:numId="113">
    <w:abstractNumId w:val="7"/>
  </w:num>
  <w:num w:numId="114">
    <w:abstractNumId w:val="215"/>
  </w:num>
  <w:num w:numId="115">
    <w:abstractNumId w:val="19"/>
  </w:num>
  <w:num w:numId="116">
    <w:abstractNumId w:val="229"/>
  </w:num>
  <w:num w:numId="117">
    <w:abstractNumId w:val="179"/>
  </w:num>
  <w:num w:numId="118">
    <w:abstractNumId w:val="213"/>
  </w:num>
  <w:num w:numId="119">
    <w:abstractNumId w:val="4"/>
  </w:num>
  <w:num w:numId="120">
    <w:abstractNumId w:val="175"/>
  </w:num>
  <w:num w:numId="121">
    <w:abstractNumId w:val="44"/>
  </w:num>
  <w:num w:numId="122">
    <w:abstractNumId w:val="48"/>
  </w:num>
  <w:num w:numId="123">
    <w:abstractNumId w:val="205"/>
  </w:num>
  <w:num w:numId="124">
    <w:abstractNumId w:val="97"/>
  </w:num>
  <w:num w:numId="125">
    <w:abstractNumId w:val="226"/>
  </w:num>
  <w:num w:numId="126">
    <w:abstractNumId w:val="147"/>
  </w:num>
  <w:num w:numId="127">
    <w:abstractNumId w:val="67"/>
  </w:num>
  <w:num w:numId="128">
    <w:abstractNumId w:val="32"/>
  </w:num>
  <w:num w:numId="129">
    <w:abstractNumId w:val="78"/>
  </w:num>
  <w:num w:numId="130">
    <w:abstractNumId w:val="20"/>
  </w:num>
  <w:num w:numId="131">
    <w:abstractNumId w:val="188"/>
  </w:num>
  <w:num w:numId="132">
    <w:abstractNumId w:val="89"/>
  </w:num>
  <w:num w:numId="133">
    <w:abstractNumId w:val="17"/>
  </w:num>
  <w:num w:numId="134">
    <w:abstractNumId w:val="22"/>
  </w:num>
  <w:num w:numId="135">
    <w:abstractNumId w:val="165"/>
  </w:num>
  <w:num w:numId="136">
    <w:abstractNumId w:val="191"/>
  </w:num>
  <w:num w:numId="137">
    <w:abstractNumId w:val="65"/>
  </w:num>
  <w:num w:numId="138">
    <w:abstractNumId w:val="164"/>
  </w:num>
  <w:num w:numId="139">
    <w:abstractNumId w:val="158"/>
  </w:num>
  <w:num w:numId="140">
    <w:abstractNumId w:val="87"/>
  </w:num>
  <w:num w:numId="141">
    <w:abstractNumId w:val="36"/>
  </w:num>
  <w:num w:numId="142">
    <w:abstractNumId w:val="227"/>
  </w:num>
  <w:num w:numId="143">
    <w:abstractNumId w:val="103"/>
  </w:num>
  <w:num w:numId="144">
    <w:abstractNumId w:val="82"/>
  </w:num>
  <w:num w:numId="145">
    <w:abstractNumId w:val="63"/>
  </w:num>
  <w:num w:numId="146">
    <w:abstractNumId w:val="134"/>
  </w:num>
  <w:num w:numId="147">
    <w:abstractNumId w:val="86"/>
  </w:num>
  <w:num w:numId="148">
    <w:abstractNumId w:val="25"/>
  </w:num>
  <w:num w:numId="149">
    <w:abstractNumId w:val="77"/>
  </w:num>
  <w:num w:numId="150">
    <w:abstractNumId w:val="3"/>
  </w:num>
  <w:num w:numId="151">
    <w:abstractNumId w:val="49"/>
  </w:num>
  <w:num w:numId="152">
    <w:abstractNumId w:val="222"/>
  </w:num>
  <w:num w:numId="153">
    <w:abstractNumId w:val="214"/>
  </w:num>
  <w:num w:numId="154">
    <w:abstractNumId w:val="201"/>
  </w:num>
  <w:num w:numId="155">
    <w:abstractNumId w:val="84"/>
  </w:num>
  <w:num w:numId="156">
    <w:abstractNumId w:val="56"/>
  </w:num>
  <w:num w:numId="157">
    <w:abstractNumId w:val="204"/>
  </w:num>
  <w:num w:numId="158">
    <w:abstractNumId w:val="143"/>
  </w:num>
  <w:num w:numId="159">
    <w:abstractNumId w:val="53"/>
  </w:num>
  <w:num w:numId="160">
    <w:abstractNumId w:val="14"/>
  </w:num>
  <w:num w:numId="161">
    <w:abstractNumId w:val="51"/>
  </w:num>
  <w:num w:numId="162">
    <w:abstractNumId w:val="141"/>
  </w:num>
  <w:num w:numId="163">
    <w:abstractNumId w:val="160"/>
  </w:num>
  <w:num w:numId="164">
    <w:abstractNumId w:val="220"/>
  </w:num>
  <w:num w:numId="165">
    <w:abstractNumId w:val="45"/>
  </w:num>
  <w:num w:numId="166">
    <w:abstractNumId w:val="38"/>
  </w:num>
  <w:num w:numId="167">
    <w:abstractNumId w:val="153"/>
  </w:num>
  <w:num w:numId="168">
    <w:abstractNumId w:val="93"/>
  </w:num>
  <w:num w:numId="169">
    <w:abstractNumId w:val="26"/>
  </w:num>
  <w:num w:numId="170">
    <w:abstractNumId w:val="150"/>
  </w:num>
  <w:num w:numId="171">
    <w:abstractNumId w:val="144"/>
  </w:num>
  <w:num w:numId="172">
    <w:abstractNumId w:val="52"/>
  </w:num>
  <w:num w:numId="173">
    <w:abstractNumId w:val="16"/>
  </w:num>
  <w:num w:numId="174">
    <w:abstractNumId w:val="112"/>
  </w:num>
  <w:num w:numId="175">
    <w:abstractNumId w:val="81"/>
  </w:num>
  <w:num w:numId="176">
    <w:abstractNumId w:val="35"/>
  </w:num>
  <w:num w:numId="177">
    <w:abstractNumId w:val="91"/>
  </w:num>
  <w:num w:numId="178">
    <w:abstractNumId w:val="174"/>
  </w:num>
  <w:num w:numId="179">
    <w:abstractNumId w:val="146"/>
  </w:num>
  <w:num w:numId="180">
    <w:abstractNumId w:val="208"/>
  </w:num>
  <w:num w:numId="181">
    <w:abstractNumId w:val="55"/>
  </w:num>
  <w:num w:numId="182">
    <w:abstractNumId w:val="197"/>
  </w:num>
  <w:num w:numId="183">
    <w:abstractNumId w:val="152"/>
  </w:num>
  <w:num w:numId="184">
    <w:abstractNumId w:val="98"/>
  </w:num>
  <w:num w:numId="185">
    <w:abstractNumId w:val="187"/>
  </w:num>
  <w:num w:numId="186">
    <w:abstractNumId w:val="133"/>
  </w:num>
  <w:num w:numId="187">
    <w:abstractNumId w:val="126"/>
  </w:num>
  <w:num w:numId="188">
    <w:abstractNumId w:val="10"/>
  </w:num>
  <w:num w:numId="189">
    <w:abstractNumId w:val="72"/>
  </w:num>
  <w:num w:numId="190">
    <w:abstractNumId w:val="21"/>
  </w:num>
  <w:num w:numId="191">
    <w:abstractNumId w:val="218"/>
  </w:num>
  <w:num w:numId="192">
    <w:abstractNumId w:val="102"/>
  </w:num>
  <w:num w:numId="193">
    <w:abstractNumId w:val="62"/>
  </w:num>
  <w:num w:numId="194">
    <w:abstractNumId w:val="212"/>
  </w:num>
  <w:num w:numId="195">
    <w:abstractNumId w:val="85"/>
  </w:num>
  <w:num w:numId="196">
    <w:abstractNumId w:val="99"/>
  </w:num>
  <w:num w:numId="197">
    <w:abstractNumId w:val="230"/>
  </w:num>
  <w:num w:numId="198">
    <w:abstractNumId w:val="92"/>
  </w:num>
  <w:num w:numId="199">
    <w:abstractNumId w:val="216"/>
  </w:num>
  <w:num w:numId="200">
    <w:abstractNumId w:val="151"/>
  </w:num>
  <w:num w:numId="201">
    <w:abstractNumId w:val="13"/>
  </w:num>
  <w:num w:numId="202">
    <w:abstractNumId w:val="18"/>
  </w:num>
  <w:num w:numId="203">
    <w:abstractNumId w:val="132"/>
  </w:num>
  <w:num w:numId="204">
    <w:abstractNumId w:val="117"/>
  </w:num>
  <w:num w:numId="205">
    <w:abstractNumId w:val="100"/>
  </w:num>
  <w:num w:numId="206">
    <w:abstractNumId w:val="101"/>
  </w:num>
  <w:num w:numId="207">
    <w:abstractNumId w:val="124"/>
  </w:num>
  <w:num w:numId="208">
    <w:abstractNumId w:val="225"/>
  </w:num>
  <w:num w:numId="209">
    <w:abstractNumId w:val="178"/>
  </w:num>
  <w:num w:numId="210">
    <w:abstractNumId w:val="109"/>
  </w:num>
  <w:num w:numId="211">
    <w:abstractNumId w:val="0"/>
  </w:num>
  <w:num w:numId="212">
    <w:abstractNumId w:val="111"/>
  </w:num>
  <w:num w:numId="213">
    <w:abstractNumId w:val="15"/>
  </w:num>
  <w:num w:numId="214">
    <w:abstractNumId w:val="199"/>
  </w:num>
  <w:num w:numId="215">
    <w:abstractNumId w:val="231"/>
  </w:num>
  <w:num w:numId="216">
    <w:abstractNumId w:val="33"/>
  </w:num>
  <w:num w:numId="217">
    <w:abstractNumId w:val="66"/>
  </w:num>
  <w:num w:numId="218">
    <w:abstractNumId w:val="54"/>
  </w:num>
  <w:num w:numId="219">
    <w:abstractNumId w:val="130"/>
  </w:num>
  <w:num w:numId="220">
    <w:abstractNumId w:val="131"/>
  </w:num>
  <w:num w:numId="221">
    <w:abstractNumId w:val="42"/>
  </w:num>
  <w:num w:numId="222">
    <w:abstractNumId w:val="75"/>
  </w:num>
  <w:num w:numId="223">
    <w:abstractNumId w:val="27"/>
  </w:num>
  <w:num w:numId="224">
    <w:abstractNumId w:val="140"/>
  </w:num>
  <w:num w:numId="225">
    <w:abstractNumId w:val="80"/>
  </w:num>
  <w:num w:numId="226">
    <w:abstractNumId w:val="96"/>
  </w:num>
  <w:num w:numId="227">
    <w:abstractNumId w:val="195"/>
  </w:num>
  <w:num w:numId="228">
    <w:abstractNumId w:val="161"/>
  </w:num>
  <w:num w:numId="229">
    <w:abstractNumId w:val="182"/>
  </w:num>
  <w:num w:numId="230">
    <w:abstractNumId w:val="59"/>
  </w:num>
  <w:num w:numId="231">
    <w:abstractNumId w:val="94"/>
  </w:num>
  <w:num w:numId="232">
    <w:abstractNumId w:val="209"/>
  </w:num>
  <w:numIdMacAtCleanup w:val="2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erner Knittel">
    <w15:presenceInfo w15:providerId="None" w15:userId="Werner Knitt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mirrorMargins/>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567"/>
  <w:evenAndOddHeaders/>
  <w:characterSpacingControl w:val="doNotCompress"/>
  <w:hdrShapeDefaults>
    <o:shapedefaults v:ext="edit" spidmax="2049" style="mso-width-relative:margin;mso-height-relative:margin" fillcolor="white">
      <v:fill color="whit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398"/>
    <w:rsid w:val="00000043"/>
    <w:rsid w:val="000006D0"/>
    <w:rsid w:val="0000257A"/>
    <w:rsid w:val="00002CA5"/>
    <w:rsid w:val="000035D1"/>
    <w:rsid w:val="00003AAE"/>
    <w:rsid w:val="00004A9B"/>
    <w:rsid w:val="0000517B"/>
    <w:rsid w:val="00005839"/>
    <w:rsid w:val="000068F5"/>
    <w:rsid w:val="00006ECD"/>
    <w:rsid w:val="000074CE"/>
    <w:rsid w:val="0000757B"/>
    <w:rsid w:val="00007B1F"/>
    <w:rsid w:val="000106C8"/>
    <w:rsid w:val="000107B8"/>
    <w:rsid w:val="00010981"/>
    <w:rsid w:val="000116AD"/>
    <w:rsid w:val="00011778"/>
    <w:rsid w:val="00013498"/>
    <w:rsid w:val="000139FE"/>
    <w:rsid w:val="00013A6F"/>
    <w:rsid w:val="00014E8B"/>
    <w:rsid w:val="00015D83"/>
    <w:rsid w:val="00017371"/>
    <w:rsid w:val="0001756B"/>
    <w:rsid w:val="00020C66"/>
    <w:rsid w:val="00021036"/>
    <w:rsid w:val="000214D2"/>
    <w:rsid w:val="0002165E"/>
    <w:rsid w:val="00021D4F"/>
    <w:rsid w:val="00022D20"/>
    <w:rsid w:val="000231A9"/>
    <w:rsid w:val="00024578"/>
    <w:rsid w:val="00025540"/>
    <w:rsid w:val="00025D86"/>
    <w:rsid w:val="000270FE"/>
    <w:rsid w:val="00027313"/>
    <w:rsid w:val="00027403"/>
    <w:rsid w:val="0003048D"/>
    <w:rsid w:val="00030E10"/>
    <w:rsid w:val="0003147D"/>
    <w:rsid w:val="0003177F"/>
    <w:rsid w:val="00031CF5"/>
    <w:rsid w:val="00031D78"/>
    <w:rsid w:val="00032122"/>
    <w:rsid w:val="00032DFF"/>
    <w:rsid w:val="00032E0C"/>
    <w:rsid w:val="00033446"/>
    <w:rsid w:val="0003378D"/>
    <w:rsid w:val="00033987"/>
    <w:rsid w:val="0003522E"/>
    <w:rsid w:val="000353FF"/>
    <w:rsid w:val="00036945"/>
    <w:rsid w:val="00036E3F"/>
    <w:rsid w:val="000372D0"/>
    <w:rsid w:val="0004031C"/>
    <w:rsid w:val="00040C94"/>
    <w:rsid w:val="00040E71"/>
    <w:rsid w:val="00041FCA"/>
    <w:rsid w:val="0004223F"/>
    <w:rsid w:val="0004270A"/>
    <w:rsid w:val="00042961"/>
    <w:rsid w:val="00043C47"/>
    <w:rsid w:val="00044842"/>
    <w:rsid w:val="0004545D"/>
    <w:rsid w:val="000457FD"/>
    <w:rsid w:val="00045DED"/>
    <w:rsid w:val="00045EEF"/>
    <w:rsid w:val="00046CE5"/>
    <w:rsid w:val="0004767F"/>
    <w:rsid w:val="00047937"/>
    <w:rsid w:val="000503F0"/>
    <w:rsid w:val="000515A3"/>
    <w:rsid w:val="00051D59"/>
    <w:rsid w:val="00051E94"/>
    <w:rsid w:val="000520AF"/>
    <w:rsid w:val="0005212D"/>
    <w:rsid w:val="00052CEA"/>
    <w:rsid w:val="00053DDA"/>
    <w:rsid w:val="0005502A"/>
    <w:rsid w:val="00055300"/>
    <w:rsid w:val="000553FA"/>
    <w:rsid w:val="000554C6"/>
    <w:rsid w:val="0005568D"/>
    <w:rsid w:val="000574FD"/>
    <w:rsid w:val="00057510"/>
    <w:rsid w:val="00060263"/>
    <w:rsid w:val="000603DE"/>
    <w:rsid w:val="00062938"/>
    <w:rsid w:val="00062DF5"/>
    <w:rsid w:val="000660E0"/>
    <w:rsid w:val="0006664F"/>
    <w:rsid w:val="000667E8"/>
    <w:rsid w:val="000671BA"/>
    <w:rsid w:val="00067348"/>
    <w:rsid w:val="0006756A"/>
    <w:rsid w:val="000679E7"/>
    <w:rsid w:val="0007026E"/>
    <w:rsid w:val="00070A44"/>
    <w:rsid w:val="00072ED8"/>
    <w:rsid w:val="000732D1"/>
    <w:rsid w:val="00073999"/>
    <w:rsid w:val="0007547D"/>
    <w:rsid w:val="00075587"/>
    <w:rsid w:val="0007600F"/>
    <w:rsid w:val="0007609D"/>
    <w:rsid w:val="000779FF"/>
    <w:rsid w:val="000801FE"/>
    <w:rsid w:val="00080617"/>
    <w:rsid w:val="00080CF3"/>
    <w:rsid w:val="00080E0A"/>
    <w:rsid w:val="000812C6"/>
    <w:rsid w:val="00082D46"/>
    <w:rsid w:val="00082DD3"/>
    <w:rsid w:val="00082FB9"/>
    <w:rsid w:val="00083BEF"/>
    <w:rsid w:val="0008562C"/>
    <w:rsid w:val="00085C45"/>
    <w:rsid w:val="000863C7"/>
    <w:rsid w:val="000870E3"/>
    <w:rsid w:val="00090521"/>
    <w:rsid w:val="000905B9"/>
    <w:rsid w:val="00090996"/>
    <w:rsid w:val="00090BB6"/>
    <w:rsid w:val="00091808"/>
    <w:rsid w:val="00091A3B"/>
    <w:rsid w:val="00091ADA"/>
    <w:rsid w:val="00091E39"/>
    <w:rsid w:val="0009574A"/>
    <w:rsid w:val="0009688A"/>
    <w:rsid w:val="000A0E40"/>
    <w:rsid w:val="000A158F"/>
    <w:rsid w:val="000A320F"/>
    <w:rsid w:val="000A357B"/>
    <w:rsid w:val="000A3D14"/>
    <w:rsid w:val="000A4E90"/>
    <w:rsid w:val="000A5076"/>
    <w:rsid w:val="000A5255"/>
    <w:rsid w:val="000A57E1"/>
    <w:rsid w:val="000A5CA6"/>
    <w:rsid w:val="000A6B06"/>
    <w:rsid w:val="000A6B95"/>
    <w:rsid w:val="000A721C"/>
    <w:rsid w:val="000B0422"/>
    <w:rsid w:val="000B10A2"/>
    <w:rsid w:val="000B25F2"/>
    <w:rsid w:val="000B26AB"/>
    <w:rsid w:val="000B27F8"/>
    <w:rsid w:val="000B29CA"/>
    <w:rsid w:val="000B2BC4"/>
    <w:rsid w:val="000B3678"/>
    <w:rsid w:val="000B3A08"/>
    <w:rsid w:val="000B4149"/>
    <w:rsid w:val="000B4FC3"/>
    <w:rsid w:val="000B63E8"/>
    <w:rsid w:val="000B6599"/>
    <w:rsid w:val="000B6829"/>
    <w:rsid w:val="000B7279"/>
    <w:rsid w:val="000C05F3"/>
    <w:rsid w:val="000C0FEE"/>
    <w:rsid w:val="000C1C0B"/>
    <w:rsid w:val="000C1C37"/>
    <w:rsid w:val="000C2166"/>
    <w:rsid w:val="000C26E6"/>
    <w:rsid w:val="000C27D5"/>
    <w:rsid w:val="000C2E50"/>
    <w:rsid w:val="000C42F7"/>
    <w:rsid w:val="000C44AB"/>
    <w:rsid w:val="000C4A31"/>
    <w:rsid w:val="000C4BD9"/>
    <w:rsid w:val="000C4F4C"/>
    <w:rsid w:val="000C51B7"/>
    <w:rsid w:val="000C6087"/>
    <w:rsid w:val="000C6E91"/>
    <w:rsid w:val="000C70A3"/>
    <w:rsid w:val="000C78E6"/>
    <w:rsid w:val="000D04A1"/>
    <w:rsid w:val="000D0527"/>
    <w:rsid w:val="000D140B"/>
    <w:rsid w:val="000D1844"/>
    <w:rsid w:val="000D2637"/>
    <w:rsid w:val="000D3284"/>
    <w:rsid w:val="000D32BC"/>
    <w:rsid w:val="000D3B01"/>
    <w:rsid w:val="000D5776"/>
    <w:rsid w:val="000D5935"/>
    <w:rsid w:val="000D6071"/>
    <w:rsid w:val="000D74BC"/>
    <w:rsid w:val="000D7C72"/>
    <w:rsid w:val="000E018B"/>
    <w:rsid w:val="000E0423"/>
    <w:rsid w:val="000E07DA"/>
    <w:rsid w:val="000E14F2"/>
    <w:rsid w:val="000E1774"/>
    <w:rsid w:val="000E1877"/>
    <w:rsid w:val="000E24C6"/>
    <w:rsid w:val="000E2E2C"/>
    <w:rsid w:val="000E3985"/>
    <w:rsid w:val="000E5116"/>
    <w:rsid w:val="000E59ED"/>
    <w:rsid w:val="000E7AAF"/>
    <w:rsid w:val="000E7E0D"/>
    <w:rsid w:val="000F0A6F"/>
    <w:rsid w:val="000F1C19"/>
    <w:rsid w:val="000F22AD"/>
    <w:rsid w:val="000F2491"/>
    <w:rsid w:val="000F31D0"/>
    <w:rsid w:val="000F3EBB"/>
    <w:rsid w:val="000F46A5"/>
    <w:rsid w:val="000F486E"/>
    <w:rsid w:val="000F4D48"/>
    <w:rsid w:val="000F7530"/>
    <w:rsid w:val="000F755B"/>
    <w:rsid w:val="00100676"/>
    <w:rsid w:val="00101242"/>
    <w:rsid w:val="00101ECB"/>
    <w:rsid w:val="001027A9"/>
    <w:rsid w:val="001028FA"/>
    <w:rsid w:val="00102FAF"/>
    <w:rsid w:val="00103261"/>
    <w:rsid w:val="00105110"/>
    <w:rsid w:val="00105451"/>
    <w:rsid w:val="00105982"/>
    <w:rsid w:val="00106814"/>
    <w:rsid w:val="0010695B"/>
    <w:rsid w:val="00106EF5"/>
    <w:rsid w:val="001107C0"/>
    <w:rsid w:val="001110A7"/>
    <w:rsid w:val="00111959"/>
    <w:rsid w:val="00112345"/>
    <w:rsid w:val="001129C9"/>
    <w:rsid w:val="00112A45"/>
    <w:rsid w:val="001136B0"/>
    <w:rsid w:val="001137FD"/>
    <w:rsid w:val="00113C7C"/>
    <w:rsid w:val="00113E61"/>
    <w:rsid w:val="001150BE"/>
    <w:rsid w:val="00117751"/>
    <w:rsid w:val="0011776E"/>
    <w:rsid w:val="00120D6B"/>
    <w:rsid w:val="00120E59"/>
    <w:rsid w:val="001210C3"/>
    <w:rsid w:val="00121544"/>
    <w:rsid w:val="00121694"/>
    <w:rsid w:val="00123D81"/>
    <w:rsid w:val="00123F5B"/>
    <w:rsid w:val="00124840"/>
    <w:rsid w:val="00125437"/>
    <w:rsid w:val="00125625"/>
    <w:rsid w:val="00125DEF"/>
    <w:rsid w:val="00126111"/>
    <w:rsid w:val="00127A7C"/>
    <w:rsid w:val="001301D8"/>
    <w:rsid w:val="00130480"/>
    <w:rsid w:val="00130EC0"/>
    <w:rsid w:val="0013233A"/>
    <w:rsid w:val="001332C8"/>
    <w:rsid w:val="0013356A"/>
    <w:rsid w:val="001338D1"/>
    <w:rsid w:val="00134225"/>
    <w:rsid w:val="00135353"/>
    <w:rsid w:val="00135936"/>
    <w:rsid w:val="00135A43"/>
    <w:rsid w:val="00135C1C"/>
    <w:rsid w:val="00135F31"/>
    <w:rsid w:val="0013677B"/>
    <w:rsid w:val="00136BE4"/>
    <w:rsid w:val="00137A70"/>
    <w:rsid w:val="00137DEB"/>
    <w:rsid w:val="001417AC"/>
    <w:rsid w:val="00141965"/>
    <w:rsid w:val="00141BCC"/>
    <w:rsid w:val="00141C4E"/>
    <w:rsid w:val="00141D8F"/>
    <w:rsid w:val="00142B81"/>
    <w:rsid w:val="00142C68"/>
    <w:rsid w:val="00142C75"/>
    <w:rsid w:val="0014364F"/>
    <w:rsid w:val="00143C3B"/>
    <w:rsid w:val="0014405E"/>
    <w:rsid w:val="00144B20"/>
    <w:rsid w:val="0014605F"/>
    <w:rsid w:val="00146858"/>
    <w:rsid w:val="0014729B"/>
    <w:rsid w:val="00147CFC"/>
    <w:rsid w:val="00150681"/>
    <w:rsid w:val="00150786"/>
    <w:rsid w:val="0015148A"/>
    <w:rsid w:val="00151F9C"/>
    <w:rsid w:val="00152368"/>
    <w:rsid w:val="00153AFA"/>
    <w:rsid w:val="00153BAB"/>
    <w:rsid w:val="00155613"/>
    <w:rsid w:val="00155908"/>
    <w:rsid w:val="00155A33"/>
    <w:rsid w:val="00155CD6"/>
    <w:rsid w:val="00155F42"/>
    <w:rsid w:val="00156456"/>
    <w:rsid w:val="00156508"/>
    <w:rsid w:val="0015655B"/>
    <w:rsid w:val="00156ACA"/>
    <w:rsid w:val="00157012"/>
    <w:rsid w:val="00157246"/>
    <w:rsid w:val="00157618"/>
    <w:rsid w:val="00157D6B"/>
    <w:rsid w:val="00157DE9"/>
    <w:rsid w:val="0016011D"/>
    <w:rsid w:val="00160C64"/>
    <w:rsid w:val="00161E11"/>
    <w:rsid w:val="00161EF2"/>
    <w:rsid w:val="00161FB1"/>
    <w:rsid w:val="001621AE"/>
    <w:rsid w:val="00162F70"/>
    <w:rsid w:val="001632D4"/>
    <w:rsid w:val="0016411D"/>
    <w:rsid w:val="00165236"/>
    <w:rsid w:val="00166C1E"/>
    <w:rsid w:val="00167026"/>
    <w:rsid w:val="001700E7"/>
    <w:rsid w:val="00171090"/>
    <w:rsid w:val="00171278"/>
    <w:rsid w:val="00171377"/>
    <w:rsid w:val="0017208D"/>
    <w:rsid w:val="00173489"/>
    <w:rsid w:val="00173A9D"/>
    <w:rsid w:val="00175FA5"/>
    <w:rsid w:val="001778C8"/>
    <w:rsid w:val="00180511"/>
    <w:rsid w:val="001824AC"/>
    <w:rsid w:val="00182EE4"/>
    <w:rsid w:val="00183FC0"/>
    <w:rsid w:val="00184247"/>
    <w:rsid w:val="00184840"/>
    <w:rsid w:val="00184FB7"/>
    <w:rsid w:val="00186282"/>
    <w:rsid w:val="00190238"/>
    <w:rsid w:val="0019028E"/>
    <w:rsid w:val="00190B78"/>
    <w:rsid w:val="00190E15"/>
    <w:rsid w:val="0019317B"/>
    <w:rsid w:val="00194110"/>
    <w:rsid w:val="00194F48"/>
    <w:rsid w:val="00195536"/>
    <w:rsid w:val="00195600"/>
    <w:rsid w:val="00195C83"/>
    <w:rsid w:val="00196201"/>
    <w:rsid w:val="00196495"/>
    <w:rsid w:val="001967FD"/>
    <w:rsid w:val="001971AF"/>
    <w:rsid w:val="001974E7"/>
    <w:rsid w:val="00197EE2"/>
    <w:rsid w:val="001A02FD"/>
    <w:rsid w:val="001A089F"/>
    <w:rsid w:val="001A12B5"/>
    <w:rsid w:val="001A1C33"/>
    <w:rsid w:val="001A2C1D"/>
    <w:rsid w:val="001A2E7A"/>
    <w:rsid w:val="001A35B0"/>
    <w:rsid w:val="001A3E44"/>
    <w:rsid w:val="001A4795"/>
    <w:rsid w:val="001A4DD0"/>
    <w:rsid w:val="001A559C"/>
    <w:rsid w:val="001A5A9D"/>
    <w:rsid w:val="001A6546"/>
    <w:rsid w:val="001A6AE7"/>
    <w:rsid w:val="001A706E"/>
    <w:rsid w:val="001A746D"/>
    <w:rsid w:val="001A78E9"/>
    <w:rsid w:val="001B0967"/>
    <w:rsid w:val="001B15B1"/>
    <w:rsid w:val="001B459D"/>
    <w:rsid w:val="001B4A7D"/>
    <w:rsid w:val="001B4CC0"/>
    <w:rsid w:val="001B5131"/>
    <w:rsid w:val="001B53E4"/>
    <w:rsid w:val="001B635B"/>
    <w:rsid w:val="001B6D0B"/>
    <w:rsid w:val="001B6DDB"/>
    <w:rsid w:val="001B78D5"/>
    <w:rsid w:val="001B7942"/>
    <w:rsid w:val="001B7F62"/>
    <w:rsid w:val="001C05E8"/>
    <w:rsid w:val="001C100B"/>
    <w:rsid w:val="001C10BF"/>
    <w:rsid w:val="001C25D8"/>
    <w:rsid w:val="001C26C7"/>
    <w:rsid w:val="001C2733"/>
    <w:rsid w:val="001C2759"/>
    <w:rsid w:val="001C2EC1"/>
    <w:rsid w:val="001C33DD"/>
    <w:rsid w:val="001C3E68"/>
    <w:rsid w:val="001C5232"/>
    <w:rsid w:val="001C6545"/>
    <w:rsid w:val="001D02E0"/>
    <w:rsid w:val="001D071A"/>
    <w:rsid w:val="001D0AA3"/>
    <w:rsid w:val="001D4788"/>
    <w:rsid w:val="001D4A9A"/>
    <w:rsid w:val="001D4E00"/>
    <w:rsid w:val="001D532E"/>
    <w:rsid w:val="001D53CD"/>
    <w:rsid w:val="001D5423"/>
    <w:rsid w:val="001D637A"/>
    <w:rsid w:val="001D7232"/>
    <w:rsid w:val="001D7312"/>
    <w:rsid w:val="001D7565"/>
    <w:rsid w:val="001E05A0"/>
    <w:rsid w:val="001E0B4E"/>
    <w:rsid w:val="001E222D"/>
    <w:rsid w:val="001E30A5"/>
    <w:rsid w:val="001E391C"/>
    <w:rsid w:val="001E5325"/>
    <w:rsid w:val="001E6CF4"/>
    <w:rsid w:val="001E7D9F"/>
    <w:rsid w:val="001F04C8"/>
    <w:rsid w:val="001F12A2"/>
    <w:rsid w:val="001F1616"/>
    <w:rsid w:val="001F2014"/>
    <w:rsid w:val="001F2995"/>
    <w:rsid w:val="001F3107"/>
    <w:rsid w:val="001F365B"/>
    <w:rsid w:val="001F433C"/>
    <w:rsid w:val="001F485A"/>
    <w:rsid w:val="001F4EED"/>
    <w:rsid w:val="001F5326"/>
    <w:rsid w:val="001F58A7"/>
    <w:rsid w:val="001F58C1"/>
    <w:rsid w:val="001F6173"/>
    <w:rsid w:val="001F6504"/>
    <w:rsid w:val="001F658F"/>
    <w:rsid w:val="001F735E"/>
    <w:rsid w:val="001F7BDF"/>
    <w:rsid w:val="002001FC"/>
    <w:rsid w:val="002015CC"/>
    <w:rsid w:val="0020165E"/>
    <w:rsid w:val="002017DF"/>
    <w:rsid w:val="002018BC"/>
    <w:rsid w:val="00201D15"/>
    <w:rsid w:val="00201D1D"/>
    <w:rsid w:val="002026A8"/>
    <w:rsid w:val="00202AEA"/>
    <w:rsid w:val="00202EF1"/>
    <w:rsid w:val="00203B6B"/>
    <w:rsid w:val="00203B7B"/>
    <w:rsid w:val="00203D21"/>
    <w:rsid w:val="00204330"/>
    <w:rsid w:val="00204651"/>
    <w:rsid w:val="00204E9D"/>
    <w:rsid w:val="002053D0"/>
    <w:rsid w:val="00205905"/>
    <w:rsid w:val="00206CDE"/>
    <w:rsid w:val="00207A74"/>
    <w:rsid w:val="00211E34"/>
    <w:rsid w:val="0021560B"/>
    <w:rsid w:val="0022198D"/>
    <w:rsid w:val="00221D80"/>
    <w:rsid w:val="00221F57"/>
    <w:rsid w:val="0022267B"/>
    <w:rsid w:val="00222F78"/>
    <w:rsid w:val="00223237"/>
    <w:rsid w:val="00223506"/>
    <w:rsid w:val="002236AE"/>
    <w:rsid w:val="00223CE2"/>
    <w:rsid w:val="00223F95"/>
    <w:rsid w:val="00224071"/>
    <w:rsid w:val="00224123"/>
    <w:rsid w:val="00224E49"/>
    <w:rsid w:val="00225996"/>
    <w:rsid w:val="00225EB8"/>
    <w:rsid w:val="0022700D"/>
    <w:rsid w:val="002274E0"/>
    <w:rsid w:val="0023027E"/>
    <w:rsid w:val="00230DED"/>
    <w:rsid w:val="0023127E"/>
    <w:rsid w:val="0023148F"/>
    <w:rsid w:val="0023175C"/>
    <w:rsid w:val="00232405"/>
    <w:rsid w:val="002330EF"/>
    <w:rsid w:val="00233C3F"/>
    <w:rsid w:val="00237099"/>
    <w:rsid w:val="002403A1"/>
    <w:rsid w:val="00241A1B"/>
    <w:rsid w:val="0024259C"/>
    <w:rsid w:val="00242FDC"/>
    <w:rsid w:val="002431C2"/>
    <w:rsid w:val="00243A3C"/>
    <w:rsid w:val="00243F69"/>
    <w:rsid w:val="00244DDC"/>
    <w:rsid w:val="002453F4"/>
    <w:rsid w:val="002464DB"/>
    <w:rsid w:val="00246AC8"/>
    <w:rsid w:val="00246B6D"/>
    <w:rsid w:val="002506AF"/>
    <w:rsid w:val="002506FD"/>
    <w:rsid w:val="0025116D"/>
    <w:rsid w:val="002511D5"/>
    <w:rsid w:val="00251DEF"/>
    <w:rsid w:val="002546B3"/>
    <w:rsid w:val="00255B0C"/>
    <w:rsid w:val="002569DB"/>
    <w:rsid w:val="0025732F"/>
    <w:rsid w:val="00260737"/>
    <w:rsid w:val="0026188C"/>
    <w:rsid w:val="00262117"/>
    <w:rsid w:val="002621B8"/>
    <w:rsid w:val="00262269"/>
    <w:rsid w:val="002628C4"/>
    <w:rsid w:val="00263BB1"/>
    <w:rsid w:val="002645FF"/>
    <w:rsid w:val="002649F7"/>
    <w:rsid w:val="00264D0F"/>
    <w:rsid w:val="00265053"/>
    <w:rsid w:val="00265DA3"/>
    <w:rsid w:val="002661BD"/>
    <w:rsid w:val="00267594"/>
    <w:rsid w:val="00270D0C"/>
    <w:rsid w:val="00270E23"/>
    <w:rsid w:val="00270E51"/>
    <w:rsid w:val="002731AB"/>
    <w:rsid w:val="0027323F"/>
    <w:rsid w:val="002732DD"/>
    <w:rsid w:val="00273337"/>
    <w:rsid w:val="00273594"/>
    <w:rsid w:val="00274452"/>
    <w:rsid w:val="002745A4"/>
    <w:rsid w:val="0027525C"/>
    <w:rsid w:val="00275AEB"/>
    <w:rsid w:val="00275FCE"/>
    <w:rsid w:val="00276A0B"/>
    <w:rsid w:val="00277527"/>
    <w:rsid w:val="0027765E"/>
    <w:rsid w:val="00280A6D"/>
    <w:rsid w:val="00280B71"/>
    <w:rsid w:val="00280F33"/>
    <w:rsid w:val="00281007"/>
    <w:rsid w:val="0028106F"/>
    <w:rsid w:val="0028159D"/>
    <w:rsid w:val="002819CA"/>
    <w:rsid w:val="00281A4A"/>
    <w:rsid w:val="00282411"/>
    <w:rsid w:val="00282BA8"/>
    <w:rsid w:val="00282D8E"/>
    <w:rsid w:val="00282EF2"/>
    <w:rsid w:val="00283214"/>
    <w:rsid w:val="00284810"/>
    <w:rsid w:val="0028493B"/>
    <w:rsid w:val="0028528D"/>
    <w:rsid w:val="00285A42"/>
    <w:rsid w:val="00286035"/>
    <w:rsid w:val="00287437"/>
    <w:rsid w:val="00287653"/>
    <w:rsid w:val="002876E2"/>
    <w:rsid w:val="00287D55"/>
    <w:rsid w:val="00287F37"/>
    <w:rsid w:val="00290DF9"/>
    <w:rsid w:val="002917B2"/>
    <w:rsid w:val="002918F3"/>
    <w:rsid w:val="002926E2"/>
    <w:rsid w:val="00293C24"/>
    <w:rsid w:val="00293DCF"/>
    <w:rsid w:val="0029446D"/>
    <w:rsid w:val="00294831"/>
    <w:rsid w:val="00294C2E"/>
    <w:rsid w:val="00295D18"/>
    <w:rsid w:val="00295DD7"/>
    <w:rsid w:val="0029641D"/>
    <w:rsid w:val="002966CC"/>
    <w:rsid w:val="00296961"/>
    <w:rsid w:val="00296B29"/>
    <w:rsid w:val="002978DB"/>
    <w:rsid w:val="002A0112"/>
    <w:rsid w:val="002A10B7"/>
    <w:rsid w:val="002A16AD"/>
    <w:rsid w:val="002A242D"/>
    <w:rsid w:val="002A2EF5"/>
    <w:rsid w:val="002A2FF3"/>
    <w:rsid w:val="002A3A9F"/>
    <w:rsid w:val="002A3F52"/>
    <w:rsid w:val="002A53BE"/>
    <w:rsid w:val="002A5EC4"/>
    <w:rsid w:val="002A6132"/>
    <w:rsid w:val="002A6586"/>
    <w:rsid w:val="002A670B"/>
    <w:rsid w:val="002A7853"/>
    <w:rsid w:val="002A7C0D"/>
    <w:rsid w:val="002B046D"/>
    <w:rsid w:val="002B0586"/>
    <w:rsid w:val="002B08F8"/>
    <w:rsid w:val="002B0D23"/>
    <w:rsid w:val="002B119F"/>
    <w:rsid w:val="002B1940"/>
    <w:rsid w:val="002B28ED"/>
    <w:rsid w:val="002B29BC"/>
    <w:rsid w:val="002B3B28"/>
    <w:rsid w:val="002B449E"/>
    <w:rsid w:val="002B45A6"/>
    <w:rsid w:val="002B5706"/>
    <w:rsid w:val="002B676C"/>
    <w:rsid w:val="002B6C35"/>
    <w:rsid w:val="002B6E68"/>
    <w:rsid w:val="002C073C"/>
    <w:rsid w:val="002C0786"/>
    <w:rsid w:val="002C0F7E"/>
    <w:rsid w:val="002C2652"/>
    <w:rsid w:val="002C2924"/>
    <w:rsid w:val="002C3210"/>
    <w:rsid w:val="002C331F"/>
    <w:rsid w:val="002C34C3"/>
    <w:rsid w:val="002C3D0F"/>
    <w:rsid w:val="002C57BB"/>
    <w:rsid w:val="002C630A"/>
    <w:rsid w:val="002C6387"/>
    <w:rsid w:val="002C70B8"/>
    <w:rsid w:val="002D0258"/>
    <w:rsid w:val="002D0490"/>
    <w:rsid w:val="002D0C31"/>
    <w:rsid w:val="002D0C7E"/>
    <w:rsid w:val="002D2827"/>
    <w:rsid w:val="002D2B8A"/>
    <w:rsid w:val="002D34F9"/>
    <w:rsid w:val="002D36FF"/>
    <w:rsid w:val="002D38CF"/>
    <w:rsid w:val="002D3A1B"/>
    <w:rsid w:val="002D4284"/>
    <w:rsid w:val="002D5F0E"/>
    <w:rsid w:val="002D6152"/>
    <w:rsid w:val="002D655B"/>
    <w:rsid w:val="002D7CA4"/>
    <w:rsid w:val="002E0F08"/>
    <w:rsid w:val="002E1198"/>
    <w:rsid w:val="002E1D4C"/>
    <w:rsid w:val="002E23D1"/>
    <w:rsid w:val="002E2670"/>
    <w:rsid w:val="002E2D07"/>
    <w:rsid w:val="002E40C7"/>
    <w:rsid w:val="002E597C"/>
    <w:rsid w:val="002E7516"/>
    <w:rsid w:val="002E7827"/>
    <w:rsid w:val="002F05B3"/>
    <w:rsid w:val="002F0B1B"/>
    <w:rsid w:val="002F1DAD"/>
    <w:rsid w:val="002F385A"/>
    <w:rsid w:val="002F49DB"/>
    <w:rsid w:val="002F500C"/>
    <w:rsid w:val="00300A37"/>
    <w:rsid w:val="00300AEB"/>
    <w:rsid w:val="00301C0D"/>
    <w:rsid w:val="003023DD"/>
    <w:rsid w:val="003030A8"/>
    <w:rsid w:val="00303368"/>
    <w:rsid w:val="003035DE"/>
    <w:rsid w:val="003038F2"/>
    <w:rsid w:val="00303BE1"/>
    <w:rsid w:val="00304078"/>
    <w:rsid w:val="00304771"/>
    <w:rsid w:val="00304F53"/>
    <w:rsid w:val="00305BFF"/>
    <w:rsid w:val="003063D7"/>
    <w:rsid w:val="00306478"/>
    <w:rsid w:val="00306FDA"/>
    <w:rsid w:val="00307E2C"/>
    <w:rsid w:val="003102D9"/>
    <w:rsid w:val="00311871"/>
    <w:rsid w:val="00311FB8"/>
    <w:rsid w:val="00311FC5"/>
    <w:rsid w:val="00313414"/>
    <w:rsid w:val="00313F26"/>
    <w:rsid w:val="003143E2"/>
    <w:rsid w:val="00315B92"/>
    <w:rsid w:val="00315DE9"/>
    <w:rsid w:val="00316A7D"/>
    <w:rsid w:val="00320192"/>
    <w:rsid w:val="00320EFD"/>
    <w:rsid w:val="00321671"/>
    <w:rsid w:val="00321878"/>
    <w:rsid w:val="00321D95"/>
    <w:rsid w:val="00322666"/>
    <w:rsid w:val="00322DA6"/>
    <w:rsid w:val="00323037"/>
    <w:rsid w:val="00323F32"/>
    <w:rsid w:val="00323F5D"/>
    <w:rsid w:val="00324372"/>
    <w:rsid w:val="0032499B"/>
    <w:rsid w:val="00325438"/>
    <w:rsid w:val="003260E4"/>
    <w:rsid w:val="00326E0D"/>
    <w:rsid w:val="0032793C"/>
    <w:rsid w:val="00330121"/>
    <w:rsid w:val="00330DD9"/>
    <w:rsid w:val="0033138B"/>
    <w:rsid w:val="00331483"/>
    <w:rsid w:val="003320A4"/>
    <w:rsid w:val="0033277C"/>
    <w:rsid w:val="00333F02"/>
    <w:rsid w:val="00334B50"/>
    <w:rsid w:val="00334FF8"/>
    <w:rsid w:val="00335D3A"/>
    <w:rsid w:val="00335EEC"/>
    <w:rsid w:val="003368DD"/>
    <w:rsid w:val="00336958"/>
    <w:rsid w:val="0033745F"/>
    <w:rsid w:val="00337789"/>
    <w:rsid w:val="00337E52"/>
    <w:rsid w:val="00340BCF"/>
    <w:rsid w:val="003412C1"/>
    <w:rsid w:val="003428EC"/>
    <w:rsid w:val="00343635"/>
    <w:rsid w:val="0034407A"/>
    <w:rsid w:val="00344521"/>
    <w:rsid w:val="00344A33"/>
    <w:rsid w:val="00344C45"/>
    <w:rsid w:val="00344D8D"/>
    <w:rsid w:val="003458E7"/>
    <w:rsid w:val="0034697B"/>
    <w:rsid w:val="00346AC5"/>
    <w:rsid w:val="00346B7B"/>
    <w:rsid w:val="00346FD7"/>
    <w:rsid w:val="003472F8"/>
    <w:rsid w:val="00347FD6"/>
    <w:rsid w:val="00350D9B"/>
    <w:rsid w:val="00351A62"/>
    <w:rsid w:val="003524B7"/>
    <w:rsid w:val="00354351"/>
    <w:rsid w:val="00354BF0"/>
    <w:rsid w:val="003550A4"/>
    <w:rsid w:val="00355B1C"/>
    <w:rsid w:val="003568B7"/>
    <w:rsid w:val="003569D3"/>
    <w:rsid w:val="0035735C"/>
    <w:rsid w:val="0035741F"/>
    <w:rsid w:val="003577B4"/>
    <w:rsid w:val="00357CB1"/>
    <w:rsid w:val="00360256"/>
    <w:rsid w:val="003602A3"/>
    <w:rsid w:val="00360D1B"/>
    <w:rsid w:val="003615C9"/>
    <w:rsid w:val="003617CC"/>
    <w:rsid w:val="0036204D"/>
    <w:rsid w:val="00362B1D"/>
    <w:rsid w:val="0036329B"/>
    <w:rsid w:val="00363F04"/>
    <w:rsid w:val="00364908"/>
    <w:rsid w:val="003668E4"/>
    <w:rsid w:val="003675FB"/>
    <w:rsid w:val="003700D8"/>
    <w:rsid w:val="003704C6"/>
    <w:rsid w:val="00371ED2"/>
    <w:rsid w:val="00372D3D"/>
    <w:rsid w:val="003730DA"/>
    <w:rsid w:val="00373A09"/>
    <w:rsid w:val="003757F0"/>
    <w:rsid w:val="00375926"/>
    <w:rsid w:val="003760FF"/>
    <w:rsid w:val="003762BD"/>
    <w:rsid w:val="003771ED"/>
    <w:rsid w:val="0038062D"/>
    <w:rsid w:val="00380D5A"/>
    <w:rsid w:val="00380DE5"/>
    <w:rsid w:val="00380FE9"/>
    <w:rsid w:val="003811D5"/>
    <w:rsid w:val="00381E3B"/>
    <w:rsid w:val="00381E58"/>
    <w:rsid w:val="003822D5"/>
    <w:rsid w:val="0038359D"/>
    <w:rsid w:val="00383847"/>
    <w:rsid w:val="00383A83"/>
    <w:rsid w:val="00383B3C"/>
    <w:rsid w:val="00383FB1"/>
    <w:rsid w:val="00385089"/>
    <w:rsid w:val="003857BE"/>
    <w:rsid w:val="00386FAB"/>
    <w:rsid w:val="00387AB9"/>
    <w:rsid w:val="00390DDF"/>
    <w:rsid w:val="00391834"/>
    <w:rsid w:val="00391C91"/>
    <w:rsid w:val="00392C30"/>
    <w:rsid w:val="00393E29"/>
    <w:rsid w:val="00394392"/>
    <w:rsid w:val="00394D5E"/>
    <w:rsid w:val="00395832"/>
    <w:rsid w:val="003958CB"/>
    <w:rsid w:val="00395B4C"/>
    <w:rsid w:val="003962DB"/>
    <w:rsid w:val="003967D0"/>
    <w:rsid w:val="00396A66"/>
    <w:rsid w:val="00397E6D"/>
    <w:rsid w:val="00397F34"/>
    <w:rsid w:val="003A1843"/>
    <w:rsid w:val="003A268A"/>
    <w:rsid w:val="003A4D74"/>
    <w:rsid w:val="003A4F14"/>
    <w:rsid w:val="003A4FBC"/>
    <w:rsid w:val="003A7F6F"/>
    <w:rsid w:val="003B035B"/>
    <w:rsid w:val="003B0548"/>
    <w:rsid w:val="003B109B"/>
    <w:rsid w:val="003B22B4"/>
    <w:rsid w:val="003B2816"/>
    <w:rsid w:val="003B3461"/>
    <w:rsid w:val="003B3854"/>
    <w:rsid w:val="003B38D9"/>
    <w:rsid w:val="003B3FFB"/>
    <w:rsid w:val="003B4834"/>
    <w:rsid w:val="003B4B39"/>
    <w:rsid w:val="003B4B5F"/>
    <w:rsid w:val="003B5037"/>
    <w:rsid w:val="003B5B9D"/>
    <w:rsid w:val="003B64BA"/>
    <w:rsid w:val="003B765D"/>
    <w:rsid w:val="003B78DB"/>
    <w:rsid w:val="003C021B"/>
    <w:rsid w:val="003C08F5"/>
    <w:rsid w:val="003C0A9F"/>
    <w:rsid w:val="003C1039"/>
    <w:rsid w:val="003C14CD"/>
    <w:rsid w:val="003C1553"/>
    <w:rsid w:val="003C1CD4"/>
    <w:rsid w:val="003C2916"/>
    <w:rsid w:val="003C2FB5"/>
    <w:rsid w:val="003C3479"/>
    <w:rsid w:val="003C3B65"/>
    <w:rsid w:val="003C4D16"/>
    <w:rsid w:val="003C4ED1"/>
    <w:rsid w:val="003C4F2B"/>
    <w:rsid w:val="003C5C05"/>
    <w:rsid w:val="003C5C23"/>
    <w:rsid w:val="003C641B"/>
    <w:rsid w:val="003C6A58"/>
    <w:rsid w:val="003C7BF4"/>
    <w:rsid w:val="003D1303"/>
    <w:rsid w:val="003D29AF"/>
    <w:rsid w:val="003D2E1F"/>
    <w:rsid w:val="003D33D4"/>
    <w:rsid w:val="003D3B2F"/>
    <w:rsid w:val="003D438D"/>
    <w:rsid w:val="003D4952"/>
    <w:rsid w:val="003D4FB6"/>
    <w:rsid w:val="003D5E17"/>
    <w:rsid w:val="003D6320"/>
    <w:rsid w:val="003D63C4"/>
    <w:rsid w:val="003D6BD7"/>
    <w:rsid w:val="003D72F2"/>
    <w:rsid w:val="003D7BC2"/>
    <w:rsid w:val="003E01A5"/>
    <w:rsid w:val="003E098E"/>
    <w:rsid w:val="003E133F"/>
    <w:rsid w:val="003E2016"/>
    <w:rsid w:val="003E214B"/>
    <w:rsid w:val="003E2608"/>
    <w:rsid w:val="003E295B"/>
    <w:rsid w:val="003E2C4C"/>
    <w:rsid w:val="003E33BE"/>
    <w:rsid w:val="003E4361"/>
    <w:rsid w:val="003E4EDA"/>
    <w:rsid w:val="003E5224"/>
    <w:rsid w:val="003E5A32"/>
    <w:rsid w:val="003E603D"/>
    <w:rsid w:val="003E6E6A"/>
    <w:rsid w:val="003F06F7"/>
    <w:rsid w:val="003F1615"/>
    <w:rsid w:val="003F169E"/>
    <w:rsid w:val="003F1C33"/>
    <w:rsid w:val="003F2039"/>
    <w:rsid w:val="003F240D"/>
    <w:rsid w:val="003F315A"/>
    <w:rsid w:val="003F3413"/>
    <w:rsid w:val="003F44A3"/>
    <w:rsid w:val="003F4857"/>
    <w:rsid w:val="003F5076"/>
    <w:rsid w:val="003F6995"/>
    <w:rsid w:val="00400057"/>
    <w:rsid w:val="00400119"/>
    <w:rsid w:val="00402C69"/>
    <w:rsid w:val="00402D58"/>
    <w:rsid w:val="00404AA5"/>
    <w:rsid w:val="00405F88"/>
    <w:rsid w:val="00406067"/>
    <w:rsid w:val="00406B29"/>
    <w:rsid w:val="0040778D"/>
    <w:rsid w:val="0041131A"/>
    <w:rsid w:val="0041175F"/>
    <w:rsid w:val="00411BFF"/>
    <w:rsid w:val="00412507"/>
    <w:rsid w:val="004133D8"/>
    <w:rsid w:val="0041384B"/>
    <w:rsid w:val="00413DB8"/>
    <w:rsid w:val="0041422B"/>
    <w:rsid w:val="00414972"/>
    <w:rsid w:val="00414C14"/>
    <w:rsid w:val="004150B1"/>
    <w:rsid w:val="004152E1"/>
    <w:rsid w:val="00415F56"/>
    <w:rsid w:val="00416120"/>
    <w:rsid w:val="004161A4"/>
    <w:rsid w:val="004166D8"/>
    <w:rsid w:val="004170F1"/>
    <w:rsid w:val="00417304"/>
    <w:rsid w:val="00420BE6"/>
    <w:rsid w:val="00420FF3"/>
    <w:rsid w:val="00421128"/>
    <w:rsid w:val="00421DD1"/>
    <w:rsid w:val="00421EC3"/>
    <w:rsid w:val="00422148"/>
    <w:rsid w:val="00422956"/>
    <w:rsid w:val="00422C75"/>
    <w:rsid w:val="00422C7C"/>
    <w:rsid w:val="00423EDC"/>
    <w:rsid w:val="00424374"/>
    <w:rsid w:val="004247CF"/>
    <w:rsid w:val="00424CC2"/>
    <w:rsid w:val="00424E93"/>
    <w:rsid w:val="0042571B"/>
    <w:rsid w:val="00425A00"/>
    <w:rsid w:val="00426565"/>
    <w:rsid w:val="00426F65"/>
    <w:rsid w:val="004272D4"/>
    <w:rsid w:val="00430208"/>
    <w:rsid w:val="0043072F"/>
    <w:rsid w:val="00430ECA"/>
    <w:rsid w:val="00431011"/>
    <w:rsid w:val="00431E4B"/>
    <w:rsid w:val="00433949"/>
    <w:rsid w:val="00434377"/>
    <w:rsid w:val="00434C71"/>
    <w:rsid w:val="004350A1"/>
    <w:rsid w:val="00435F81"/>
    <w:rsid w:val="0043611F"/>
    <w:rsid w:val="00436A34"/>
    <w:rsid w:val="004370F2"/>
    <w:rsid w:val="00437709"/>
    <w:rsid w:val="00437FEC"/>
    <w:rsid w:val="004402BA"/>
    <w:rsid w:val="00441A6C"/>
    <w:rsid w:val="00441CAB"/>
    <w:rsid w:val="004423A7"/>
    <w:rsid w:val="00442E6C"/>
    <w:rsid w:val="00443D43"/>
    <w:rsid w:val="00444A3B"/>
    <w:rsid w:val="00444FBF"/>
    <w:rsid w:val="0044542C"/>
    <w:rsid w:val="00445DD5"/>
    <w:rsid w:val="00445EA0"/>
    <w:rsid w:val="00446256"/>
    <w:rsid w:val="00446D96"/>
    <w:rsid w:val="00447BE9"/>
    <w:rsid w:val="00450BD0"/>
    <w:rsid w:val="0045145B"/>
    <w:rsid w:val="004517F0"/>
    <w:rsid w:val="00452452"/>
    <w:rsid w:val="00452544"/>
    <w:rsid w:val="00453508"/>
    <w:rsid w:val="0045389C"/>
    <w:rsid w:val="00454B91"/>
    <w:rsid w:val="004570E3"/>
    <w:rsid w:val="004576D1"/>
    <w:rsid w:val="00461CAC"/>
    <w:rsid w:val="0046219B"/>
    <w:rsid w:val="00462A52"/>
    <w:rsid w:val="00462CBD"/>
    <w:rsid w:val="004631EF"/>
    <w:rsid w:val="00464213"/>
    <w:rsid w:val="004645E1"/>
    <w:rsid w:val="00464C89"/>
    <w:rsid w:val="00464F07"/>
    <w:rsid w:val="0046678C"/>
    <w:rsid w:val="00466D5E"/>
    <w:rsid w:val="00467309"/>
    <w:rsid w:val="00470192"/>
    <w:rsid w:val="00471182"/>
    <w:rsid w:val="00471885"/>
    <w:rsid w:val="00471A90"/>
    <w:rsid w:val="00471EA6"/>
    <w:rsid w:val="0047395D"/>
    <w:rsid w:val="004742BE"/>
    <w:rsid w:val="00474E6D"/>
    <w:rsid w:val="00475485"/>
    <w:rsid w:val="00475D50"/>
    <w:rsid w:val="004763F8"/>
    <w:rsid w:val="00476611"/>
    <w:rsid w:val="004768C9"/>
    <w:rsid w:val="00476AAC"/>
    <w:rsid w:val="004773CC"/>
    <w:rsid w:val="00480BBA"/>
    <w:rsid w:val="0048146F"/>
    <w:rsid w:val="00484305"/>
    <w:rsid w:val="00484475"/>
    <w:rsid w:val="00484A22"/>
    <w:rsid w:val="00486B70"/>
    <w:rsid w:val="0048730E"/>
    <w:rsid w:val="0048765F"/>
    <w:rsid w:val="00487744"/>
    <w:rsid w:val="00491962"/>
    <w:rsid w:val="00491AAE"/>
    <w:rsid w:val="00491C7F"/>
    <w:rsid w:val="00491D51"/>
    <w:rsid w:val="00492215"/>
    <w:rsid w:val="00492466"/>
    <w:rsid w:val="00492814"/>
    <w:rsid w:val="00492E09"/>
    <w:rsid w:val="00493F31"/>
    <w:rsid w:val="004956D5"/>
    <w:rsid w:val="00495DA3"/>
    <w:rsid w:val="00495E58"/>
    <w:rsid w:val="00495F37"/>
    <w:rsid w:val="00497C60"/>
    <w:rsid w:val="004A0A07"/>
    <w:rsid w:val="004A1741"/>
    <w:rsid w:val="004A196E"/>
    <w:rsid w:val="004A23ED"/>
    <w:rsid w:val="004A4445"/>
    <w:rsid w:val="004A54A3"/>
    <w:rsid w:val="004A5ACB"/>
    <w:rsid w:val="004A5E4E"/>
    <w:rsid w:val="004A7AEC"/>
    <w:rsid w:val="004A7B77"/>
    <w:rsid w:val="004B1532"/>
    <w:rsid w:val="004B1D1A"/>
    <w:rsid w:val="004B272F"/>
    <w:rsid w:val="004B27D2"/>
    <w:rsid w:val="004B30EF"/>
    <w:rsid w:val="004B3155"/>
    <w:rsid w:val="004B33ED"/>
    <w:rsid w:val="004B41E9"/>
    <w:rsid w:val="004B46E2"/>
    <w:rsid w:val="004B4C58"/>
    <w:rsid w:val="004B5621"/>
    <w:rsid w:val="004B6905"/>
    <w:rsid w:val="004B6EF4"/>
    <w:rsid w:val="004B717F"/>
    <w:rsid w:val="004B7423"/>
    <w:rsid w:val="004B7A4E"/>
    <w:rsid w:val="004B7CBE"/>
    <w:rsid w:val="004C0420"/>
    <w:rsid w:val="004C04FE"/>
    <w:rsid w:val="004C0693"/>
    <w:rsid w:val="004C0AA3"/>
    <w:rsid w:val="004C199E"/>
    <w:rsid w:val="004C2207"/>
    <w:rsid w:val="004C38DB"/>
    <w:rsid w:val="004C3C5F"/>
    <w:rsid w:val="004C4CF9"/>
    <w:rsid w:val="004C52D3"/>
    <w:rsid w:val="004C567C"/>
    <w:rsid w:val="004C5A62"/>
    <w:rsid w:val="004C60DD"/>
    <w:rsid w:val="004C63D8"/>
    <w:rsid w:val="004C63EA"/>
    <w:rsid w:val="004C67C6"/>
    <w:rsid w:val="004C7523"/>
    <w:rsid w:val="004D0CA7"/>
    <w:rsid w:val="004D1997"/>
    <w:rsid w:val="004D2B69"/>
    <w:rsid w:val="004D3BBB"/>
    <w:rsid w:val="004D457F"/>
    <w:rsid w:val="004D477D"/>
    <w:rsid w:val="004D5577"/>
    <w:rsid w:val="004D7583"/>
    <w:rsid w:val="004D7D9A"/>
    <w:rsid w:val="004E1A48"/>
    <w:rsid w:val="004E4109"/>
    <w:rsid w:val="004E44C6"/>
    <w:rsid w:val="004E48B2"/>
    <w:rsid w:val="004E6113"/>
    <w:rsid w:val="004E627A"/>
    <w:rsid w:val="004E637F"/>
    <w:rsid w:val="004E6611"/>
    <w:rsid w:val="004E680C"/>
    <w:rsid w:val="004E6B45"/>
    <w:rsid w:val="004E70AA"/>
    <w:rsid w:val="004E78C4"/>
    <w:rsid w:val="004F0AF7"/>
    <w:rsid w:val="004F0E5B"/>
    <w:rsid w:val="004F1C82"/>
    <w:rsid w:val="004F2BA9"/>
    <w:rsid w:val="004F2EA7"/>
    <w:rsid w:val="004F2FB3"/>
    <w:rsid w:val="004F4231"/>
    <w:rsid w:val="004F4AB4"/>
    <w:rsid w:val="004F503A"/>
    <w:rsid w:val="004F58CB"/>
    <w:rsid w:val="004F5A31"/>
    <w:rsid w:val="004F6FE3"/>
    <w:rsid w:val="004F77EB"/>
    <w:rsid w:val="00500020"/>
    <w:rsid w:val="0050002B"/>
    <w:rsid w:val="00500E96"/>
    <w:rsid w:val="005020FB"/>
    <w:rsid w:val="00502791"/>
    <w:rsid w:val="005034CA"/>
    <w:rsid w:val="00503BC9"/>
    <w:rsid w:val="00504609"/>
    <w:rsid w:val="0050496C"/>
    <w:rsid w:val="00505A31"/>
    <w:rsid w:val="005061B2"/>
    <w:rsid w:val="005069E6"/>
    <w:rsid w:val="00506A2B"/>
    <w:rsid w:val="00510517"/>
    <w:rsid w:val="005105D7"/>
    <w:rsid w:val="00510AD9"/>
    <w:rsid w:val="00511CFF"/>
    <w:rsid w:val="00512311"/>
    <w:rsid w:val="00512A32"/>
    <w:rsid w:val="00512F06"/>
    <w:rsid w:val="00512F23"/>
    <w:rsid w:val="005135F3"/>
    <w:rsid w:val="00513F90"/>
    <w:rsid w:val="00514683"/>
    <w:rsid w:val="00514A77"/>
    <w:rsid w:val="0051548C"/>
    <w:rsid w:val="00517053"/>
    <w:rsid w:val="00520879"/>
    <w:rsid w:val="00521210"/>
    <w:rsid w:val="00521551"/>
    <w:rsid w:val="00521683"/>
    <w:rsid w:val="00521A1F"/>
    <w:rsid w:val="0052216D"/>
    <w:rsid w:val="00522181"/>
    <w:rsid w:val="00523C1A"/>
    <w:rsid w:val="00524ADC"/>
    <w:rsid w:val="00525D18"/>
    <w:rsid w:val="00525FB1"/>
    <w:rsid w:val="00526FB9"/>
    <w:rsid w:val="005276BD"/>
    <w:rsid w:val="005279EA"/>
    <w:rsid w:val="00527F78"/>
    <w:rsid w:val="0053022A"/>
    <w:rsid w:val="005303F9"/>
    <w:rsid w:val="0053228E"/>
    <w:rsid w:val="005329AD"/>
    <w:rsid w:val="00532D2A"/>
    <w:rsid w:val="00533443"/>
    <w:rsid w:val="0053391C"/>
    <w:rsid w:val="0053461B"/>
    <w:rsid w:val="00535E11"/>
    <w:rsid w:val="005360AD"/>
    <w:rsid w:val="005409C8"/>
    <w:rsid w:val="0054207A"/>
    <w:rsid w:val="00542985"/>
    <w:rsid w:val="00544573"/>
    <w:rsid w:val="005453CF"/>
    <w:rsid w:val="005456D6"/>
    <w:rsid w:val="005458FA"/>
    <w:rsid w:val="00545A9F"/>
    <w:rsid w:val="00545AD7"/>
    <w:rsid w:val="005463A5"/>
    <w:rsid w:val="0054688E"/>
    <w:rsid w:val="005469AA"/>
    <w:rsid w:val="00546A49"/>
    <w:rsid w:val="00550112"/>
    <w:rsid w:val="00550B68"/>
    <w:rsid w:val="00550C08"/>
    <w:rsid w:val="00553654"/>
    <w:rsid w:val="005551E5"/>
    <w:rsid w:val="00556D55"/>
    <w:rsid w:val="00560418"/>
    <w:rsid w:val="005616B5"/>
    <w:rsid w:val="00561792"/>
    <w:rsid w:val="0056227C"/>
    <w:rsid w:val="0056345E"/>
    <w:rsid w:val="0056367B"/>
    <w:rsid w:val="00563690"/>
    <w:rsid w:val="00563817"/>
    <w:rsid w:val="00563BE3"/>
    <w:rsid w:val="00564C88"/>
    <w:rsid w:val="00565800"/>
    <w:rsid w:val="00565ACB"/>
    <w:rsid w:val="00565F27"/>
    <w:rsid w:val="00567B6C"/>
    <w:rsid w:val="00567BB6"/>
    <w:rsid w:val="00567DDA"/>
    <w:rsid w:val="00570C3B"/>
    <w:rsid w:val="00571914"/>
    <w:rsid w:val="00572899"/>
    <w:rsid w:val="00573297"/>
    <w:rsid w:val="005741F4"/>
    <w:rsid w:val="00574282"/>
    <w:rsid w:val="0057540C"/>
    <w:rsid w:val="005760A1"/>
    <w:rsid w:val="005762E7"/>
    <w:rsid w:val="00576365"/>
    <w:rsid w:val="005769D4"/>
    <w:rsid w:val="00576A4D"/>
    <w:rsid w:val="00576BF3"/>
    <w:rsid w:val="0057761E"/>
    <w:rsid w:val="005803FD"/>
    <w:rsid w:val="005806CA"/>
    <w:rsid w:val="0058158B"/>
    <w:rsid w:val="00581B16"/>
    <w:rsid w:val="00581DAB"/>
    <w:rsid w:val="005824DC"/>
    <w:rsid w:val="00582E02"/>
    <w:rsid w:val="00584A09"/>
    <w:rsid w:val="00584BCC"/>
    <w:rsid w:val="00585171"/>
    <w:rsid w:val="00585860"/>
    <w:rsid w:val="00585B52"/>
    <w:rsid w:val="005869F1"/>
    <w:rsid w:val="00587361"/>
    <w:rsid w:val="00587692"/>
    <w:rsid w:val="005877E7"/>
    <w:rsid w:val="00587B59"/>
    <w:rsid w:val="00587E7D"/>
    <w:rsid w:val="0059003A"/>
    <w:rsid w:val="00590998"/>
    <w:rsid w:val="00590C0D"/>
    <w:rsid w:val="00591577"/>
    <w:rsid w:val="00591904"/>
    <w:rsid w:val="005923E8"/>
    <w:rsid w:val="00593A1A"/>
    <w:rsid w:val="00594969"/>
    <w:rsid w:val="005951FC"/>
    <w:rsid w:val="00596A0A"/>
    <w:rsid w:val="00597845"/>
    <w:rsid w:val="005978B6"/>
    <w:rsid w:val="00597E65"/>
    <w:rsid w:val="005A11C9"/>
    <w:rsid w:val="005A1C39"/>
    <w:rsid w:val="005A2C69"/>
    <w:rsid w:val="005A46C6"/>
    <w:rsid w:val="005A48D3"/>
    <w:rsid w:val="005A524B"/>
    <w:rsid w:val="005A5825"/>
    <w:rsid w:val="005A6955"/>
    <w:rsid w:val="005A6EF2"/>
    <w:rsid w:val="005A769A"/>
    <w:rsid w:val="005A79CB"/>
    <w:rsid w:val="005B046F"/>
    <w:rsid w:val="005B07FA"/>
    <w:rsid w:val="005B13AC"/>
    <w:rsid w:val="005B159C"/>
    <w:rsid w:val="005B205C"/>
    <w:rsid w:val="005B2142"/>
    <w:rsid w:val="005B29F6"/>
    <w:rsid w:val="005B38C5"/>
    <w:rsid w:val="005B3EBF"/>
    <w:rsid w:val="005B5284"/>
    <w:rsid w:val="005B6CA3"/>
    <w:rsid w:val="005B6E4A"/>
    <w:rsid w:val="005B6F99"/>
    <w:rsid w:val="005B7723"/>
    <w:rsid w:val="005C137A"/>
    <w:rsid w:val="005C1968"/>
    <w:rsid w:val="005C1CD9"/>
    <w:rsid w:val="005C1D82"/>
    <w:rsid w:val="005C266F"/>
    <w:rsid w:val="005C2A77"/>
    <w:rsid w:val="005C2B30"/>
    <w:rsid w:val="005C2D96"/>
    <w:rsid w:val="005C4F40"/>
    <w:rsid w:val="005C51A5"/>
    <w:rsid w:val="005C5962"/>
    <w:rsid w:val="005C59BD"/>
    <w:rsid w:val="005C62C8"/>
    <w:rsid w:val="005C6DDC"/>
    <w:rsid w:val="005C7668"/>
    <w:rsid w:val="005C7A43"/>
    <w:rsid w:val="005D0416"/>
    <w:rsid w:val="005D0A33"/>
    <w:rsid w:val="005D11E3"/>
    <w:rsid w:val="005D167E"/>
    <w:rsid w:val="005D2599"/>
    <w:rsid w:val="005D26DF"/>
    <w:rsid w:val="005D36B6"/>
    <w:rsid w:val="005D3B51"/>
    <w:rsid w:val="005D3DC4"/>
    <w:rsid w:val="005D4A87"/>
    <w:rsid w:val="005D4E77"/>
    <w:rsid w:val="005D4F9E"/>
    <w:rsid w:val="005D5362"/>
    <w:rsid w:val="005D6A5D"/>
    <w:rsid w:val="005D6CD6"/>
    <w:rsid w:val="005D6E2A"/>
    <w:rsid w:val="005D7B28"/>
    <w:rsid w:val="005E01D1"/>
    <w:rsid w:val="005E0364"/>
    <w:rsid w:val="005E03A5"/>
    <w:rsid w:val="005E04C5"/>
    <w:rsid w:val="005E1176"/>
    <w:rsid w:val="005E1C0D"/>
    <w:rsid w:val="005E203D"/>
    <w:rsid w:val="005E22E8"/>
    <w:rsid w:val="005E2CFB"/>
    <w:rsid w:val="005E2D8A"/>
    <w:rsid w:val="005E2D97"/>
    <w:rsid w:val="005E34A7"/>
    <w:rsid w:val="005E42B4"/>
    <w:rsid w:val="005E4DA2"/>
    <w:rsid w:val="005E575D"/>
    <w:rsid w:val="005E5F02"/>
    <w:rsid w:val="005E6A9F"/>
    <w:rsid w:val="005E6E15"/>
    <w:rsid w:val="005E7F3B"/>
    <w:rsid w:val="005F05C3"/>
    <w:rsid w:val="005F07A6"/>
    <w:rsid w:val="005F10EA"/>
    <w:rsid w:val="005F142B"/>
    <w:rsid w:val="005F2222"/>
    <w:rsid w:val="005F23DB"/>
    <w:rsid w:val="005F292D"/>
    <w:rsid w:val="005F2E4D"/>
    <w:rsid w:val="005F3266"/>
    <w:rsid w:val="005F3665"/>
    <w:rsid w:val="005F3E8A"/>
    <w:rsid w:val="005F40A3"/>
    <w:rsid w:val="005F4D4F"/>
    <w:rsid w:val="005F5407"/>
    <w:rsid w:val="005F62BB"/>
    <w:rsid w:val="005F6798"/>
    <w:rsid w:val="005F6BF1"/>
    <w:rsid w:val="005F6EB7"/>
    <w:rsid w:val="0060001C"/>
    <w:rsid w:val="00601930"/>
    <w:rsid w:val="0060469B"/>
    <w:rsid w:val="0060486B"/>
    <w:rsid w:val="006057D8"/>
    <w:rsid w:val="00606442"/>
    <w:rsid w:val="00606DF0"/>
    <w:rsid w:val="006070AD"/>
    <w:rsid w:val="00607AB1"/>
    <w:rsid w:val="00607FFC"/>
    <w:rsid w:val="0061100A"/>
    <w:rsid w:val="00611BDF"/>
    <w:rsid w:val="00611CCE"/>
    <w:rsid w:val="00611DA3"/>
    <w:rsid w:val="006121A6"/>
    <w:rsid w:val="00612B77"/>
    <w:rsid w:val="0061330E"/>
    <w:rsid w:val="00613B5C"/>
    <w:rsid w:val="00614F6E"/>
    <w:rsid w:val="00615450"/>
    <w:rsid w:val="00616F7B"/>
    <w:rsid w:val="00617317"/>
    <w:rsid w:val="00617A38"/>
    <w:rsid w:val="00617C87"/>
    <w:rsid w:val="00617C96"/>
    <w:rsid w:val="00620A06"/>
    <w:rsid w:val="00620ADC"/>
    <w:rsid w:val="00620D5B"/>
    <w:rsid w:val="00621EBA"/>
    <w:rsid w:val="006221A4"/>
    <w:rsid w:val="0062227B"/>
    <w:rsid w:val="00623293"/>
    <w:rsid w:val="0062358A"/>
    <w:rsid w:val="0062477E"/>
    <w:rsid w:val="00624AFC"/>
    <w:rsid w:val="00625C72"/>
    <w:rsid w:val="0062610E"/>
    <w:rsid w:val="00630095"/>
    <w:rsid w:val="00630B1B"/>
    <w:rsid w:val="00630E00"/>
    <w:rsid w:val="00630F30"/>
    <w:rsid w:val="006318DF"/>
    <w:rsid w:val="0063199D"/>
    <w:rsid w:val="0063290A"/>
    <w:rsid w:val="006334D6"/>
    <w:rsid w:val="006338A1"/>
    <w:rsid w:val="00634BA8"/>
    <w:rsid w:val="00634E7D"/>
    <w:rsid w:val="00634EEE"/>
    <w:rsid w:val="00635E9C"/>
    <w:rsid w:val="00636059"/>
    <w:rsid w:val="0063755F"/>
    <w:rsid w:val="00640BAC"/>
    <w:rsid w:val="00640CEE"/>
    <w:rsid w:val="00641898"/>
    <w:rsid w:val="0064209C"/>
    <w:rsid w:val="00642CF6"/>
    <w:rsid w:val="00643517"/>
    <w:rsid w:val="00643AFB"/>
    <w:rsid w:val="00643ED6"/>
    <w:rsid w:val="006446CF"/>
    <w:rsid w:val="00644728"/>
    <w:rsid w:val="00644DBC"/>
    <w:rsid w:val="00645492"/>
    <w:rsid w:val="00646A5A"/>
    <w:rsid w:val="00646C94"/>
    <w:rsid w:val="0064760D"/>
    <w:rsid w:val="0064776A"/>
    <w:rsid w:val="00647B27"/>
    <w:rsid w:val="00647CBC"/>
    <w:rsid w:val="006506B9"/>
    <w:rsid w:val="00650C50"/>
    <w:rsid w:val="0065122D"/>
    <w:rsid w:val="006515B0"/>
    <w:rsid w:val="006542C7"/>
    <w:rsid w:val="00656507"/>
    <w:rsid w:val="00657220"/>
    <w:rsid w:val="00657F0E"/>
    <w:rsid w:val="006601B0"/>
    <w:rsid w:val="0066059B"/>
    <w:rsid w:val="00660D6F"/>
    <w:rsid w:val="0066145A"/>
    <w:rsid w:val="00661D7B"/>
    <w:rsid w:val="006620C0"/>
    <w:rsid w:val="006626A1"/>
    <w:rsid w:val="00663199"/>
    <w:rsid w:val="00663BCF"/>
    <w:rsid w:val="00665214"/>
    <w:rsid w:val="00665312"/>
    <w:rsid w:val="006653A0"/>
    <w:rsid w:val="006654CD"/>
    <w:rsid w:val="006656A3"/>
    <w:rsid w:val="00665870"/>
    <w:rsid w:val="00665D8D"/>
    <w:rsid w:val="006660DA"/>
    <w:rsid w:val="0066789C"/>
    <w:rsid w:val="006714F2"/>
    <w:rsid w:val="00671530"/>
    <w:rsid w:val="006718E4"/>
    <w:rsid w:val="00671AF5"/>
    <w:rsid w:val="006726EA"/>
    <w:rsid w:val="00672EB9"/>
    <w:rsid w:val="0067487B"/>
    <w:rsid w:val="00675211"/>
    <w:rsid w:val="006755D3"/>
    <w:rsid w:val="006763EE"/>
    <w:rsid w:val="006764A0"/>
    <w:rsid w:val="0067731E"/>
    <w:rsid w:val="00677482"/>
    <w:rsid w:val="0067771C"/>
    <w:rsid w:val="00680706"/>
    <w:rsid w:val="00680CCA"/>
    <w:rsid w:val="00681B35"/>
    <w:rsid w:val="00682B6D"/>
    <w:rsid w:val="0068470D"/>
    <w:rsid w:val="00684B47"/>
    <w:rsid w:val="00684B8B"/>
    <w:rsid w:val="00684BC2"/>
    <w:rsid w:val="00684D81"/>
    <w:rsid w:val="00685114"/>
    <w:rsid w:val="006854A5"/>
    <w:rsid w:val="00685DF9"/>
    <w:rsid w:val="00685ECD"/>
    <w:rsid w:val="00686334"/>
    <w:rsid w:val="0068637D"/>
    <w:rsid w:val="00686ACB"/>
    <w:rsid w:val="0068719E"/>
    <w:rsid w:val="0068783A"/>
    <w:rsid w:val="00691CE2"/>
    <w:rsid w:val="00692538"/>
    <w:rsid w:val="00692A5C"/>
    <w:rsid w:val="006931C5"/>
    <w:rsid w:val="0069445B"/>
    <w:rsid w:val="00694C82"/>
    <w:rsid w:val="00694DFE"/>
    <w:rsid w:val="00695622"/>
    <w:rsid w:val="006958BB"/>
    <w:rsid w:val="00695F5F"/>
    <w:rsid w:val="00695FCE"/>
    <w:rsid w:val="00696721"/>
    <w:rsid w:val="0069731A"/>
    <w:rsid w:val="006A0036"/>
    <w:rsid w:val="006A1D1A"/>
    <w:rsid w:val="006A225E"/>
    <w:rsid w:val="006A3AE1"/>
    <w:rsid w:val="006A4798"/>
    <w:rsid w:val="006A4B3A"/>
    <w:rsid w:val="006A5528"/>
    <w:rsid w:val="006A5851"/>
    <w:rsid w:val="006A6249"/>
    <w:rsid w:val="006A66D6"/>
    <w:rsid w:val="006A6CBC"/>
    <w:rsid w:val="006A6D42"/>
    <w:rsid w:val="006B05E5"/>
    <w:rsid w:val="006B0912"/>
    <w:rsid w:val="006B0F0B"/>
    <w:rsid w:val="006B11FF"/>
    <w:rsid w:val="006B1CCC"/>
    <w:rsid w:val="006B1F56"/>
    <w:rsid w:val="006B26AF"/>
    <w:rsid w:val="006B282B"/>
    <w:rsid w:val="006B2855"/>
    <w:rsid w:val="006B2CB3"/>
    <w:rsid w:val="006B321D"/>
    <w:rsid w:val="006B3221"/>
    <w:rsid w:val="006B32B4"/>
    <w:rsid w:val="006B3570"/>
    <w:rsid w:val="006B4164"/>
    <w:rsid w:val="006B5D20"/>
    <w:rsid w:val="006B5F75"/>
    <w:rsid w:val="006B5FBE"/>
    <w:rsid w:val="006B6F0F"/>
    <w:rsid w:val="006C02D6"/>
    <w:rsid w:val="006C03F3"/>
    <w:rsid w:val="006C1246"/>
    <w:rsid w:val="006C2AB0"/>
    <w:rsid w:val="006C2BF3"/>
    <w:rsid w:val="006C3006"/>
    <w:rsid w:val="006C307F"/>
    <w:rsid w:val="006C4409"/>
    <w:rsid w:val="006C502A"/>
    <w:rsid w:val="006C6056"/>
    <w:rsid w:val="006C7DA9"/>
    <w:rsid w:val="006D17F9"/>
    <w:rsid w:val="006D1AEA"/>
    <w:rsid w:val="006D1DD9"/>
    <w:rsid w:val="006D2A10"/>
    <w:rsid w:val="006D2E2E"/>
    <w:rsid w:val="006D30FE"/>
    <w:rsid w:val="006D326B"/>
    <w:rsid w:val="006D4600"/>
    <w:rsid w:val="006D4BC6"/>
    <w:rsid w:val="006D5655"/>
    <w:rsid w:val="006D5A9C"/>
    <w:rsid w:val="006D7A6B"/>
    <w:rsid w:val="006D7B6F"/>
    <w:rsid w:val="006D7D3A"/>
    <w:rsid w:val="006E0962"/>
    <w:rsid w:val="006E2AAE"/>
    <w:rsid w:val="006E35F0"/>
    <w:rsid w:val="006E3666"/>
    <w:rsid w:val="006E4CF2"/>
    <w:rsid w:val="006E56CC"/>
    <w:rsid w:val="006E56D5"/>
    <w:rsid w:val="006E6838"/>
    <w:rsid w:val="006E72B0"/>
    <w:rsid w:val="006E72BC"/>
    <w:rsid w:val="006E7342"/>
    <w:rsid w:val="006E7A39"/>
    <w:rsid w:val="006E7A4C"/>
    <w:rsid w:val="006E7E00"/>
    <w:rsid w:val="006F0B97"/>
    <w:rsid w:val="006F1AF2"/>
    <w:rsid w:val="006F1BB5"/>
    <w:rsid w:val="006F2235"/>
    <w:rsid w:val="006F309A"/>
    <w:rsid w:val="006F34FE"/>
    <w:rsid w:val="006F355B"/>
    <w:rsid w:val="006F3E09"/>
    <w:rsid w:val="006F48FF"/>
    <w:rsid w:val="006F6692"/>
    <w:rsid w:val="006F6D87"/>
    <w:rsid w:val="006F708F"/>
    <w:rsid w:val="006F7749"/>
    <w:rsid w:val="00700699"/>
    <w:rsid w:val="00700F3A"/>
    <w:rsid w:val="0070129F"/>
    <w:rsid w:val="00701467"/>
    <w:rsid w:val="00702C96"/>
    <w:rsid w:val="00703040"/>
    <w:rsid w:val="007056D7"/>
    <w:rsid w:val="00705809"/>
    <w:rsid w:val="00705FE2"/>
    <w:rsid w:val="00711185"/>
    <w:rsid w:val="007111AD"/>
    <w:rsid w:val="007122CE"/>
    <w:rsid w:val="0071240F"/>
    <w:rsid w:val="00712431"/>
    <w:rsid w:val="007124DC"/>
    <w:rsid w:val="00712A32"/>
    <w:rsid w:val="0071302F"/>
    <w:rsid w:val="00713793"/>
    <w:rsid w:val="007139F3"/>
    <w:rsid w:val="007149B5"/>
    <w:rsid w:val="0071576B"/>
    <w:rsid w:val="0071640D"/>
    <w:rsid w:val="0071650A"/>
    <w:rsid w:val="00716CB3"/>
    <w:rsid w:val="00717EEF"/>
    <w:rsid w:val="00717FA6"/>
    <w:rsid w:val="00720373"/>
    <w:rsid w:val="00720780"/>
    <w:rsid w:val="00721B94"/>
    <w:rsid w:val="00721BE3"/>
    <w:rsid w:val="00721E59"/>
    <w:rsid w:val="00722BF2"/>
    <w:rsid w:val="00722F42"/>
    <w:rsid w:val="007235C5"/>
    <w:rsid w:val="0072386C"/>
    <w:rsid w:val="00723C87"/>
    <w:rsid w:val="00726019"/>
    <w:rsid w:val="007274EC"/>
    <w:rsid w:val="0073016E"/>
    <w:rsid w:val="00730662"/>
    <w:rsid w:val="00730D45"/>
    <w:rsid w:val="0073160A"/>
    <w:rsid w:val="00731751"/>
    <w:rsid w:val="00731E8D"/>
    <w:rsid w:val="007320FA"/>
    <w:rsid w:val="00732398"/>
    <w:rsid w:val="00732502"/>
    <w:rsid w:val="00733704"/>
    <w:rsid w:val="0073421F"/>
    <w:rsid w:val="007346ED"/>
    <w:rsid w:val="0073508E"/>
    <w:rsid w:val="007350C5"/>
    <w:rsid w:val="00736A2F"/>
    <w:rsid w:val="00740836"/>
    <w:rsid w:val="00740AF6"/>
    <w:rsid w:val="0074299C"/>
    <w:rsid w:val="00743966"/>
    <w:rsid w:val="00743B22"/>
    <w:rsid w:val="0074448E"/>
    <w:rsid w:val="007449A1"/>
    <w:rsid w:val="00744C6C"/>
    <w:rsid w:val="0074616A"/>
    <w:rsid w:val="00746619"/>
    <w:rsid w:val="00746B5C"/>
    <w:rsid w:val="007471B0"/>
    <w:rsid w:val="007475FB"/>
    <w:rsid w:val="00747AE5"/>
    <w:rsid w:val="00750EF3"/>
    <w:rsid w:val="00751300"/>
    <w:rsid w:val="00751E1D"/>
    <w:rsid w:val="007520AE"/>
    <w:rsid w:val="00752FA7"/>
    <w:rsid w:val="00753C37"/>
    <w:rsid w:val="007549D4"/>
    <w:rsid w:val="00754CD1"/>
    <w:rsid w:val="007553E5"/>
    <w:rsid w:val="007557D9"/>
    <w:rsid w:val="0075581D"/>
    <w:rsid w:val="00755CE0"/>
    <w:rsid w:val="007562C4"/>
    <w:rsid w:val="00756E0D"/>
    <w:rsid w:val="00761CA0"/>
    <w:rsid w:val="00761E3A"/>
    <w:rsid w:val="00762D76"/>
    <w:rsid w:val="00762F26"/>
    <w:rsid w:val="00763A5A"/>
    <w:rsid w:val="00763B9B"/>
    <w:rsid w:val="00764CE7"/>
    <w:rsid w:val="0076688E"/>
    <w:rsid w:val="00771220"/>
    <w:rsid w:val="00771C2B"/>
    <w:rsid w:val="00771E79"/>
    <w:rsid w:val="00772E38"/>
    <w:rsid w:val="00773004"/>
    <w:rsid w:val="007730D4"/>
    <w:rsid w:val="00773DE2"/>
    <w:rsid w:val="00775341"/>
    <w:rsid w:val="00776050"/>
    <w:rsid w:val="007764D3"/>
    <w:rsid w:val="00776928"/>
    <w:rsid w:val="00776AF5"/>
    <w:rsid w:val="00777846"/>
    <w:rsid w:val="007814A1"/>
    <w:rsid w:val="007817B2"/>
    <w:rsid w:val="00782989"/>
    <w:rsid w:val="0078306C"/>
    <w:rsid w:val="00783B45"/>
    <w:rsid w:val="00783C49"/>
    <w:rsid w:val="00783C88"/>
    <w:rsid w:val="00783E29"/>
    <w:rsid w:val="00784346"/>
    <w:rsid w:val="007843CA"/>
    <w:rsid w:val="00785E9D"/>
    <w:rsid w:val="0078613E"/>
    <w:rsid w:val="00786C52"/>
    <w:rsid w:val="0078721B"/>
    <w:rsid w:val="00787E39"/>
    <w:rsid w:val="00792E61"/>
    <w:rsid w:val="007936A4"/>
    <w:rsid w:val="00793BED"/>
    <w:rsid w:val="0079500B"/>
    <w:rsid w:val="00795488"/>
    <w:rsid w:val="007956E6"/>
    <w:rsid w:val="0079616F"/>
    <w:rsid w:val="00796C94"/>
    <w:rsid w:val="00797F3B"/>
    <w:rsid w:val="007A001C"/>
    <w:rsid w:val="007A07CD"/>
    <w:rsid w:val="007A18D0"/>
    <w:rsid w:val="007A20BE"/>
    <w:rsid w:val="007A25B4"/>
    <w:rsid w:val="007A2CD0"/>
    <w:rsid w:val="007A358C"/>
    <w:rsid w:val="007A41FC"/>
    <w:rsid w:val="007A453B"/>
    <w:rsid w:val="007A467D"/>
    <w:rsid w:val="007A4F44"/>
    <w:rsid w:val="007A52F8"/>
    <w:rsid w:val="007A5EF0"/>
    <w:rsid w:val="007A6A68"/>
    <w:rsid w:val="007A6E1B"/>
    <w:rsid w:val="007A72C3"/>
    <w:rsid w:val="007A78CA"/>
    <w:rsid w:val="007A7B87"/>
    <w:rsid w:val="007A7D82"/>
    <w:rsid w:val="007B0860"/>
    <w:rsid w:val="007B0EB8"/>
    <w:rsid w:val="007B192C"/>
    <w:rsid w:val="007B2248"/>
    <w:rsid w:val="007B2350"/>
    <w:rsid w:val="007B3211"/>
    <w:rsid w:val="007B3DF4"/>
    <w:rsid w:val="007B439B"/>
    <w:rsid w:val="007B4DEC"/>
    <w:rsid w:val="007B58CB"/>
    <w:rsid w:val="007B6744"/>
    <w:rsid w:val="007B679B"/>
    <w:rsid w:val="007B6905"/>
    <w:rsid w:val="007B6CEB"/>
    <w:rsid w:val="007B7B54"/>
    <w:rsid w:val="007B7C97"/>
    <w:rsid w:val="007C0E2E"/>
    <w:rsid w:val="007C134E"/>
    <w:rsid w:val="007C14E9"/>
    <w:rsid w:val="007C1EA7"/>
    <w:rsid w:val="007C2512"/>
    <w:rsid w:val="007C461A"/>
    <w:rsid w:val="007C51E4"/>
    <w:rsid w:val="007C566D"/>
    <w:rsid w:val="007C58E0"/>
    <w:rsid w:val="007C5C75"/>
    <w:rsid w:val="007C6410"/>
    <w:rsid w:val="007D036F"/>
    <w:rsid w:val="007D0973"/>
    <w:rsid w:val="007D10D5"/>
    <w:rsid w:val="007D3B25"/>
    <w:rsid w:val="007D40F7"/>
    <w:rsid w:val="007D44F2"/>
    <w:rsid w:val="007D5113"/>
    <w:rsid w:val="007D53FA"/>
    <w:rsid w:val="007D65DE"/>
    <w:rsid w:val="007D6854"/>
    <w:rsid w:val="007D7E85"/>
    <w:rsid w:val="007D7FE3"/>
    <w:rsid w:val="007E14CA"/>
    <w:rsid w:val="007E15BC"/>
    <w:rsid w:val="007E17C9"/>
    <w:rsid w:val="007E284A"/>
    <w:rsid w:val="007E2BA0"/>
    <w:rsid w:val="007E364A"/>
    <w:rsid w:val="007E3C16"/>
    <w:rsid w:val="007E418E"/>
    <w:rsid w:val="007E4610"/>
    <w:rsid w:val="007E4652"/>
    <w:rsid w:val="007E4882"/>
    <w:rsid w:val="007E61D9"/>
    <w:rsid w:val="007F0487"/>
    <w:rsid w:val="007F1221"/>
    <w:rsid w:val="007F18B6"/>
    <w:rsid w:val="007F2736"/>
    <w:rsid w:val="007F3712"/>
    <w:rsid w:val="007F38AA"/>
    <w:rsid w:val="007F3C14"/>
    <w:rsid w:val="007F42D4"/>
    <w:rsid w:val="007F4579"/>
    <w:rsid w:val="007F7B0D"/>
    <w:rsid w:val="007F7C1B"/>
    <w:rsid w:val="007F7F2C"/>
    <w:rsid w:val="0080050C"/>
    <w:rsid w:val="00800825"/>
    <w:rsid w:val="00801136"/>
    <w:rsid w:val="00801B89"/>
    <w:rsid w:val="00802294"/>
    <w:rsid w:val="00802ACE"/>
    <w:rsid w:val="00802B38"/>
    <w:rsid w:val="00802D8E"/>
    <w:rsid w:val="00803063"/>
    <w:rsid w:val="008030A3"/>
    <w:rsid w:val="00803D2E"/>
    <w:rsid w:val="00803E3E"/>
    <w:rsid w:val="0080408B"/>
    <w:rsid w:val="00804965"/>
    <w:rsid w:val="00804B46"/>
    <w:rsid w:val="00805645"/>
    <w:rsid w:val="00805765"/>
    <w:rsid w:val="008059F9"/>
    <w:rsid w:val="00805CA4"/>
    <w:rsid w:val="0080771A"/>
    <w:rsid w:val="008102FC"/>
    <w:rsid w:val="008103F3"/>
    <w:rsid w:val="00810623"/>
    <w:rsid w:val="00811E1C"/>
    <w:rsid w:val="008129E2"/>
    <w:rsid w:val="00812A1C"/>
    <w:rsid w:val="00813088"/>
    <w:rsid w:val="00813BD7"/>
    <w:rsid w:val="008150D0"/>
    <w:rsid w:val="00816284"/>
    <w:rsid w:val="00817887"/>
    <w:rsid w:val="00820B94"/>
    <w:rsid w:val="00821255"/>
    <w:rsid w:val="00821523"/>
    <w:rsid w:val="008217C2"/>
    <w:rsid w:val="008218E6"/>
    <w:rsid w:val="0082238A"/>
    <w:rsid w:val="00822555"/>
    <w:rsid w:val="008235E3"/>
    <w:rsid w:val="00823CED"/>
    <w:rsid w:val="00823E45"/>
    <w:rsid w:val="00823F6F"/>
    <w:rsid w:val="00824D75"/>
    <w:rsid w:val="00824DD3"/>
    <w:rsid w:val="008251BE"/>
    <w:rsid w:val="00825501"/>
    <w:rsid w:val="008256F6"/>
    <w:rsid w:val="00825B5D"/>
    <w:rsid w:val="00825D9E"/>
    <w:rsid w:val="008260DA"/>
    <w:rsid w:val="0082612B"/>
    <w:rsid w:val="008262EC"/>
    <w:rsid w:val="008304E3"/>
    <w:rsid w:val="008312A1"/>
    <w:rsid w:val="008314A9"/>
    <w:rsid w:val="00832DBC"/>
    <w:rsid w:val="00834013"/>
    <w:rsid w:val="008343AB"/>
    <w:rsid w:val="00834F12"/>
    <w:rsid w:val="008372B4"/>
    <w:rsid w:val="008375FA"/>
    <w:rsid w:val="0083761B"/>
    <w:rsid w:val="00837D40"/>
    <w:rsid w:val="00837F68"/>
    <w:rsid w:val="00840F53"/>
    <w:rsid w:val="008425FA"/>
    <w:rsid w:val="008426D0"/>
    <w:rsid w:val="0084384B"/>
    <w:rsid w:val="00843D0B"/>
    <w:rsid w:val="00844258"/>
    <w:rsid w:val="0084467E"/>
    <w:rsid w:val="0084552E"/>
    <w:rsid w:val="00845B11"/>
    <w:rsid w:val="00846771"/>
    <w:rsid w:val="00846EAC"/>
    <w:rsid w:val="008504DB"/>
    <w:rsid w:val="008505EF"/>
    <w:rsid w:val="00850D4F"/>
    <w:rsid w:val="00850F2C"/>
    <w:rsid w:val="00851836"/>
    <w:rsid w:val="00851850"/>
    <w:rsid w:val="0085308D"/>
    <w:rsid w:val="008534FF"/>
    <w:rsid w:val="00853B27"/>
    <w:rsid w:val="0085537E"/>
    <w:rsid w:val="0085598E"/>
    <w:rsid w:val="00855B2C"/>
    <w:rsid w:val="00856B25"/>
    <w:rsid w:val="008571D7"/>
    <w:rsid w:val="00857922"/>
    <w:rsid w:val="008579BD"/>
    <w:rsid w:val="00857B2F"/>
    <w:rsid w:val="00857D34"/>
    <w:rsid w:val="00857F5D"/>
    <w:rsid w:val="00857F95"/>
    <w:rsid w:val="00857FBD"/>
    <w:rsid w:val="00860CA3"/>
    <w:rsid w:val="008620B8"/>
    <w:rsid w:val="008629C3"/>
    <w:rsid w:val="00862DBC"/>
    <w:rsid w:val="00863FAD"/>
    <w:rsid w:val="008640C7"/>
    <w:rsid w:val="0086541B"/>
    <w:rsid w:val="00867405"/>
    <w:rsid w:val="008675D5"/>
    <w:rsid w:val="00867EC0"/>
    <w:rsid w:val="00871168"/>
    <w:rsid w:val="008711D6"/>
    <w:rsid w:val="0087157E"/>
    <w:rsid w:val="00872205"/>
    <w:rsid w:val="00872284"/>
    <w:rsid w:val="008735F4"/>
    <w:rsid w:val="008746E4"/>
    <w:rsid w:val="00874767"/>
    <w:rsid w:val="00875299"/>
    <w:rsid w:val="008764C5"/>
    <w:rsid w:val="00877079"/>
    <w:rsid w:val="0087725F"/>
    <w:rsid w:val="008778EA"/>
    <w:rsid w:val="0088002B"/>
    <w:rsid w:val="0088161D"/>
    <w:rsid w:val="00882065"/>
    <w:rsid w:val="00882431"/>
    <w:rsid w:val="008825AD"/>
    <w:rsid w:val="00882D9D"/>
    <w:rsid w:val="00882E3B"/>
    <w:rsid w:val="00882F0E"/>
    <w:rsid w:val="008836ED"/>
    <w:rsid w:val="00883B53"/>
    <w:rsid w:val="00884ECF"/>
    <w:rsid w:val="008859B4"/>
    <w:rsid w:val="0088626E"/>
    <w:rsid w:val="00886C92"/>
    <w:rsid w:val="00886DA1"/>
    <w:rsid w:val="008873F1"/>
    <w:rsid w:val="00891859"/>
    <w:rsid w:val="0089190E"/>
    <w:rsid w:val="008919F2"/>
    <w:rsid w:val="00891E1F"/>
    <w:rsid w:val="00892523"/>
    <w:rsid w:val="00892B70"/>
    <w:rsid w:val="00893AEC"/>
    <w:rsid w:val="00893B9D"/>
    <w:rsid w:val="00894013"/>
    <w:rsid w:val="00894D97"/>
    <w:rsid w:val="00895984"/>
    <w:rsid w:val="0089695E"/>
    <w:rsid w:val="00896D15"/>
    <w:rsid w:val="00897C98"/>
    <w:rsid w:val="008A0015"/>
    <w:rsid w:val="008A03DA"/>
    <w:rsid w:val="008A0911"/>
    <w:rsid w:val="008A1033"/>
    <w:rsid w:val="008A1155"/>
    <w:rsid w:val="008A12C2"/>
    <w:rsid w:val="008A260A"/>
    <w:rsid w:val="008A2985"/>
    <w:rsid w:val="008A34C5"/>
    <w:rsid w:val="008A4A15"/>
    <w:rsid w:val="008A4F34"/>
    <w:rsid w:val="008A56D8"/>
    <w:rsid w:val="008A5B52"/>
    <w:rsid w:val="008A5EA9"/>
    <w:rsid w:val="008A6D97"/>
    <w:rsid w:val="008A796C"/>
    <w:rsid w:val="008B0817"/>
    <w:rsid w:val="008B1D7C"/>
    <w:rsid w:val="008B2476"/>
    <w:rsid w:val="008B286A"/>
    <w:rsid w:val="008B2D35"/>
    <w:rsid w:val="008B33D0"/>
    <w:rsid w:val="008B3791"/>
    <w:rsid w:val="008B3907"/>
    <w:rsid w:val="008B3B6F"/>
    <w:rsid w:val="008B47CF"/>
    <w:rsid w:val="008B5C38"/>
    <w:rsid w:val="008B5D1A"/>
    <w:rsid w:val="008B6020"/>
    <w:rsid w:val="008B77A8"/>
    <w:rsid w:val="008B7BB6"/>
    <w:rsid w:val="008C0917"/>
    <w:rsid w:val="008C0C23"/>
    <w:rsid w:val="008C0FB6"/>
    <w:rsid w:val="008C17C3"/>
    <w:rsid w:val="008C197F"/>
    <w:rsid w:val="008C1D0E"/>
    <w:rsid w:val="008C1EF0"/>
    <w:rsid w:val="008C3001"/>
    <w:rsid w:val="008C31FB"/>
    <w:rsid w:val="008C3815"/>
    <w:rsid w:val="008C497A"/>
    <w:rsid w:val="008C597A"/>
    <w:rsid w:val="008C6007"/>
    <w:rsid w:val="008C6DB1"/>
    <w:rsid w:val="008D0871"/>
    <w:rsid w:val="008D0C9F"/>
    <w:rsid w:val="008D1A64"/>
    <w:rsid w:val="008D1D9B"/>
    <w:rsid w:val="008D26C6"/>
    <w:rsid w:val="008D2FEC"/>
    <w:rsid w:val="008D3012"/>
    <w:rsid w:val="008D350B"/>
    <w:rsid w:val="008D37AA"/>
    <w:rsid w:val="008D3E8C"/>
    <w:rsid w:val="008D4AC9"/>
    <w:rsid w:val="008D5332"/>
    <w:rsid w:val="008D6648"/>
    <w:rsid w:val="008D6B2F"/>
    <w:rsid w:val="008D7AFC"/>
    <w:rsid w:val="008D7B1F"/>
    <w:rsid w:val="008E05E6"/>
    <w:rsid w:val="008E1D00"/>
    <w:rsid w:val="008E2670"/>
    <w:rsid w:val="008E2EAF"/>
    <w:rsid w:val="008E420A"/>
    <w:rsid w:val="008E428E"/>
    <w:rsid w:val="008E549D"/>
    <w:rsid w:val="008E5AF2"/>
    <w:rsid w:val="008E7145"/>
    <w:rsid w:val="008E7BB1"/>
    <w:rsid w:val="008F187D"/>
    <w:rsid w:val="008F1E3C"/>
    <w:rsid w:val="008F26D7"/>
    <w:rsid w:val="008F2903"/>
    <w:rsid w:val="008F3507"/>
    <w:rsid w:val="008F3A94"/>
    <w:rsid w:val="008F461B"/>
    <w:rsid w:val="008F57CA"/>
    <w:rsid w:val="008F697D"/>
    <w:rsid w:val="009000CE"/>
    <w:rsid w:val="009001EB"/>
    <w:rsid w:val="00900236"/>
    <w:rsid w:val="009011D5"/>
    <w:rsid w:val="00901B13"/>
    <w:rsid w:val="00902ED0"/>
    <w:rsid w:val="00904391"/>
    <w:rsid w:val="0090464D"/>
    <w:rsid w:val="00904A6B"/>
    <w:rsid w:val="00905310"/>
    <w:rsid w:val="0090575B"/>
    <w:rsid w:val="009064AB"/>
    <w:rsid w:val="00907481"/>
    <w:rsid w:val="009078FB"/>
    <w:rsid w:val="00907927"/>
    <w:rsid w:val="00907ADD"/>
    <w:rsid w:val="009107CF"/>
    <w:rsid w:val="0091231C"/>
    <w:rsid w:val="00912DB2"/>
    <w:rsid w:val="00912F8B"/>
    <w:rsid w:val="00913A35"/>
    <w:rsid w:val="00913E6A"/>
    <w:rsid w:val="0091583E"/>
    <w:rsid w:val="009158F1"/>
    <w:rsid w:val="009161CE"/>
    <w:rsid w:val="009174CF"/>
    <w:rsid w:val="00917E28"/>
    <w:rsid w:val="0092118B"/>
    <w:rsid w:val="0092235C"/>
    <w:rsid w:val="009233D4"/>
    <w:rsid w:val="0092402B"/>
    <w:rsid w:val="009242BD"/>
    <w:rsid w:val="009247D1"/>
    <w:rsid w:val="0092572D"/>
    <w:rsid w:val="00926125"/>
    <w:rsid w:val="00927299"/>
    <w:rsid w:val="00927358"/>
    <w:rsid w:val="0092789C"/>
    <w:rsid w:val="009279C0"/>
    <w:rsid w:val="00931B62"/>
    <w:rsid w:val="00932065"/>
    <w:rsid w:val="0093304A"/>
    <w:rsid w:val="00933ECC"/>
    <w:rsid w:val="00934927"/>
    <w:rsid w:val="00935049"/>
    <w:rsid w:val="009350EA"/>
    <w:rsid w:val="00935A79"/>
    <w:rsid w:val="00936578"/>
    <w:rsid w:val="00936C67"/>
    <w:rsid w:val="00936D26"/>
    <w:rsid w:val="00936EBF"/>
    <w:rsid w:val="009370B8"/>
    <w:rsid w:val="00940853"/>
    <w:rsid w:val="00940A44"/>
    <w:rsid w:val="009410AA"/>
    <w:rsid w:val="0094143A"/>
    <w:rsid w:val="00942690"/>
    <w:rsid w:val="00942926"/>
    <w:rsid w:val="00943CE0"/>
    <w:rsid w:val="00943EEA"/>
    <w:rsid w:val="009448DC"/>
    <w:rsid w:val="00944A0E"/>
    <w:rsid w:val="00945F24"/>
    <w:rsid w:val="00945F27"/>
    <w:rsid w:val="009461BC"/>
    <w:rsid w:val="009469C6"/>
    <w:rsid w:val="00947227"/>
    <w:rsid w:val="0095025C"/>
    <w:rsid w:val="009503F1"/>
    <w:rsid w:val="00950812"/>
    <w:rsid w:val="009509D2"/>
    <w:rsid w:val="009517AD"/>
    <w:rsid w:val="00952A9D"/>
    <w:rsid w:val="00952CD3"/>
    <w:rsid w:val="00952E41"/>
    <w:rsid w:val="00952F84"/>
    <w:rsid w:val="009536FF"/>
    <w:rsid w:val="009541E6"/>
    <w:rsid w:val="00954AC6"/>
    <w:rsid w:val="009554B6"/>
    <w:rsid w:val="00957837"/>
    <w:rsid w:val="00960C7A"/>
    <w:rsid w:val="00961D35"/>
    <w:rsid w:val="00962DD3"/>
    <w:rsid w:val="009635AC"/>
    <w:rsid w:val="00964051"/>
    <w:rsid w:val="00965324"/>
    <w:rsid w:val="00965FAE"/>
    <w:rsid w:val="009664DB"/>
    <w:rsid w:val="0096672E"/>
    <w:rsid w:val="00966FE2"/>
    <w:rsid w:val="0097035A"/>
    <w:rsid w:val="00970EB0"/>
    <w:rsid w:val="0097114E"/>
    <w:rsid w:val="00973DA8"/>
    <w:rsid w:val="00973DD5"/>
    <w:rsid w:val="00973DEF"/>
    <w:rsid w:val="00973FA4"/>
    <w:rsid w:val="009758C2"/>
    <w:rsid w:val="00975B4F"/>
    <w:rsid w:val="00975B8C"/>
    <w:rsid w:val="00976299"/>
    <w:rsid w:val="009766D6"/>
    <w:rsid w:val="009779A7"/>
    <w:rsid w:val="00977CD3"/>
    <w:rsid w:val="0098007D"/>
    <w:rsid w:val="00980344"/>
    <w:rsid w:val="00980356"/>
    <w:rsid w:val="009806E4"/>
    <w:rsid w:val="00980B7E"/>
    <w:rsid w:val="00982669"/>
    <w:rsid w:val="00982F64"/>
    <w:rsid w:val="0098486F"/>
    <w:rsid w:val="00984F2E"/>
    <w:rsid w:val="009850EB"/>
    <w:rsid w:val="00985864"/>
    <w:rsid w:val="00985CEF"/>
    <w:rsid w:val="0098746D"/>
    <w:rsid w:val="009921D1"/>
    <w:rsid w:val="00992D1B"/>
    <w:rsid w:val="00992E6C"/>
    <w:rsid w:val="00994119"/>
    <w:rsid w:val="00994D1F"/>
    <w:rsid w:val="0099537A"/>
    <w:rsid w:val="00995E47"/>
    <w:rsid w:val="009963AE"/>
    <w:rsid w:val="00996FA3"/>
    <w:rsid w:val="00997A17"/>
    <w:rsid w:val="00997B62"/>
    <w:rsid w:val="00997CAE"/>
    <w:rsid w:val="009A0D18"/>
    <w:rsid w:val="009A15A6"/>
    <w:rsid w:val="009A1EFD"/>
    <w:rsid w:val="009A288A"/>
    <w:rsid w:val="009A3A1A"/>
    <w:rsid w:val="009A4C2E"/>
    <w:rsid w:val="009A50D8"/>
    <w:rsid w:val="009A5557"/>
    <w:rsid w:val="009A6261"/>
    <w:rsid w:val="009A65FA"/>
    <w:rsid w:val="009A67A8"/>
    <w:rsid w:val="009A7294"/>
    <w:rsid w:val="009A7F58"/>
    <w:rsid w:val="009B15B1"/>
    <w:rsid w:val="009B1963"/>
    <w:rsid w:val="009B3804"/>
    <w:rsid w:val="009B38A5"/>
    <w:rsid w:val="009B3BA1"/>
    <w:rsid w:val="009B412E"/>
    <w:rsid w:val="009B4FB4"/>
    <w:rsid w:val="009B52E3"/>
    <w:rsid w:val="009B79E9"/>
    <w:rsid w:val="009C024C"/>
    <w:rsid w:val="009C0C5D"/>
    <w:rsid w:val="009C131D"/>
    <w:rsid w:val="009C201D"/>
    <w:rsid w:val="009C47B2"/>
    <w:rsid w:val="009C5245"/>
    <w:rsid w:val="009C6569"/>
    <w:rsid w:val="009C66D4"/>
    <w:rsid w:val="009C6934"/>
    <w:rsid w:val="009C7D1E"/>
    <w:rsid w:val="009C7D7D"/>
    <w:rsid w:val="009D2216"/>
    <w:rsid w:val="009D22F6"/>
    <w:rsid w:val="009D2682"/>
    <w:rsid w:val="009D35D8"/>
    <w:rsid w:val="009D3D7B"/>
    <w:rsid w:val="009D3E0F"/>
    <w:rsid w:val="009D4958"/>
    <w:rsid w:val="009D4DFB"/>
    <w:rsid w:val="009D689D"/>
    <w:rsid w:val="009D70FB"/>
    <w:rsid w:val="009D79F2"/>
    <w:rsid w:val="009D7B37"/>
    <w:rsid w:val="009E040D"/>
    <w:rsid w:val="009E10F3"/>
    <w:rsid w:val="009E132F"/>
    <w:rsid w:val="009E1FA8"/>
    <w:rsid w:val="009E228D"/>
    <w:rsid w:val="009E2B5F"/>
    <w:rsid w:val="009E32D6"/>
    <w:rsid w:val="009E3AEE"/>
    <w:rsid w:val="009E3F91"/>
    <w:rsid w:val="009E413A"/>
    <w:rsid w:val="009E471F"/>
    <w:rsid w:val="009E5B95"/>
    <w:rsid w:val="009E66CB"/>
    <w:rsid w:val="009E6886"/>
    <w:rsid w:val="009F0B52"/>
    <w:rsid w:val="009F211F"/>
    <w:rsid w:val="009F4630"/>
    <w:rsid w:val="009F5323"/>
    <w:rsid w:val="009F5C29"/>
    <w:rsid w:val="009F63CC"/>
    <w:rsid w:val="009F6C2D"/>
    <w:rsid w:val="009F6F17"/>
    <w:rsid w:val="009F7349"/>
    <w:rsid w:val="009F77BF"/>
    <w:rsid w:val="009F790B"/>
    <w:rsid w:val="009F7F8E"/>
    <w:rsid w:val="009F7FBD"/>
    <w:rsid w:val="00A001C1"/>
    <w:rsid w:val="00A01341"/>
    <w:rsid w:val="00A024FC"/>
    <w:rsid w:val="00A02875"/>
    <w:rsid w:val="00A02C61"/>
    <w:rsid w:val="00A03FF5"/>
    <w:rsid w:val="00A04944"/>
    <w:rsid w:val="00A05E47"/>
    <w:rsid w:val="00A070E0"/>
    <w:rsid w:val="00A07C3C"/>
    <w:rsid w:val="00A10199"/>
    <w:rsid w:val="00A102B9"/>
    <w:rsid w:val="00A10C7F"/>
    <w:rsid w:val="00A10E2A"/>
    <w:rsid w:val="00A11FC3"/>
    <w:rsid w:val="00A1212D"/>
    <w:rsid w:val="00A1235C"/>
    <w:rsid w:val="00A12925"/>
    <w:rsid w:val="00A12D20"/>
    <w:rsid w:val="00A13576"/>
    <w:rsid w:val="00A1570F"/>
    <w:rsid w:val="00A15931"/>
    <w:rsid w:val="00A169CD"/>
    <w:rsid w:val="00A17A73"/>
    <w:rsid w:val="00A21897"/>
    <w:rsid w:val="00A225DC"/>
    <w:rsid w:val="00A2275C"/>
    <w:rsid w:val="00A227C6"/>
    <w:rsid w:val="00A232AA"/>
    <w:rsid w:val="00A2475C"/>
    <w:rsid w:val="00A248B8"/>
    <w:rsid w:val="00A2696E"/>
    <w:rsid w:val="00A27215"/>
    <w:rsid w:val="00A27BE3"/>
    <w:rsid w:val="00A30645"/>
    <w:rsid w:val="00A321B2"/>
    <w:rsid w:val="00A329C2"/>
    <w:rsid w:val="00A330C8"/>
    <w:rsid w:val="00A3323E"/>
    <w:rsid w:val="00A3397D"/>
    <w:rsid w:val="00A33AD6"/>
    <w:rsid w:val="00A3401F"/>
    <w:rsid w:val="00A34578"/>
    <w:rsid w:val="00A346FB"/>
    <w:rsid w:val="00A347E7"/>
    <w:rsid w:val="00A34B63"/>
    <w:rsid w:val="00A356C6"/>
    <w:rsid w:val="00A35894"/>
    <w:rsid w:val="00A3599D"/>
    <w:rsid w:val="00A35A83"/>
    <w:rsid w:val="00A35E9F"/>
    <w:rsid w:val="00A35F7F"/>
    <w:rsid w:val="00A3635F"/>
    <w:rsid w:val="00A3663A"/>
    <w:rsid w:val="00A36B4D"/>
    <w:rsid w:val="00A37166"/>
    <w:rsid w:val="00A3721E"/>
    <w:rsid w:val="00A373F8"/>
    <w:rsid w:val="00A37467"/>
    <w:rsid w:val="00A377C1"/>
    <w:rsid w:val="00A40EBB"/>
    <w:rsid w:val="00A4138A"/>
    <w:rsid w:val="00A41599"/>
    <w:rsid w:val="00A4210B"/>
    <w:rsid w:val="00A421C7"/>
    <w:rsid w:val="00A42628"/>
    <w:rsid w:val="00A42778"/>
    <w:rsid w:val="00A429FB"/>
    <w:rsid w:val="00A42CEF"/>
    <w:rsid w:val="00A432BF"/>
    <w:rsid w:val="00A43464"/>
    <w:rsid w:val="00A434AD"/>
    <w:rsid w:val="00A43594"/>
    <w:rsid w:val="00A43936"/>
    <w:rsid w:val="00A43C6C"/>
    <w:rsid w:val="00A44291"/>
    <w:rsid w:val="00A4465A"/>
    <w:rsid w:val="00A47234"/>
    <w:rsid w:val="00A473CA"/>
    <w:rsid w:val="00A474E1"/>
    <w:rsid w:val="00A5042D"/>
    <w:rsid w:val="00A5067F"/>
    <w:rsid w:val="00A50E7B"/>
    <w:rsid w:val="00A5114E"/>
    <w:rsid w:val="00A51AA5"/>
    <w:rsid w:val="00A52F9F"/>
    <w:rsid w:val="00A53897"/>
    <w:rsid w:val="00A55201"/>
    <w:rsid w:val="00A5590C"/>
    <w:rsid w:val="00A563B2"/>
    <w:rsid w:val="00A5665C"/>
    <w:rsid w:val="00A56F5D"/>
    <w:rsid w:val="00A5702A"/>
    <w:rsid w:val="00A57293"/>
    <w:rsid w:val="00A57344"/>
    <w:rsid w:val="00A57404"/>
    <w:rsid w:val="00A60260"/>
    <w:rsid w:val="00A60D13"/>
    <w:rsid w:val="00A61E1B"/>
    <w:rsid w:val="00A61E27"/>
    <w:rsid w:val="00A627A6"/>
    <w:rsid w:val="00A62BB6"/>
    <w:rsid w:val="00A63048"/>
    <w:rsid w:val="00A6338B"/>
    <w:rsid w:val="00A65C56"/>
    <w:rsid w:val="00A662FA"/>
    <w:rsid w:val="00A67DE1"/>
    <w:rsid w:val="00A7043C"/>
    <w:rsid w:val="00A70924"/>
    <w:rsid w:val="00A70E1C"/>
    <w:rsid w:val="00A70E66"/>
    <w:rsid w:val="00A71021"/>
    <w:rsid w:val="00A71781"/>
    <w:rsid w:val="00A71867"/>
    <w:rsid w:val="00A7220F"/>
    <w:rsid w:val="00A72BE6"/>
    <w:rsid w:val="00A7356F"/>
    <w:rsid w:val="00A742C1"/>
    <w:rsid w:val="00A74F68"/>
    <w:rsid w:val="00A75DD4"/>
    <w:rsid w:val="00A76D89"/>
    <w:rsid w:val="00A772DC"/>
    <w:rsid w:val="00A7732A"/>
    <w:rsid w:val="00A813CB"/>
    <w:rsid w:val="00A819B9"/>
    <w:rsid w:val="00A81EEB"/>
    <w:rsid w:val="00A822CF"/>
    <w:rsid w:val="00A8242B"/>
    <w:rsid w:val="00A82BCE"/>
    <w:rsid w:val="00A84294"/>
    <w:rsid w:val="00A84588"/>
    <w:rsid w:val="00A84781"/>
    <w:rsid w:val="00A853EE"/>
    <w:rsid w:val="00A8567C"/>
    <w:rsid w:val="00A8662F"/>
    <w:rsid w:val="00A86761"/>
    <w:rsid w:val="00A86785"/>
    <w:rsid w:val="00A86810"/>
    <w:rsid w:val="00A86978"/>
    <w:rsid w:val="00A86D53"/>
    <w:rsid w:val="00A90852"/>
    <w:rsid w:val="00A9108E"/>
    <w:rsid w:val="00A91DD9"/>
    <w:rsid w:val="00A92CB5"/>
    <w:rsid w:val="00A93EAA"/>
    <w:rsid w:val="00A94062"/>
    <w:rsid w:val="00A949D0"/>
    <w:rsid w:val="00A94FAD"/>
    <w:rsid w:val="00A954A6"/>
    <w:rsid w:val="00A95864"/>
    <w:rsid w:val="00A95981"/>
    <w:rsid w:val="00A95B4E"/>
    <w:rsid w:val="00A95D66"/>
    <w:rsid w:val="00A95DB6"/>
    <w:rsid w:val="00A95EFA"/>
    <w:rsid w:val="00A964BC"/>
    <w:rsid w:val="00A96A04"/>
    <w:rsid w:val="00A9709C"/>
    <w:rsid w:val="00AA04B0"/>
    <w:rsid w:val="00AA0652"/>
    <w:rsid w:val="00AA079F"/>
    <w:rsid w:val="00AA120A"/>
    <w:rsid w:val="00AA17D9"/>
    <w:rsid w:val="00AA1A3F"/>
    <w:rsid w:val="00AA1C0C"/>
    <w:rsid w:val="00AA50BD"/>
    <w:rsid w:val="00AA5393"/>
    <w:rsid w:val="00AA6591"/>
    <w:rsid w:val="00AA6BF2"/>
    <w:rsid w:val="00AA6F7B"/>
    <w:rsid w:val="00AB08C2"/>
    <w:rsid w:val="00AB1872"/>
    <w:rsid w:val="00AB1B6E"/>
    <w:rsid w:val="00AB21E3"/>
    <w:rsid w:val="00AB223D"/>
    <w:rsid w:val="00AB24C9"/>
    <w:rsid w:val="00AB2FF4"/>
    <w:rsid w:val="00AB3AFB"/>
    <w:rsid w:val="00AB4167"/>
    <w:rsid w:val="00AB4664"/>
    <w:rsid w:val="00AB4BF0"/>
    <w:rsid w:val="00AB4C12"/>
    <w:rsid w:val="00AB61AA"/>
    <w:rsid w:val="00AB7144"/>
    <w:rsid w:val="00AB7CF0"/>
    <w:rsid w:val="00AC00C8"/>
    <w:rsid w:val="00AC0A0D"/>
    <w:rsid w:val="00AC0ADD"/>
    <w:rsid w:val="00AC15AE"/>
    <w:rsid w:val="00AC2FC3"/>
    <w:rsid w:val="00AC306C"/>
    <w:rsid w:val="00AC3610"/>
    <w:rsid w:val="00AC3BE5"/>
    <w:rsid w:val="00AC3DE2"/>
    <w:rsid w:val="00AC5C4D"/>
    <w:rsid w:val="00AC634A"/>
    <w:rsid w:val="00AD0122"/>
    <w:rsid w:val="00AD0543"/>
    <w:rsid w:val="00AD16C6"/>
    <w:rsid w:val="00AD16DE"/>
    <w:rsid w:val="00AD286A"/>
    <w:rsid w:val="00AD2D03"/>
    <w:rsid w:val="00AD32F0"/>
    <w:rsid w:val="00AD3F52"/>
    <w:rsid w:val="00AD4341"/>
    <w:rsid w:val="00AD4ADC"/>
    <w:rsid w:val="00AD4C60"/>
    <w:rsid w:val="00AD4C81"/>
    <w:rsid w:val="00AD6052"/>
    <w:rsid w:val="00AD6D7C"/>
    <w:rsid w:val="00AD75C9"/>
    <w:rsid w:val="00AD7EE9"/>
    <w:rsid w:val="00AD7F4A"/>
    <w:rsid w:val="00AE03D2"/>
    <w:rsid w:val="00AE0454"/>
    <w:rsid w:val="00AE0B18"/>
    <w:rsid w:val="00AE1E72"/>
    <w:rsid w:val="00AE2214"/>
    <w:rsid w:val="00AE2400"/>
    <w:rsid w:val="00AE2F2A"/>
    <w:rsid w:val="00AE41D1"/>
    <w:rsid w:val="00AE43C6"/>
    <w:rsid w:val="00AE44E6"/>
    <w:rsid w:val="00AE5172"/>
    <w:rsid w:val="00AE546B"/>
    <w:rsid w:val="00AE59BD"/>
    <w:rsid w:val="00AE6814"/>
    <w:rsid w:val="00AE76B8"/>
    <w:rsid w:val="00AE7D9D"/>
    <w:rsid w:val="00AF03EB"/>
    <w:rsid w:val="00AF26B7"/>
    <w:rsid w:val="00AF3A3D"/>
    <w:rsid w:val="00AF3B63"/>
    <w:rsid w:val="00AF47BC"/>
    <w:rsid w:val="00AF5360"/>
    <w:rsid w:val="00AF69BD"/>
    <w:rsid w:val="00AF7621"/>
    <w:rsid w:val="00AF7F80"/>
    <w:rsid w:val="00B004D8"/>
    <w:rsid w:val="00B00AF8"/>
    <w:rsid w:val="00B00F6B"/>
    <w:rsid w:val="00B00FCD"/>
    <w:rsid w:val="00B01E06"/>
    <w:rsid w:val="00B023F4"/>
    <w:rsid w:val="00B039C1"/>
    <w:rsid w:val="00B04058"/>
    <w:rsid w:val="00B04695"/>
    <w:rsid w:val="00B04D6E"/>
    <w:rsid w:val="00B04F47"/>
    <w:rsid w:val="00B05175"/>
    <w:rsid w:val="00B051D5"/>
    <w:rsid w:val="00B05A70"/>
    <w:rsid w:val="00B070AA"/>
    <w:rsid w:val="00B10D72"/>
    <w:rsid w:val="00B10EFB"/>
    <w:rsid w:val="00B116C2"/>
    <w:rsid w:val="00B11913"/>
    <w:rsid w:val="00B1196C"/>
    <w:rsid w:val="00B122E9"/>
    <w:rsid w:val="00B122F1"/>
    <w:rsid w:val="00B12AB4"/>
    <w:rsid w:val="00B12B47"/>
    <w:rsid w:val="00B13328"/>
    <w:rsid w:val="00B13FBF"/>
    <w:rsid w:val="00B1564B"/>
    <w:rsid w:val="00B15FF0"/>
    <w:rsid w:val="00B1674F"/>
    <w:rsid w:val="00B20A11"/>
    <w:rsid w:val="00B2124C"/>
    <w:rsid w:val="00B212B7"/>
    <w:rsid w:val="00B21395"/>
    <w:rsid w:val="00B21FC3"/>
    <w:rsid w:val="00B2206A"/>
    <w:rsid w:val="00B2209C"/>
    <w:rsid w:val="00B220FF"/>
    <w:rsid w:val="00B2361F"/>
    <w:rsid w:val="00B24978"/>
    <w:rsid w:val="00B25B3A"/>
    <w:rsid w:val="00B2600F"/>
    <w:rsid w:val="00B302EB"/>
    <w:rsid w:val="00B302FB"/>
    <w:rsid w:val="00B31120"/>
    <w:rsid w:val="00B31F1F"/>
    <w:rsid w:val="00B31FF3"/>
    <w:rsid w:val="00B32D33"/>
    <w:rsid w:val="00B33BB3"/>
    <w:rsid w:val="00B34284"/>
    <w:rsid w:val="00B352FF"/>
    <w:rsid w:val="00B353D1"/>
    <w:rsid w:val="00B3677F"/>
    <w:rsid w:val="00B368F8"/>
    <w:rsid w:val="00B36918"/>
    <w:rsid w:val="00B369E8"/>
    <w:rsid w:val="00B36EE3"/>
    <w:rsid w:val="00B40084"/>
    <w:rsid w:val="00B40991"/>
    <w:rsid w:val="00B41F60"/>
    <w:rsid w:val="00B425DC"/>
    <w:rsid w:val="00B43D89"/>
    <w:rsid w:val="00B4536C"/>
    <w:rsid w:val="00B45486"/>
    <w:rsid w:val="00B4629F"/>
    <w:rsid w:val="00B4732F"/>
    <w:rsid w:val="00B506AE"/>
    <w:rsid w:val="00B5197A"/>
    <w:rsid w:val="00B525DA"/>
    <w:rsid w:val="00B52B2C"/>
    <w:rsid w:val="00B52CF2"/>
    <w:rsid w:val="00B5399B"/>
    <w:rsid w:val="00B558F6"/>
    <w:rsid w:val="00B559F6"/>
    <w:rsid w:val="00B55F81"/>
    <w:rsid w:val="00B561F5"/>
    <w:rsid w:val="00B563C9"/>
    <w:rsid w:val="00B56654"/>
    <w:rsid w:val="00B577EC"/>
    <w:rsid w:val="00B6096B"/>
    <w:rsid w:val="00B610FC"/>
    <w:rsid w:val="00B612DE"/>
    <w:rsid w:val="00B62543"/>
    <w:rsid w:val="00B62C43"/>
    <w:rsid w:val="00B65153"/>
    <w:rsid w:val="00B66018"/>
    <w:rsid w:val="00B6615C"/>
    <w:rsid w:val="00B66840"/>
    <w:rsid w:val="00B670B0"/>
    <w:rsid w:val="00B67F5C"/>
    <w:rsid w:val="00B70311"/>
    <w:rsid w:val="00B70BC7"/>
    <w:rsid w:val="00B70EDF"/>
    <w:rsid w:val="00B70EE9"/>
    <w:rsid w:val="00B724CF"/>
    <w:rsid w:val="00B72EEE"/>
    <w:rsid w:val="00B73219"/>
    <w:rsid w:val="00B73843"/>
    <w:rsid w:val="00B74491"/>
    <w:rsid w:val="00B757BA"/>
    <w:rsid w:val="00B764D1"/>
    <w:rsid w:val="00B76813"/>
    <w:rsid w:val="00B76F81"/>
    <w:rsid w:val="00B77131"/>
    <w:rsid w:val="00B77D9E"/>
    <w:rsid w:val="00B81BA0"/>
    <w:rsid w:val="00B825A8"/>
    <w:rsid w:val="00B8327C"/>
    <w:rsid w:val="00B8328D"/>
    <w:rsid w:val="00B8399E"/>
    <w:rsid w:val="00B84387"/>
    <w:rsid w:val="00B8438B"/>
    <w:rsid w:val="00B84B30"/>
    <w:rsid w:val="00B86C2E"/>
    <w:rsid w:val="00B87AA9"/>
    <w:rsid w:val="00B9000C"/>
    <w:rsid w:val="00B911CF"/>
    <w:rsid w:val="00B915EA"/>
    <w:rsid w:val="00B91707"/>
    <w:rsid w:val="00B91DE2"/>
    <w:rsid w:val="00B92411"/>
    <w:rsid w:val="00B9328A"/>
    <w:rsid w:val="00B93BD7"/>
    <w:rsid w:val="00B9562F"/>
    <w:rsid w:val="00B959A1"/>
    <w:rsid w:val="00B95BBF"/>
    <w:rsid w:val="00B95DCE"/>
    <w:rsid w:val="00B95E58"/>
    <w:rsid w:val="00B963CB"/>
    <w:rsid w:val="00B97847"/>
    <w:rsid w:val="00BA02AD"/>
    <w:rsid w:val="00BA194E"/>
    <w:rsid w:val="00BA1CA1"/>
    <w:rsid w:val="00BA2262"/>
    <w:rsid w:val="00BA28AC"/>
    <w:rsid w:val="00BA29B9"/>
    <w:rsid w:val="00BA33C9"/>
    <w:rsid w:val="00BA3BBF"/>
    <w:rsid w:val="00BA43B4"/>
    <w:rsid w:val="00BA4FA8"/>
    <w:rsid w:val="00BA5B13"/>
    <w:rsid w:val="00BA64D0"/>
    <w:rsid w:val="00BA6A32"/>
    <w:rsid w:val="00BA6BD0"/>
    <w:rsid w:val="00BA6F1F"/>
    <w:rsid w:val="00BB0B8C"/>
    <w:rsid w:val="00BB10C7"/>
    <w:rsid w:val="00BB244F"/>
    <w:rsid w:val="00BB2710"/>
    <w:rsid w:val="00BB2CF9"/>
    <w:rsid w:val="00BB320C"/>
    <w:rsid w:val="00BB3CC0"/>
    <w:rsid w:val="00BB3F3C"/>
    <w:rsid w:val="00BB4D44"/>
    <w:rsid w:val="00BB56E8"/>
    <w:rsid w:val="00BB6C2D"/>
    <w:rsid w:val="00BB6FA4"/>
    <w:rsid w:val="00BB7571"/>
    <w:rsid w:val="00BB75CB"/>
    <w:rsid w:val="00BC15DC"/>
    <w:rsid w:val="00BC2479"/>
    <w:rsid w:val="00BC26EF"/>
    <w:rsid w:val="00BC27CE"/>
    <w:rsid w:val="00BC2896"/>
    <w:rsid w:val="00BC29F2"/>
    <w:rsid w:val="00BC3314"/>
    <w:rsid w:val="00BC3F62"/>
    <w:rsid w:val="00BC430A"/>
    <w:rsid w:val="00BC500D"/>
    <w:rsid w:val="00BC73D7"/>
    <w:rsid w:val="00BC757E"/>
    <w:rsid w:val="00BC7777"/>
    <w:rsid w:val="00BC78DF"/>
    <w:rsid w:val="00BD0475"/>
    <w:rsid w:val="00BD114B"/>
    <w:rsid w:val="00BD2D91"/>
    <w:rsid w:val="00BD30C4"/>
    <w:rsid w:val="00BD38F5"/>
    <w:rsid w:val="00BD3977"/>
    <w:rsid w:val="00BD3A08"/>
    <w:rsid w:val="00BD47A2"/>
    <w:rsid w:val="00BD49E5"/>
    <w:rsid w:val="00BD5054"/>
    <w:rsid w:val="00BD5142"/>
    <w:rsid w:val="00BD54B3"/>
    <w:rsid w:val="00BD6856"/>
    <w:rsid w:val="00BD7D3A"/>
    <w:rsid w:val="00BE04BA"/>
    <w:rsid w:val="00BE07E8"/>
    <w:rsid w:val="00BE0A74"/>
    <w:rsid w:val="00BE0D00"/>
    <w:rsid w:val="00BE1156"/>
    <w:rsid w:val="00BE1863"/>
    <w:rsid w:val="00BE23D3"/>
    <w:rsid w:val="00BE254E"/>
    <w:rsid w:val="00BE2EC7"/>
    <w:rsid w:val="00BE3468"/>
    <w:rsid w:val="00BE36F1"/>
    <w:rsid w:val="00BE46BE"/>
    <w:rsid w:val="00BE4D24"/>
    <w:rsid w:val="00BE4DBC"/>
    <w:rsid w:val="00BE593E"/>
    <w:rsid w:val="00BE5E25"/>
    <w:rsid w:val="00BE661A"/>
    <w:rsid w:val="00BE665D"/>
    <w:rsid w:val="00BE72C2"/>
    <w:rsid w:val="00BE741E"/>
    <w:rsid w:val="00BE7AD2"/>
    <w:rsid w:val="00BF028D"/>
    <w:rsid w:val="00BF1713"/>
    <w:rsid w:val="00BF2C34"/>
    <w:rsid w:val="00BF2CBF"/>
    <w:rsid w:val="00BF372C"/>
    <w:rsid w:val="00BF39A8"/>
    <w:rsid w:val="00BF3CAE"/>
    <w:rsid w:val="00BF413F"/>
    <w:rsid w:val="00BF4250"/>
    <w:rsid w:val="00BF54DC"/>
    <w:rsid w:val="00BF5AD9"/>
    <w:rsid w:val="00BF5DAE"/>
    <w:rsid w:val="00BF60EC"/>
    <w:rsid w:val="00BF686E"/>
    <w:rsid w:val="00BF68E5"/>
    <w:rsid w:val="00BF7BDC"/>
    <w:rsid w:val="00BF7EDD"/>
    <w:rsid w:val="00BF7F54"/>
    <w:rsid w:val="00C008E6"/>
    <w:rsid w:val="00C023E6"/>
    <w:rsid w:val="00C02813"/>
    <w:rsid w:val="00C02B63"/>
    <w:rsid w:val="00C02DD8"/>
    <w:rsid w:val="00C03DA0"/>
    <w:rsid w:val="00C0510F"/>
    <w:rsid w:val="00C053E3"/>
    <w:rsid w:val="00C06114"/>
    <w:rsid w:val="00C06B1B"/>
    <w:rsid w:val="00C06D22"/>
    <w:rsid w:val="00C10C90"/>
    <w:rsid w:val="00C11C27"/>
    <w:rsid w:val="00C122DB"/>
    <w:rsid w:val="00C123DC"/>
    <w:rsid w:val="00C123E0"/>
    <w:rsid w:val="00C12E10"/>
    <w:rsid w:val="00C12FB5"/>
    <w:rsid w:val="00C138D3"/>
    <w:rsid w:val="00C1391A"/>
    <w:rsid w:val="00C14F9E"/>
    <w:rsid w:val="00C154DA"/>
    <w:rsid w:val="00C17880"/>
    <w:rsid w:val="00C20294"/>
    <w:rsid w:val="00C203A8"/>
    <w:rsid w:val="00C20747"/>
    <w:rsid w:val="00C207A3"/>
    <w:rsid w:val="00C20E39"/>
    <w:rsid w:val="00C22093"/>
    <w:rsid w:val="00C22788"/>
    <w:rsid w:val="00C227FD"/>
    <w:rsid w:val="00C22815"/>
    <w:rsid w:val="00C22AB7"/>
    <w:rsid w:val="00C22CBC"/>
    <w:rsid w:val="00C23A53"/>
    <w:rsid w:val="00C2438F"/>
    <w:rsid w:val="00C24840"/>
    <w:rsid w:val="00C248CF"/>
    <w:rsid w:val="00C24C5A"/>
    <w:rsid w:val="00C2552E"/>
    <w:rsid w:val="00C266EF"/>
    <w:rsid w:val="00C271D4"/>
    <w:rsid w:val="00C27714"/>
    <w:rsid w:val="00C301DD"/>
    <w:rsid w:val="00C30261"/>
    <w:rsid w:val="00C31908"/>
    <w:rsid w:val="00C319A3"/>
    <w:rsid w:val="00C32529"/>
    <w:rsid w:val="00C33A76"/>
    <w:rsid w:val="00C345A2"/>
    <w:rsid w:val="00C34E8C"/>
    <w:rsid w:val="00C35D36"/>
    <w:rsid w:val="00C36058"/>
    <w:rsid w:val="00C3690F"/>
    <w:rsid w:val="00C369EC"/>
    <w:rsid w:val="00C36A65"/>
    <w:rsid w:val="00C40792"/>
    <w:rsid w:val="00C40D8B"/>
    <w:rsid w:val="00C40F9A"/>
    <w:rsid w:val="00C418A6"/>
    <w:rsid w:val="00C43928"/>
    <w:rsid w:val="00C43B70"/>
    <w:rsid w:val="00C4462A"/>
    <w:rsid w:val="00C46000"/>
    <w:rsid w:val="00C467CB"/>
    <w:rsid w:val="00C47E69"/>
    <w:rsid w:val="00C5077F"/>
    <w:rsid w:val="00C511FE"/>
    <w:rsid w:val="00C545BD"/>
    <w:rsid w:val="00C54A89"/>
    <w:rsid w:val="00C555A0"/>
    <w:rsid w:val="00C57B96"/>
    <w:rsid w:val="00C61154"/>
    <w:rsid w:val="00C6193A"/>
    <w:rsid w:val="00C62B76"/>
    <w:rsid w:val="00C62F7B"/>
    <w:rsid w:val="00C63E47"/>
    <w:rsid w:val="00C64399"/>
    <w:rsid w:val="00C64E2B"/>
    <w:rsid w:val="00C6563C"/>
    <w:rsid w:val="00C6592E"/>
    <w:rsid w:val="00C662DF"/>
    <w:rsid w:val="00C662F8"/>
    <w:rsid w:val="00C67077"/>
    <w:rsid w:val="00C67B2C"/>
    <w:rsid w:val="00C7073E"/>
    <w:rsid w:val="00C70904"/>
    <w:rsid w:val="00C720CC"/>
    <w:rsid w:val="00C73FDC"/>
    <w:rsid w:val="00C760FD"/>
    <w:rsid w:val="00C76E30"/>
    <w:rsid w:val="00C77A3A"/>
    <w:rsid w:val="00C80149"/>
    <w:rsid w:val="00C80CE9"/>
    <w:rsid w:val="00C816B3"/>
    <w:rsid w:val="00C818F0"/>
    <w:rsid w:val="00C8201C"/>
    <w:rsid w:val="00C829E9"/>
    <w:rsid w:val="00C90929"/>
    <w:rsid w:val="00C93B7B"/>
    <w:rsid w:val="00C95BA7"/>
    <w:rsid w:val="00C966B5"/>
    <w:rsid w:val="00C96AA3"/>
    <w:rsid w:val="00C96C05"/>
    <w:rsid w:val="00CA01CC"/>
    <w:rsid w:val="00CA06F4"/>
    <w:rsid w:val="00CA088E"/>
    <w:rsid w:val="00CA23BB"/>
    <w:rsid w:val="00CA393D"/>
    <w:rsid w:val="00CA40AE"/>
    <w:rsid w:val="00CA6164"/>
    <w:rsid w:val="00CA76F0"/>
    <w:rsid w:val="00CA77C4"/>
    <w:rsid w:val="00CA7A3D"/>
    <w:rsid w:val="00CA7FA9"/>
    <w:rsid w:val="00CB10A2"/>
    <w:rsid w:val="00CB1B35"/>
    <w:rsid w:val="00CB21EB"/>
    <w:rsid w:val="00CB22A3"/>
    <w:rsid w:val="00CB2453"/>
    <w:rsid w:val="00CB28D0"/>
    <w:rsid w:val="00CB2B4A"/>
    <w:rsid w:val="00CB35CD"/>
    <w:rsid w:val="00CB51FE"/>
    <w:rsid w:val="00CB568B"/>
    <w:rsid w:val="00CB5734"/>
    <w:rsid w:val="00CB5FE3"/>
    <w:rsid w:val="00CB6F8D"/>
    <w:rsid w:val="00CB7A66"/>
    <w:rsid w:val="00CB7A77"/>
    <w:rsid w:val="00CC0E3E"/>
    <w:rsid w:val="00CC1963"/>
    <w:rsid w:val="00CC19C6"/>
    <w:rsid w:val="00CC21BF"/>
    <w:rsid w:val="00CC26D7"/>
    <w:rsid w:val="00CC48DD"/>
    <w:rsid w:val="00CC523F"/>
    <w:rsid w:val="00CC5590"/>
    <w:rsid w:val="00CC6154"/>
    <w:rsid w:val="00CC67D3"/>
    <w:rsid w:val="00CC69C0"/>
    <w:rsid w:val="00CC6F78"/>
    <w:rsid w:val="00CC70D1"/>
    <w:rsid w:val="00CC7253"/>
    <w:rsid w:val="00CC7377"/>
    <w:rsid w:val="00CC7A9F"/>
    <w:rsid w:val="00CD0089"/>
    <w:rsid w:val="00CD06B6"/>
    <w:rsid w:val="00CD0B0E"/>
    <w:rsid w:val="00CD2F9B"/>
    <w:rsid w:val="00CD36C8"/>
    <w:rsid w:val="00CD3858"/>
    <w:rsid w:val="00CD4A8E"/>
    <w:rsid w:val="00CD5BF3"/>
    <w:rsid w:val="00CD5DBD"/>
    <w:rsid w:val="00CD6A0D"/>
    <w:rsid w:val="00CD6BD7"/>
    <w:rsid w:val="00CD76C1"/>
    <w:rsid w:val="00CE0B89"/>
    <w:rsid w:val="00CE0EA8"/>
    <w:rsid w:val="00CE184C"/>
    <w:rsid w:val="00CE18CF"/>
    <w:rsid w:val="00CE1A45"/>
    <w:rsid w:val="00CE1D92"/>
    <w:rsid w:val="00CE2422"/>
    <w:rsid w:val="00CE3AB3"/>
    <w:rsid w:val="00CE3C34"/>
    <w:rsid w:val="00CE4389"/>
    <w:rsid w:val="00CE4CC3"/>
    <w:rsid w:val="00CE76A2"/>
    <w:rsid w:val="00CF06F8"/>
    <w:rsid w:val="00CF070B"/>
    <w:rsid w:val="00CF18D8"/>
    <w:rsid w:val="00CF3372"/>
    <w:rsid w:val="00CF33DA"/>
    <w:rsid w:val="00CF3A80"/>
    <w:rsid w:val="00CF4020"/>
    <w:rsid w:val="00CF47CF"/>
    <w:rsid w:val="00CF496C"/>
    <w:rsid w:val="00CF4D4A"/>
    <w:rsid w:val="00CF5585"/>
    <w:rsid w:val="00CF570B"/>
    <w:rsid w:val="00CF676C"/>
    <w:rsid w:val="00CF6BF7"/>
    <w:rsid w:val="00CF7613"/>
    <w:rsid w:val="00CF7949"/>
    <w:rsid w:val="00D00072"/>
    <w:rsid w:val="00D02ADE"/>
    <w:rsid w:val="00D03A48"/>
    <w:rsid w:val="00D04539"/>
    <w:rsid w:val="00D05207"/>
    <w:rsid w:val="00D06FA0"/>
    <w:rsid w:val="00D07071"/>
    <w:rsid w:val="00D07E38"/>
    <w:rsid w:val="00D10949"/>
    <w:rsid w:val="00D10A38"/>
    <w:rsid w:val="00D11279"/>
    <w:rsid w:val="00D122EC"/>
    <w:rsid w:val="00D124FA"/>
    <w:rsid w:val="00D1347E"/>
    <w:rsid w:val="00D147E5"/>
    <w:rsid w:val="00D152C1"/>
    <w:rsid w:val="00D15AE2"/>
    <w:rsid w:val="00D166CA"/>
    <w:rsid w:val="00D176C7"/>
    <w:rsid w:val="00D2002D"/>
    <w:rsid w:val="00D21136"/>
    <w:rsid w:val="00D23A8B"/>
    <w:rsid w:val="00D24256"/>
    <w:rsid w:val="00D2445B"/>
    <w:rsid w:val="00D244B9"/>
    <w:rsid w:val="00D2472B"/>
    <w:rsid w:val="00D265D2"/>
    <w:rsid w:val="00D2706F"/>
    <w:rsid w:val="00D272C1"/>
    <w:rsid w:val="00D27AF4"/>
    <w:rsid w:val="00D30AC3"/>
    <w:rsid w:val="00D30B42"/>
    <w:rsid w:val="00D31C3D"/>
    <w:rsid w:val="00D31D7F"/>
    <w:rsid w:val="00D3209C"/>
    <w:rsid w:val="00D3249E"/>
    <w:rsid w:val="00D32FD4"/>
    <w:rsid w:val="00D33673"/>
    <w:rsid w:val="00D3479C"/>
    <w:rsid w:val="00D34A44"/>
    <w:rsid w:val="00D34E17"/>
    <w:rsid w:val="00D35A34"/>
    <w:rsid w:val="00D36456"/>
    <w:rsid w:val="00D3678B"/>
    <w:rsid w:val="00D36793"/>
    <w:rsid w:val="00D373C4"/>
    <w:rsid w:val="00D3767B"/>
    <w:rsid w:val="00D41485"/>
    <w:rsid w:val="00D4189F"/>
    <w:rsid w:val="00D42E6C"/>
    <w:rsid w:val="00D438C8"/>
    <w:rsid w:val="00D43E4F"/>
    <w:rsid w:val="00D45D75"/>
    <w:rsid w:val="00D45E9F"/>
    <w:rsid w:val="00D4645A"/>
    <w:rsid w:val="00D466FF"/>
    <w:rsid w:val="00D47C2E"/>
    <w:rsid w:val="00D47C3A"/>
    <w:rsid w:val="00D50438"/>
    <w:rsid w:val="00D51BF5"/>
    <w:rsid w:val="00D51D0E"/>
    <w:rsid w:val="00D52B99"/>
    <w:rsid w:val="00D5351D"/>
    <w:rsid w:val="00D53854"/>
    <w:rsid w:val="00D54726"/>
    <w:rsid w:val="00D55122"/>
    <w:rsid w:val="00D55955"/>
    <w:rsid w:val="00D55CBD"/>
    <w:rsid w:val="00D5639F"/>
    <w:rsid w:val="00D56631"/>
    <w:rsid w:val="00D570DC"/>
    <w:rsid w:val="00D60395"/>
    <w:rsid w:val="00D60A08"/>
    <w:rsid w:val="00D60CD2"/>
    <w:rsid w:val="00D6163A"/>
    <w:rsid w:val="00D6230E"/>
    <w:rsid w:val="00D62634"/>
    <w:rsid w:val="00D631B5"/>
    <w:rsid w:val="00D63905"/>
    <w:rsid w:val="00D647DB"/>
    <w:rsid w:val="00D65650"/>
    <w:rsid w:val="00D65A5F"/>
    <w:rsid w:val="00D65CF7"/>
    <w:rsid w:val="00D66B27"/>
    <w:rsid w:val="00D66BC1"/>
    <w:rsid w:val="00D672EC"/>
    <w:rsid w:val="00D673C7"/>
    <w:rsid w:val="00D676C3"/>
    <w:rsid w:val="00D67EA0"/>
    <w:rsid w:val="00D67F91"/>
    <w:rsid w:val="00D70B97"/>
    <w:rsid w:val="00D71E22"/>
    <w:rsid w:val="00D72D14"/>
    <w:rsid w:val="00D72E71"/>
    <w:rsid w:val="00D73438"/>
    <w:rsid w:val="00D7374F"/>
    <w:rsid w:val="00D74628"/>
    <w:rsid w:val="00D7480B"/>
    <w:rsid w:val="00D74A68"/>
    <w:rsid w:val="00D74A69"/>
    <w:rsid w:val="00D74C14"/>
    <w:rsid w:val="00D75F6A"/>
    <w:rsid w:val="00D76A11"/>
    <w:rsid w:val="00D76A23"/>
    <w:rsid w:val="00D77AB5"/>
    <w:rsid w:val="00D802F8"/>
    <w:rsid w:val="00D8087C"/>
    <w:rsid w:val="00D80EAF"/>
    <w:rsid w:val="00D8204B"/>
    <w:rsid w:val="00D8287D"/>
    <w:rsid w:val="00D83297"/>
    <w:rsid w:val="00D842F5"/>
    <w:rsid w:val="00D84FAE"/>
    <w:rsid w:val="00D8566E"/>
    <w:rsid w:val="00D8578E"/>
    <w:rsid w:val="00D868B7"/>
    <w:rsid w:val="00D86A13"/>
    <w:rsid w:val="00D878E4"/>
    <w:rsid w:val="00D87CD7"/>
    <w:rsid w:val="00D926CA"/>
    <w:rsid w:val="00D92A6F"/>
    <w:rsid w:val="00D931B5"/>
    <w:rsid w:val="00D93575"/>
    <w:rsid w:val="00D93A5A"/>
    <w:rsid w:val="00D93A74"/>
    <w:rsid w:val="00D9444C"/>
    <w:rsid w:val="00D9445E"/>
    <w:rsid w:val="00D949F5"/>
    <w:rsid w:val="00D9507F"/>
    <w:rsid w:val="00D95920"/>
    <w:rsid w:val="00D95F8B"/>
    <w:rsid w:val="00DA0171"/>
    <w:rsid w:val="00DA04D2"/>
    <w:rsid w:val="00DA0D01"/>
    <w:rsid w:val="00DA1AAD"/>
    <w:rsid w:val="00DA1BC1"/>
    <w:rsid w:val="00DA2322"/>
    <w:rsid w:val="00DA31C0"/>
    <w:rsid w:val="00DA35A4"/>
    <w:rsid w:val="00DA3700"/>
    <w:rsid w:val="00DA50E2"/>
    <w:rsid w:val="00DA6907"/>
    <w:rsid w:val="00DA6B43"/>
    <w:rsid w:val="00DA6B7F"/>
    <w:rsid w:val="00DA6DAF"/>
    <w:rsid w:val="00DA6DE8"/>
    <w:rsid w:val="00DA6E98"/>
    <w:rsid w:val="00DA707B"/>
    <w:rsid w:val="00DA7478"/>
    <w:rsid w:val="00DA7BCF"/>
    <w:rsid w:val="00DB00A3"/>
    <w:rsid w:val="00DB0581"/>
    <w:rsid w:val="00DB0E79"/>
    <w:rsid w:val="00DB1400"/>
    <w:rsid w:val="00DB2307"/>
    <w:rsid w:val="00DB2347"/>
    <w:rsid w:val="00DB2C83"/>
    <w:rsid w:val="00DB2FA2"/>
    <w:rsid w:val="00DB4641"/>
    <w:rsid w:val="00DB55E7"/>
    <w:rsid w:val="00DB63C5"/>
    <w:rsid w:val="00DB6670"/>
    <w:rsid w:val="00DB71BE"/>
    <w:rsid w:val="00DB7F5B"/>
    <w:rsid w:val="00DC088E"/>
    <w:rsid w:val="00DC0FB3"/>
    <w:rsid w:val="00DC15F3"/>
    <w:rsid w:val="00DC1B84"/>
    <w:rsid w:val="00DC2851"/>
    <w:rsid w:val="00DC433A"/>
    <w:rsid w:val="00DC5F20"/>
    <w:rsid w:val="00DC62F4"/>
    <w:rsid w:val="00DC6574"/>
    <w:rsid w:val="00DC79B6"/>
    <w:rsid w:val="00DC7D45"/>
    <w:rsid w:val="00DC7D95"/>
    <w:rsid w:val="00DC7EFB"/>
    <w:rsid w:val="00DD03CF"/>
    <w:rsid w:val="00DD05C7"/>
    <w:rsid w:val="00DD14C6"/>
    <w:rsid w:val="00DD2DB9"/>
    <w:rsid w:val="00DD3499"/>
    <w:rsid w:val="00DD38C4"/>
    <w:rsid w:val="00DD61B4"/>
    <w:rsid w:val="00DD685F"/>
    <w:rsid w:val="00DD69BF"/>
    <w:rsid w:val="00DD7AE8"/>
    <w:rsid w:val="00DE0B62"/>
    <w:rsid w:val="00DE0FE3"/>
    <w:rsid w:val="00DE10D3"/>
    <w:rsid w:val="00DE1533"/>
    <w:rsid w:val="00DE1817"/>
    <w:rsid w:val="00DE1C87"/>
    <w:rsid w:val="00DE25DB"/>
    <w:rsid w:val="00DE2745"/>
    <w:rsid w:val="00DE2FD1"/>
    <w:rsid w:val="00DE3523"/>
    <w:rsid w:val="00DE3FB3"/>
    <w:rsid w:val="00DE49EC"/>
    <w:rsid w:val="00DE518C"/>
    <w:rsid w:val="00DE54AB"/>
    <w:rsid w:val="00DE5543"/>
    <w:rsid w:val="00DE67E4"/>
    <w:rsid w:val="00DE77E1"/>
    <w:rsid w:val="00DE7A00"/>
    <w:rsid w:val="00DE7CE7"/>
    <w:rsid w:val="00DE7E80"/>
    <w:rsid w:val="00DF094A"/>
    <w:rsid w:val="00DF0C2A"/>
    <w:rsid w:val="00DF1BA7"/>
    <w:rsid w:val="00DF2540"/>
    <w:rsid w:val="00DF26C4"/>
    <w:rsid w:val="00DF3F99"/>
    <w:rsid w:val="00DF4738"/>
    <w:rsid w:val="00DF4A00"/>
    <w:rsid w:val="00DF609D"/>
    <w:rsid w:val="00DF6148"/>
    <w:rsid w:val="00DF6167"/>
    <w:rsid w:val="00DF688D"/>
    <w:rsid w:val="00E0047D"/>
    <w:rsid w:val="00E004B1"/>
    <w:rsid w:val="00E00700"/>
    <w:rsid w:val="00E00BF6"/>
    <w:rsid w:val="00E01171"/>
    <w:rsid w:val="00E01CB9"/>
    <w:rsid w:val="00E01FDA"/>
    <w:rsid w:val="00E0330F"/>
    <w:rsid w:val="00E03365"/>
    <w:rsid w:val="00E03DB5"/>
    <w:rsid w:val="00E03E5A"/>
    <w:rsid w:val="00E05BC5"/>
    <w:rsid w:val="00E05BD4"/>
    <w:rsid w:val="00E06731"/>
    <w:rsid w:val="00E06FAA"/>
    <w:rsid w:val="00E07BC9"/>
    <w:rsid w:val="00E07DB1"/>
    <w:rsid w:val="00E10588"/>
    <w:rsid w:val="00E115C8"/>
    <w:rsid w:val="00E12731"/>
    <w:rsid w:val="00E127E2"/>
    <w:rsid w:val="00E12915"/>
    <w:rsid w:val="00E12AC3"/>
    <w:rsid w:val="00E12D80"/>
    <w:rsid w:val="00E135C3"/>
    <w:rsid w:val="00E144C7"/>
    <w:rsid w:val="00E149AE"/>
    <w:rsid w:val="00E15218"/>
    <w:rsid w:val="00E15586"/>
    <w:rsid w:val="00E162FF"/>
    <w:rsid w:val="00E16E5F"/>
    <w:rsid w:val="00E171B2"/>
    <w:rsid w:val="00E1796B"/>
    <w:rsid w:val="00E20D40"/>
    <w:rsid w:val="00E20F21"/>
    <w:rsid w:val="00E2173A"/>
    <w:rsid w:val="00E2270C"/>
    <w:rsid w:val="00E22CAC"/>
    <w:rsid w:val="00E22E60"/>
    <w:rsid w:val="00E22F9C"/>
    <w:rsid w:val="00E2555B"/>
    <w:rsid w:val="00E2621B"/>
    <w:rsid w:val="00E26EB9"/>
    <w:rsid w:val="00E26F1C"/>
    <w:rsid w:val="00E30F8F"/>
    <w:rsid w:val="00E31A3A"/>
    <w:rsid w:val="00E3259D"/>
    <w:rsid w:val="00E3270C"/>
    <w:rsid w:val="00E32EE2"/>
    <w:rsid w:val="00E33170"/>
    <w:rsid w:val="00E348DF"/>
    <w:rsid w:val="00E34CB4"/>
    <w:rsid w:val="00E35544"/>
    <w:rsid w:val="00E35964"/>
    <w:rsid w:val="00E35A34"/>
    <w:rsid w:val="00E3678E"/>
    <w:rsid w:val="00E40482"/>
    <w:rsid w:val="00E406F1"/>
    <w:rsid w:val="00E4078B"/>
    <w:rsid w:val="00E40DED"/>
    <w:rsid w:val="00E4113A"/>
    <w:rsid w:val="00E423B9"/>
    <w:rsid w:val="00E425D5"/>
    <w:rsid w:val="00E42D72"/>
    <w:rsid w:val="00E43F4F"/>
    <w:rsid w:val="00E46219"/>
    <w:rsid w:val="00E46489"/>
    <w:rsid w:val="00E46657"/>
    <w:rsid w:val="00E46D61"/>
    <w:rsid w:val="00E46DA0"/>
    <w:rsid w:val="00E47A0E"/>
    <w:rsid w:val="00E47CBC"/>
    <w:rsid w:val="00E47F1D"/>
    <w:rsid w:val="00E50455"/>
    <w:rsid w:val="00E51BF9"/>
    <w:rsid w:val="00E52469"/>
    <w:rsid w:val="00E527B5"/>
    <w:rsid w:val="00E52A9B"/>
    <w:rsid w:val="00E52DC6"/>
    <w:rsid w:val="00E52E01"/>
    <w:rsid w:val="00E53149"/>
    <w:rsid w:val="00E53FAA"/>
    <w:rsid w:val="00E556E7"/>
    <w:rsid w:val="00E557D3"/>
    <w:rsid w:val="00E55E2B"/>
    <w:rsid w:val="00E56258"/>
    <w:rsid w:val="00E56563"/>
    <w:rsid w:val="00E5676F"/>
    <w:rsid w:val="00E56C7E"/>
    <w:rsid w:val="00E57BFC"/>
    <w:rsid w:val="00E57C79"/>
    <w:rsid w:val="00E6080B"/>
    <w:rsid w:val="00E61277"/>
    <w:rsid w:val="00E61449"/>
    <w:rsid w:val="00E63098"/>
    <w:rsid w:val="00E63CAE"/>
    <w:rsid w:val="00E63DD8"/>
    <w:rsid w:val="00E63EEA"/>
    <w:rsid w:val="00E63F10"/>
    <w:rsid w:val="00E65DF5"/>
    <w:rsid w:val="00E6622F"/>
    <w:rsid w:val="00E70240"/>
    <w:rsid w:val="00E72595"/>
    <w:rsid w:val="00E7351C"/>
    <w:rsid w:val="00E75093"/>
    <w:rsid w:val="00E758D8"/>
    <w:rsid w:val="00E75B16"/>
    <w:rsid w:val="00E767B9"/>
    <w:rsid w:val="00E76A42"/>
    <w:rsid w:val="00E76E2A"/>
    <w:rsid w:val="00E773D4"/>
    <w:rsid w:val="00E7794B"/>
    <w:rsid w:val="00E81646"/>
    <w:rsid w:val="00E81C10"/>
    <w:rsid w:val="00E81EB4"/>
    <w:rsid w:val="00E8360C"/>
    <w:rsid w:val="00E83CC5"/>
    <w:rsid w:val="00E83EEB"/>
    <w:rsid w:val="00E8485B"/>
    <w:rsid w:val="00E848DA"/>
    <w:rsid w:val="00E849DD"/>
    <w:rsid w:val="00E85E03"/>
    <w:rsid w:val="00E85E5F"/>
    <w:rsid w:val="00E860C2"/>
    <w:rsid w:val="00E8618D"/>
    <w:rsid w:val="00E862A9"/>
    <w:rsid w:val="00E86859"/>
    <w:rsid w:val="00E90F07"/>
    <w:rsid w:val="00E90FFB"/>
    <w:rsid w:val="00E9105A"/>
    <w:rsid w:val="00E92220"/>
    <w:rsid w:val="00E92451"/>
    <w:rsid w:val="00E926A8"/>
    <w:rsid w:val="00E92D9F"/>
    <w:rsid w:val="00E92F29"/>
    <w:rsid w:val="00E932E1"/>
    <w:rsid w:val="00E938C1"/>
    <w:rsid w:val="00E94456"/>
    <w:rsid w:val="00E946F2"/>
    <w:rsid w:val="00E94D6E"/>
    <w:rsid w:val="00E95A2A"/>
    <w:rsid w:val="00E964E9"/>
    <w:rsid w:val="00E9667B"/>
    <w:rsid w:val="00E96D46"/>
    <w:rsid w:val="00E972A0"/>
    <w:rsid w:val="00E9744B"/>
    <w:rsid w:val="00E97517"/>
    <w:rsid w:val="00EA009E"/>
    <w:rsid w:val="00EA058C"/>
    <w:rsid w:val="00EA08C3"/>
    <w:rsid w:val="00EA1917"/>
    <w:rsid w:val="00EA1CD5"/>
    <w:rsid w:val="00EA2F11"/>
    <w:rsid w:val="00EA4B8C"/>
    <w:rsid w:val="00EA4E95"/>
    <w:rsid w:val="00EA5584"/>
    <w:rsid w:val="00EA5DCA"/>
    <w:rsid w:val="00EA6F8A"/>
    <w:rsid w:val="00EB000F"/>
    <w:rsid w:val="00EB07BA"/>
    <w:rsid w:val="00EB0D0D"/>
    <w:rsid w:val="00EB0F38"/>
    <w:rsid w:val="00EB1791"/>
    <w:rsid w:val="00EB2A02"/>
    <w:rsid w:val="00EB39C1"/>
    <w:rsid w:val="00EB446F"/>
    <w:rsid w:val="00EB5C72"/>
    <w:rsid w:val="00EB61A3"/>
    <w:rsid w:val="00EB6CC8"/>
    <w:rsid w:val="00EC0413"/>
    <w:rsid w:val="00EC0B4A"/>
    <w:rsid w:val="00EC0EE4"/>
    <w:rsid w:val="00EC1CDD"/>
    <w:rsid w:val="00EC20DF"/>
    <w:rsid w:val="00EC2227"/>
    <w:rsid w:val="00EC36CA"/>
    <w:rsid w:val="00EC44B1"/>
    <w:rsid w:val="00EC53C5"/>
    <w:rsid w:val="00EC5421"/>
    <w:rsid w:val="00EC5D1D"/>
    <w:rsid w:val="00EC5E76"/>
    <w:rsid w:val="00EC68AE"/>
    <w:rsid w:val="00EC70E5"/>
    <w:rsid w:val="00ED093D"/>
    <w:rsid w:val="00ED0CD0"/>
    <w:rsid w:val="00ED156A"/>
    <w:rsid w:val="00ED2DD5"/>
    <w:rsid w:val="00ED2DF6"/>
    <w:rsid w:val="00ED3025"/>
    <w:rsid w:val="00ED3108"/>
    <w:rsid w:val="00ED3235"/>
    <w:rsid w:val="00ED36DC"/>
    <w:rsid w:val="00ED5C3B"/>
    <w:rsid w:val="00ED616D"/>
    <w:rsid w:val="00ED6A61"/>
    <w:rsid w:val="00ED708D"/>
    <w:rsid w:val="00ED70E2"/>
    <w:rsid w:val="00ED74B9"/>
    <w:rsid w:val="00ED7AE1"/>
    <w:rsid w:val="00EE0D1C"/>
    <w:rsid w:val="00EE0D30"/>
    <w:rsid w:val="00EE2828"/>
    <w:rsid w:val="00EE2E20"/>
    <w:rsid w:val="00EE369A"/>
    <w:rsid w:val="00EE4804"/>
    <w:rsid w:val="00EE4FA9"/>
    <w:rsid w:val="00EE5307"/>
    <w:rsid w:val="00EE5342"/>
    <w:rsid w:val="00EE56B5"/>
    <w:rsid w:val="00EE5C86"/>
    <w:rsid w:val="00EE6645"/>
    <w:rsid w:val="00EE7664"/>
    <w:rsid w:val="00EF18C9"/>
    <w:rsid w:val="00EF2081"/>
    <w:rsid w:val="00EF3349"/>
    <w:rsid w:val="00EF404C"/>
    <w:rsid w:val="00EF49D3"/>
    <w:rsid w:val="00EF4AFB"/>
    <w:rsid w:val="00EF4EDF"/>
    <w:rsid w:val="00EF4F14"/>
    <w:rsid w:val="00EF4F68"/>
    <w:rsid w:val="00EF69BF"/>
    <w:rsid w:val="00EF6D5E"/>
    <w:rsid w:val="00EF6EF0"/>
    <w:rsid w:val="00EF74EA"/>
    <w:rsid w:val="00F001E5"/>
    <w:rsid w:val="00F008C0"/>
    <w:rsid w:val="00F00C23"/>
    <w:rsid w:val="00F01881"/>
    <w:rsid w:val="00F04C40"/>
    <w:rsid w:val="00F04CE2"/>
    <w:rsid w:val="00F0506E"/>
    <w:rsid w:val="00F0541A"/>
    <w:rsid w:val="00F054CE"/>
    <w:rsid w:val="00F05AD7"/>
    <w:rsid w:val="00F05FF3"/>
    <w:rsid w:val="00F066B8"/>
    <w:rsid w:val="00F06C49"/>
    <w:rsid w:val="00F06E67"/>
    <w:rsid w:val="00F07761"/>
    <w:rsid w:val="00F07D43"/>
    <w:rsid w:val="00F1094D"/>
    <w:rsid w:val="00F10A62"/>
    <w:rsid w:val="00F11BE6"/>
    <w:rsid w:val="00F12830"/>
    <w:rsid w:val="00F139F3"/>
    <w:rsid w:val="00F14A2A"/>
    <w:rsid w:val="00F14E74"/>
    <w:rsid w:val="00F150BE"/>
    <w:rsid w:val="00F151CF"/>
    <w:rsid w:val="00F15B58"/>
    <w:rsid w:val="00F1699F"/>
    <w:rsid w:val="00F169C5"/>
    <w:rsid w:val="00F17089"/>
    <w:rsid w:val="00F170F0"/>
    <w:rsid w:val="00F178E3"/>
    <w:rsid w:val="00F2080A"/>
    <w:rsid w:val="00F20FA8"/>
    <w:rsid w:val="00F2151A"/>
    <w:rsid w:val="00F21F32"/>
    <w:rsid w:val="00F22B48"/>
    <w:rsid w:val="00F22C5D"/>
    <w:rsid w:val="00F237A2"/>
    <w:rsid w:val="00F2407A"/>
    <w:rsid w:val="00F24142"/>
    <w:rsid w:val="00F241BF"/>
    <w:rsid w:val="00F241C9"/>
    <w:rsid w:val="00F2499C"/>
    <w:rsid w:val="00F26BD1"/>
    <w:rsid w:val="00F26DB3"/>
    <w:rsid w:val="00F27509"/>
    <w:rsid w:val="00F31368"/>
    <w:rsid w:val="00F3136C"/>
    <w:rsid w:val="00F327D9"/>
    <w:rsid w:val="00F33C8A"/>
    <w:rsid w:val="00F342CD"/>
    <w:rsid w:val="00F34779"/>
    <w:rsid w:val="00F35971"/>
    <w:rsid w:val="00F376D6"/>
    <w:rsid w:val="00F4015E"/>
    <w:rsid w:val="00F40766"/>
    <w:rsid w:val="00F41BF3"/>
    <w:rsid w:val="00F42365"/>
    <w:rsid w:val="00F42524"/>
    <w:rsid w:val="00F42F53"/>
    <w:rsid w:val="00F430D3"/>
    <w:rsid w:val="00F43F08"/>
    <w:rsid w:val="00F44248"/>
    <w:rsid w:val="00F45D11"/>
    <w:rsid w:val="00F47C69"/>
    <w:rsid w:val="00F5000E"/>
    <w:rsid w:val="00F5122D"/>
    <w:rsid w:val="00F51726"/>
    <w:rsid w:val="00F5307D"/>
    <w:rsid w:val="00F53CE6"/>
    <w:rsid w:val="00F542E9"/>
    <w:rsid w:val="00F5431A"/>
    <w:rsid w:val="00F5470E"/>
    <w:rsid w:val="00F55638"/>
    <w:rsid w:val="00F5606B"/>
    <w:rsid w:val="00F5666A"/>
    <w:rsid w:val="00F576FE"/>
    <w:rsid w:val="00F57CD7"/>
    <w:rsid w:val="00F57D84"/>
    <w:rsid w:val="00F61B1A"/>
    <w:rsid w:val="00F61E00"/>
    <w:rsid w:val="00F62C3C"/>
    <w:rsid w:val="00F63CC7"/>
    <w:rsid w:val="00F63CE8"/>
    <w:rsid w:val="00F63DB4"/>
    <w:rsid w:val="00F6638F"/>
    <w:rsid w:val="00F664FC"/>
    <w:rsid w:val="00F67139"/>
    <w:rsid w:val="00F706D9"/>
    <w:rsid w:val="00F70786"/>
    <w:rsid w:val="00F70E79"/>
    <w:rsid w:val="00F71B90"/>
    <w:rsid w:val="00F72989"/>
    <w:rsid w:val="00F72B11"/>
    <w:rsid w:val="00F73779"/>
    <w:rsid w:val="00F76A9C"/>
    <w:rsid w:val="00F76B07"/>
    <w:rsid w:val="00F77A1C"/>
    <w:rsid w:val="00F77B6A"/>
    <w:rsid w:val="00F80A96"/>
    <w:rsid w:val="00F80C49"/>
    <w:rsid w:val="00F80C6A"/>
    <w:rsid w:val="00F810FB"/>
    <w:rsid w:val="00F817EA"/>
    <w:rsid w:val="00F82B1B"/>
    <w:rsid w:val="00F82C82"/>
    <w:rsid w:val="00F8303D"/>
    <w:rsid w:val="00F836D6"/>
    <w:rsid w:val="00F83967"/>
    <w:rsid w:val="00F8464C"/>
    <w:rsid w:val="00F84704"/>
    <w:rsid w:val="00F8697D"/>
    <w:rsid w:val="00F87657"/>
    <w:rsid w:val="00F87EB7"/>
    <w:rsid w:val="00F90729"/>
    <w:rsid w:val="00F90816"/>
    <w:rsid w:val="00F90997"/>
    <w:rsid w:val="00F93196"/>
    <w:rsid w:val="00F938F4"/>
    <w:rsid w:val="00F93D73"/>
    <w:rsid w:val="00F9484C"/>
    <w:rsid w:val="00F94D49"/>
    <w:rsid w:val="00F9690E"/>
    <w:rsid w:val="00F979C6"/>
    <w:rsid w:val="00F97D92"/>
    <w:rsid w:val="00FA0610"/>
    <w:rsid w:val="00FA2577"/>
    <w:rsid w:val="00FA2786"/>
    <w:rsid w:val="00FA29BE"/>
    <w:rsid w:val="00FA3A41"/>
    <w:rsid w:val="00FA3D2F"/>
    <w:rsid w:val="00FA45C1"/>
    <w:rsid w:val="00FA567B"/>
    <w:rsid w:val="00FA6D01"/>
    <w:rsid w:val="00FA73FF"/>
    <w:rsid w:val="00FB04D4"/>
    <w:rsid w:val="00FB0BB9"/>
    <w:rsid w:val="00FB2593"/>
    <w:rsid w:val="00FB397B"/>
    <w:rsid w:val="00FB44DE"/>
    <w:rsid w:val="00FB46BB"/>
    <w:rsid w:val="00FB4749"/>
    <w:rsid w:val="00FB4DAF"/>
    <w:rsid w:val="00FB4DD6"/>
    <w:rsid w:val="00FB4F8F"/>
    <w:rsid w:val="00FB545A"/>
    <w:rsid w:val="00FB62C1"/>
    <w:rsid w:val="00FB76C0"/>
    <w:rsid w:val="00FB7D9C"/>
    <w:rsid w:val="00FC0029"/>
    <w:rsid w:val="00FC0AEC"/>
    <w:rsid w:val="00FC11FF"/>
    <w:rsid w:val="00FC17ED"/>
    <w:rsid w:val="00FC25FF"/>
    <w:rsid w:val="00FC4143"/>
    <w:rsid w:val="00FC50B7"/>
    <w:rsid w:val="00FC5363"/>
    <w:rsid w:val="00FC5EEF"/>
    <w:rsid w:val="00FC6286"/>
    <w:rsid w:val="00FC676D"/>
    <w:rsid w:val="00FC6814"/>
    <w:rsid w:val="00FC6953"/>
    <w:rsid w:val="00FC69AE"/>
    <w:rsid w:val="00FC6FB1"/>
    <w:rsid w:val="00FC71D2"/>
    <w:rsid w:val="00FC7E38"/>
    <w:rsid w:val="00FD0894"/>
    <w:rsid w:val="00FD14B9"/>
    <w:rsid w:val="00FD1527"/>
    <w:rsid w:val="00FD1BFB"/>
    <w:rsid w:val="00FD1D90"/>
    <w:rsid w:val="00FD25A8"/>
    <w:rsid w:val="00FD3BE2"/>
    <w:rsid w:val="00FD3C2B"/>
    <w:rsid w:val="00FD3DEB"/>
    <w:rsid w:val="00FD6399"/>
    <w:rsid w:val="00FD6B8B"/>
    <w:rsid w:val="00FD6B9A"/>
    <w:rsid w:val="00FD6E6D"/>
    <w:rsid w:val="00FD710B"/>
    <w:rsid w:val="00FD72A1"/>
    <w:rsid w:val="00FD74BE"/>
    <w:rsid w:val="00FE13B7"/>
    <w:rsid w:val="00FE1EBE"/>
    <w:rsid w:val="00FE3043"/>
    <w:rsid w:val="00FE3DEF"/>
    <w:rsid w:val="00FE43A0"/>
    <w:rsid w:val="00FE5B70"/>
    <w:rsid w:val="00FE68D9"/>
    <w:rsid w:val="00FE6C96"/>
    <w:rsid w:val="00FE7838"/>
    <w:rsid w:val="00FE7C6F"/>
    <w:rsid w:val="00FF0B07"/>
    <w:rsid w:val="00FF20FC"/>
    <w:rsid w:val="00FF3158"/>
    <w:rsid w:val="00FF33A2"/>
    <w:rsid w:val="00FF3BCB"/>
    <w:rsid w:val="00FF4663"/>
    <w:rsid w:val="00FF55A5"/>
    <w:rsid w:val="00FF59F8"/>
    <w:rsid w:val="00FF5F5A"/>
    <w:rsid w:val="00FF6585"/>
    <w:rsid w:val="00FF6600"/>
    <w:rsid w:val="00FF6923"/>
    <w:rsid w:val="00FF71A8"/>
    <w:rsid w:val="00FF763D"/>
    <w:rsid w:val="0270F87B"/>
    <w:rsid w:val="10B0A37D"/>
    <w:rsid w:val="1599D7C7"/>
    <w:rsid w:val="16E30792"/>
    <w:rsid w:val="1ACC73A9"/>
    <w:rsid w:val="1C856100"/>
    <w:rsid w:val="1CB35AA1"/>
    <w:rsid w:val="1F979F95"/>
    <w:rsid w:val="227BE4E5"/>
    <w:rsid w:val="2B0DC812"/>
    <w:rsid w:val="2C6211CE"/>
    <w:rsid w:val="2CF9FD2A"/>
    <w:rsid w:val="3F4585ED"/>
    <w:rsid w:val="40DBB361"/>
    <w:rsid w:val="59D154AA"/>
    <w:rsid w:val="5CD834CB"/>
    <w:rsid w:val="5D265F1F"/>
    <w:rsid w:val="609C356F"/>
    <w:rsid w:val="643E20A9"/>
    <w:rsid w:val="644536F0"/>
    <w:rsid w:val="69B4398C"/>
    <w:rsid w:val="69BD4CCD"/>
    <w:rsid w:val="6E49BAF6"/>
    <w:rsid w:val="78294E29"/>
    <w:rsid w:val="79405E0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width-relative:margin;mso-height-relative:margin" fillcolor="white">
      <v:fill color="white"/>
    </o:shapedefaults>
    <o:shapelayout v:ext="edit">
      <o:idmap v:ext="edit" data="1"/>
    </o:shapelayout>
  </w:shapeDefaults>
  <w:decimalSymbol w:val="."/>
  <w:listSeparator w:val=","/>
  <w14:docId w14:val="4FAFD3A7"/>
  <w15:docId w15:val="{AF0281EC-40A1-4F8E-94DC-5F55AB3A9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 Numbered List 1"/>
    <w:qFormat/>
    <w:rsid w:val="00090BB6"/>
    <w:rPr>
      <w:rFonts w:asciiTheme="majorHAnsi" w:hAnsiTheme="majorHAnsi"/>
      <w:sz w:val="28"/>
      <w:lang w:val="en-CA"/>
    </w:rPr>
  </w:style>
  <w:style w:type="paragraph" w:styleId="Heading1">
    <w:name w:val="heading 1"/>
    <w:aliases w:val="* Main Heading"/>
    <w:basedOn w:val="Normal"/>
    <w:next w:val="Normal"/>
    <w:link w:val="Heading1Char"/>
    <w:autoRedefine/>
    <w:uiPriority w:val="9"/>
    <w:qFormat/>
    <w:rsid w:val="00A60D13"/>
    <w:pPr>
      <w:keepNext/>
      <w:keepLines/>
      <w:spacing w:after="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A60D13"/>
    <w:pPr>
      <w:keepNext/>
      <w:keepLines/>
      <w:spacing w:before="240" w:after="0"/>
      <w:outlineLvl w:val="1"/>
    </w:pPr>
    <w:rPr>
      <w:rFonts w:eastAsiaTheme="majorEastAsia" w:cstheme="majorBidi"/>
      <w:b/>
      <w:bCs/>
      <w:sz w:val="32"/>
      <w:szCs w:val="26"/>
    </w:rPr>
  </w:style>
  <w:style w:type="paragraph" w:styleId="Heading3">
    <w:name w:val="heading 3"/>
    <w:aliases w:val="* In Copy Heading"/>
    <w:basedOn w:val="Normal"/>
    <w:next w:val="Normal"/>
    <w:link w:val="Heading3Char"/>
    <w:autoRedefine/>
    <w:uiPriority w:val="9"/>
    <w:unhideWhenUsed/>
    <w:qFormat/>
    <w:rsid w:val="00F72B11"/>
    <w:pPr>
      <w:keepNext/>
      <w:keepLines/>
      <w:spacing w:before="200"/>
      <w:outlineLvl w:val="2"/>
    </w:pPr>
    <w:rPr>
      <w:rFonts w:eastAsiaTheme="majorEastAsia" w:cstheme="majorBidi"/>
    </w:rPr>
  </w:style>
  <w:style w:type="paragraph" w:styleId="Heading4">
    <w:name w:val="heading 4"/>
    <w:basedOn w:val="Normal"/>
    <w:next w:val="Normal"/>
    <w:link w:val="Heading4Char"/>
    <w:autoRedefine/>
    <w:uiPriority w:val="9"/>
    <w:unhideWhenUsed/>
    <w:qFormat/>
    <w:rsid w:val="00B2209C"/>
    <w:pPr>
      <w:keepNext/>
      <w:keepLines/>
      <w:numPr>
        <w:ilvl w:val="2"/>
        <w:numId w:val="46"/>
      </w:numPr>
      <w:spacing w:before="200" w:after="0"/>
      <w:outlineLvl w:val="3"/>
    </w:pPr>
    <w:rPr>
      <w:rFonts w:eastAsiaTheme="majorEastAsia" w:cstheme="majorBidi"/>
      <w:noProof/>
      <w:szCs w:val="28"/>
    </w:rPr>
  </w:style>
  <w:style w:type="paragraph" w:styleId="Heading5">
    <w:name w:val="heading 5"/>
    <w:basedOn w:val="Normal"/>
    <w:next w:val="Normal"/>
    <w:link w:val="Heading5Char"/>
    <w:uiPriority w:val="9"/>
    <w:unhideWhenUsed/>
    <w:qFormat/>
    <w:rsid w:val="00A60D13"/>
    <w:pPr>
      <w:keepNext/>
      <w:keepLines/>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qFormat/>
    <w:rsid w:val="00A60D13"/>
    <w:pPr>
      <w:keepNext/>
      <w:keepLines/>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A60D13"/>
    <w:pPr>
      <w:keepNext/>
      <w:keepLines/>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60D13"/>
    <w:pPr>
      <w:keepNext/>
      <w:keepLines/>
      <w:spacing w:before="200" w:after="0"/>
      <w:outlineLvl w:val="7"/>
    </w:pPr>
    <w:rPr>
      <w:rFonts w:eastAsiaTheme="majorEastAsia" w:cstheme="majorBidi"/>
      <w:color w:val="4F81BD" w:themeColor="accent1"/>
      <w:sz w:val="20"/>
      <w:szCs w:val="20"/>
    </w:rPr>
  </w:style>
  <w:style w:type="paragraph" w:styleId="Heading9">
    <w:name w:val="heading 9"/>
    <w:basedOn w:val="Normal"/>
    <w:next w:val="Normal"/>
    <w:link w:val="Heading9Char"/>
    <w:uiPriority w:val="9"/>
    <w:semiHidden/>
    <w:unhideWhenUsed/>
    <w:qFormat/>
    <w:rsid w:val="00A60D13"/>
    <w:pPr>
      <w:keepNext/>
      <w:keepLines/>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 Main Heading Char"/>
    <w:basedOn w:val="DefaultParagraphFont"/>
    <w:link w:val="Heading1"/>
    <w:uiPriority w:val="9"/>
    <w:rsid w:val="00A60D13"/>
    <w:rPr>
      <w:rFonts w:asciiTheme="majorHAnsi" w:eastAsiaTheme="majorEastAsia" w:hAnsiTheme="majorHAnsi" w:cstheme="majorBidi"/>
      <w:b/>
      <w:bCs/>
      <w:sz w:val="36"/>
      <w:szCs w:val="28"/>
      <w:lang w:val="en-CA"/>
    </w:rPr>
  </w:style>
  <w:style w:type="character" w:customStyle="1" w:styleId="Heading2Char">
    <w:name w:val="Heading 2 Char"/>
    <w:basedOn w:val="DefaultParagraphFont"/>
    <w:link w:val="Heading2"/>
    <w:uiPriority w:val="9"/>
    <w:rsid w:val="00A60D13"/>
    <w:rPr>
      <w:rFonts w:asciiTheme="majorHAnsi" w:eastAsiaTheme="majorEastAsia" w:hAnsiTheme="majorHAnsi" w:cstheme="majorBidi"/>
      <w:b/>
      <w:bCs/>
      <w:sz w:val="32"/>
      <w:szCs w:val="26"/>
      <w:lang w:val="en-CA"/>
    </w:rPr>
  </w:style>
  <w:style w:type="character" w:customStyle="1" w:styleId="Heading3Char">
    <w:name w:val="Heading 3 Char"/>
    <w:aliases w:val="* In Copy Heading Char"/>
    <w:basedOn w:val="DefaultParagraphFont"/>
    <w:link w:val="Heading3"/>
    <w:uiPriority w:val="9"/>
    <w:rsid w:val="00F72B11"/>
    <w:rPr>
      <w:rFonts w:asciiTheme="majorHAnsi" w:eastAsiaTheme="majorEastAsia" w:hAnsiTheme="majorHAnsi" w:cstheme="majorBidi"/>
      <w:sz w:val="28"/>
      <w:lang w:val="en-CA"/>
    </w:rPr>
  </w:style>
  <w:style w:type="character" w:customStyle="1" w:styleId="Heading4Char">
    <w:name w:val="Heading 4 Char"/>
    <w:basedOn w:val="DefaultParagraphFont"/>
    <w:link w:val="Heading4"/>
    <w:uiPriority w:val="9"/>
    <w:rsid w:val="00B2209C"/>
    <w:rPr>
      <w:rFonts w:asciiTheme="majorHAnsi" w:eastAsiaTheme="majorEastAsia" w:hAnsiTheme="majorHAnsi" w:cstheme="majorBidi"/>
      <w:noProof/>
      <w:sz w:val="28"/>
      <w:szCs w:val="28"/>
      <w:lang w:val="en-CA"/>
    </w:rPr>
  </w:style>
  <w:style w:type="character" w:customStyle="1" w:styleId="Heading5Char">
    <w:name w:val="Heading 5 Char"/>
    <w:basedOn w:val="DefaultParagraphFont"/>
    <w:link w:val="Heading5"/>
    <w:uiPriority w:val="9"/>
    <w:rsid w:val="00A60D13"/>
    <w:rPr>
      <w:rFonts w:asciiTheme="majorHAnsi" w:eastAsiaTheme="majorEastAsia" w:hAnsiTheme="majorHAnsi" w:cstheme="majorBidi"/>
      <w:color w:val="243F60" w:themeColor="accent1" w:themeShade="7F"/>
      <w:sz w:val="28"/>
      <w:lang w:val="en-CA"/>
    </w:rPr>
  </w:style>
  <w:style w:type="character" w:customStyle="1" w:styleId="Heading6Char">
    <w:name w:val="Heading 6 Char"/>
    <w:basedOn w:val="DefaultParagraphFont"/>
    <w:link w:val="Heading6"/>
    <w:uiPriority w:val="9"/>
    <w:rsid w:val="00A60D13"/>
    <w:rPr>
      <w:rFonts w:asciiTheme="majorHAnsi" w:eastAsiaTheme="majorEastAsia" w:hAnsiTheme="majorHAnsi" w:cstheme="majorBidi"/>
      <w:i/>
      <w:iCs/>
      <w:color w:val="243F60" w:themeColor="accent1" w:themeShade="7F"/>
      <w:sz w:val="28"/>
      <w:lang w:val="en-CA"/>
    </w:rPr>
  </w:style>
  <w:style w:type="character" w:customStyle="1" w:styleId="Heading7Char">
    <w:name w:val="Heading 7 Char"/>
    <w:basedOn w:val="DefaultParagraphFont"/>
    <w:link w:val="Heading7"/>
    <w:uiPriority w:val="9"/>
    <w:rsid w:val="00A60D13"/>
    <w:rPr>
      <w:rFonts w:asciiTheme="majorHAnsi" w:eastAsiaTheme="majorEastAsia" w:hAnsiTheme="majorHAnsi" w:cstheme="majorBidi"/>
      <w:i/>
      <w:iCs/>
      <w:color w:val="404040" w:themeColor="text1" w:themeTint="BF"/>
      <w:sz w:val="28"/>
      <w:lang w:val="en-CA"/>
    </w:rPr>
  </w:style>
  <w:style w:type="character" w:customStyle="1" w:styleId="Heading8Char">
    <w:name w:val="Heading 8 Char"/>
    <w:basedOn w:val="DefaultParagraphFont"/>
    <w:link w:val="Heading8"/>
    <w:uiPriority w:val="9"/>
    <w:semiHidden/>
    <w:rsid w:val="00A60D13"/>
    <w:rPr>
      <w:rFonts w:asciiTheme="majorHAnsi" w:eastAsiaTheme="majorEastAsia" w:hAnsiTheme="majorHAnsi" w:cstheme="majorBidi"/>
      <w:color w:val="4F81BD" w:themeColor="accent1"/>
      <w:sz w:val="20"/>
      <w:szCs w:val="20"/>
      <w:lang w:val="en-CA"/>
    </w:rPr>
  </w:style>
  <w:style w:type="character" w:customStyle="1" w:styleId="Heading9Char">
    <w:name w:val="Heading 9 Char"/>
    <w:basedOn w:val="DefaultParagraphFont"/>
    <w:link w:val="Heading9"/>
    <w:uiPriority w:val="9"/>
    <w:semiHidden/>
    <w:rsid w:val="00A60D13"/>
    <w:rPr>
      <w:rFonts w:asciiTheme="majorHAnsi" w:eastAsiaTheme="majorEastAsia" w:hAnsiTheme="majorHAnsi" w:cstheme="majorBidi"/>
      <w:i/>
      <w:iCs/>
      <w:color w:val="404040" w:themeColor="text1" w:themeTint="BF"/>
      <w:sz w:val="20"/>
      <w:szCs w:val="20"/>
      <w:lang w:val="en-CA"/>
    </w:rPr>
  </w:style>
  <w:style w:type="paragraph" w:styleId="Header">
    <w:name w:val="header"/>
    <w:basedOn w:val="Normal"/>
    <w:link w:val="HeaderChar"/>
    <w:uiPriority w:val="99"/>
    <w:unhideWhenUsed/>
    <w:rsid w:val="00A60D13"/>
    <w:pPr>
      <w:tabs>
        <w:tab w:val="center" w:pos="4320"/>
        <w:tab w:val="right" w:pos="8640"/>
      </w:tabs>
    </w:pPr>
  </w:style>
  <w:style w:type="character" w:customStyle="1" w:styleId="HeaderChar">
    <w:name w:val="Header Char"/>
    <w:basedOn w:val="DefaultParagraphFont"/>
    <w:link w:val="Header"/>
    <w:uiPriority w:val="99"/>
    <w:rsid w:val="00A60D13"/>
    <w:rPr>
      <w:sz w:val="28"/>
      <w:lang w:val="en-CA"/>
    </w:rPr>
  </w:style>
  <w:style w:type="paragraph" w:styleId="Footer">
    <w:name w:val="footer"/>
    <w:basedOn w:val="Normal"/>
    <w:link w:val="FooterChar"/>
    <w:uiPriority w:val="99"/>
    <w:unhideWhenUsed/>
    <w:rsid w:val="00A60D13"/>
    <w:pPr>
      <w:tabs>
        <w:tab w:val="center" w:pos="4320"/>
        <w:tab w:val="right" w:pos="8640"/>
      </w:tabs>
    </w:pPr>
  </w:style>
  <w:style w:type="character" w:customStyle="1" w:styleId="FooterChar">
    <w:name w:val="Footer Char"/>
    <w:basedOn w:val="DefaultParagraphFont"/>
    <w:link w:val="Footer"/>
    <w:uiPriority w:val="99"/>
    <w:rsid w:val="00A60D13"/>
    <w:rPr>
      <w:sz w:val="28"/>
      <w:lang w:val="en-CA"/>
    </w:rPr>
  </w:style>
  <w:style w:type="paragraph" w:styleId="BalloonText">
    <w:name w:val="Balloon Text"/>
    <w:basedOn w:val="Normal"/>
    <w:link w:val="BalloonTextChar"/>
    <w:uiPriority w:val="99"/>
    <w:semiHidden/>
    <w:unhideWhenUsed/>
    <w:rsid w:val="00A60D1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60D13"/>
    <w:rPr>
      <w:rFonts w:ascii="Lucida Grande" w:hAnsi="Lucida Grande" w:cs="Lucida Grande"/>
      <w:sz w:val="18"/>
      <w:szCs w:val="18"/>
      <w:lang w:val="en-CA"/>
    </w:rPr>
  </w:style>
  <w:style w:type="character" w:styleId="CommentReference">
    <w:name w:val="annotation reference"/>
    <w:basedOn w:val="DefaultParagraphFont"/>
    <w:uiPriority w:val="99"/>
    <w:semiHidden/>
    <w:unhideWhenUsed/>
    <w:rsid w:val="00A60D13"/>
    <w:rPr>
      <w:sz w:val="18"/>
      <w:szCs w:val="18"/>
    </w:rPr>
  </w:style>
  <w:style w:type="paragraph" w:styleId="CommentText">
    <w:name w:val="annotation text"/>
    <w:basedOn w:val="Normal"/>
    <w:link w:val="CommentTextChar"/>
    <w:uiPriority w:val="99"/>
    <w:semiHidden/>
    <w:unhideWhenUsed/>
    <w:rsid w:val="00A60D13"/>
  </w:style>
  <w:style w:type="character" w:customStyle="1" w:styleId="CommentTextChar">
    <w:name w:val="Comment Text Char"/>
    <w:basedOn w:val="DefaultParagraphFont"/>
    <w:link w:val="CommentText"/>
    <w:uiPriority w:val="99"/>
    <w:semiHidden/>
    <w:rsid w:val="00A60D13"/>
    <w:rPr>
      <w:sz w:val="28"/>
      <w:lang w:val="en-CA"/>
    </w:rPr>
  </w:style>
  <w:style w:type="paragraph" w:styleId="CommentSubject">
    <w:name w:val="annotation subject"/>
    <w:basedOn w:val="CommentText"/>
    <w:next w:val="CommentText"/>
    <w:link w:val="CommentSubjectChar"/>
    <w:uiPriority w:val="99"/>
    <w:semiHidden/>
    <w:unhideWhenUsed/>
    <w:rsid w:val="00A60D13"/>
    <w:rPr>
      <w:b/>
      <w:bCs/>
      <w:sz w:val="20"/>
      <w:szCs w:val="20"/>
    </w:rPr>
  </w:style>
  <w:style w:type="character" w:customStyle="1" w:styleId="CommentSubjectChar">
    <w:name w:val="Comment Subject Char"/>
    <w:basedOn w:val="CommentTextChar"/>
    <w:link w:val="CommentSubject"/>
    <w:uiPriority w:val="99"/>
    <w:semiHidden/>
    <w:rsid w:val="00A60D13"/>
    <w:rPr>
      <w:b/>
      <w:bCs/>
      <w:sz w:val="20"/>
      <w:szCs w:val="20"/>
      <w:lang w:val="en-CA"/>
    </w:rPr>
  </w:style>
  <w:style w:type="paragraph" w:styleId="ListParagraph">
    <w:name w:val="List Paragraph"/>
    <w:aliases w:val="* Numbered List"/>
    <w:link w:val="ListParagraphChar"/>
    <w:autoRedefine/>
    <w:uiPriority w:val="34"/>
    <w:qFormat/>
    <w:rsid w:val="000A5CA6"/>
    <w:pPr>
      <w:numPr>
        <w:numId w:val="231"/>
      </w:numPr>
    </w:pPr>
    <w:rPr>
      <w:rFonts w:asciiTheme="majorHAnsi" w:eastAsiaTheme="majorEastAsia" w:hAnsiTheme="majorHAnsi" w:cstheme="majorBidi"/>
      <w:bCs/>
      <w:color w:val="000000" w:themeColor="text1"/>
      <w:sz w:val="28"/>
      <w:szCs w:val="28"/>
      <w:lang w:val="en-CA"/>
    </w:rPr>
  </w:style>
  <w:style w:type="character" w:customStyle="1" w:styleId="ListParagraphChar">
    <w:name w:val="List Paragraph Char"/>
    <w:aliases w:val="* Numbered List Char"/>
    <w:basedOn w:val="DefaultParagraphFont"/>
    <w:link w:val="ListParagraph"/>
    <w:uiPriority w:val="34"/>
    <w:locked/>
    <w:rsid w:val="000A5CA6"/>
    <w:rPr>
      <w:rFonts w:asciiTheme="majorHAnsi" w:eastAsiaTheme="majorEastAsia" w:hAnsiTheme="majorHAnsi" w:cstheme="majorBidi"/>
      <w:bCs/>
      <w:color w:val="000000" w:themeColor="text1"/>
      <w:sz w:val="28"/>
      <w:szCs w:val="28"/>
      <w:lang w:val="en-CA"/>
    </w:rPr>
  </w:style>
  <w:style w:type="character" w:styleId="Hyperlink">
    <w:name w:val="Hyperlink"/>
    <w:basedOn w:val="DefaultParagraphFont"/>
    <w:uiPriority w:val="99"/>
    <w:unhideWhenUsed/>
    <w:qFormat/>
    <w:rsid w:val="00A60D13"/>
    <w:rPr>
      <w:rFonts w:asciiTheme="majorHAnsi" w:hAnsiTheme="majorHAnsi"/>
      <w:color w:val="0000FF" w:themeColor="hyperlink"/>
      <w:sz w:val="28"/>
      <w:u w:val="single"/>
    </w:rPr>
  </w:style>
  <w:style w:type="character" w:styleId="FollowedHyperlink">
    <w:name w:val="FollowedHyperlink"/>
    <w:basedOn w:val="DefaultParagraphFont"/>
    <w:uiPriority w:val="99"/>
    <w:semiHidden/>
    <w:unhideWhenUsed/>
    <w:rsid w:val="00A60D13"/>
    <w:rPr>
      <w:color w:val="800080" w:themeColor="followedHyperlink"/>
      <w:u w:val="single"/>
    </w:rPr>
  </w:style>
  <w:style w:type="paragraph" w:styleId="NormalWeb">
    <w:name w:val="Normal (Web)"/>
    <w:basedOn w:val="Normal"/>
    <w:uiPriority w:val="99"/>
    <w:unhideWhenUsed/>
    <w:rsid w:val="00A60D13"/>
    <w:pPr>
      <w:spacing w:before="100" w:beforeAutospacing="1" w:after="100" w:afterAutospacing="1"/>
    </w:pPr>
    <w:rPr>
      <w:rFonts w:ascii="Times" w:hAnsi="Times" w:cs="Times New Roman"/>
      <w:sz w:val="20"/>
      <w:szCs w:val="20"/>
    </w:rPr>
  </w:style>
  <w:style w:type="paragraph" w:styleId="Title">
    <w:name w:val="Title"/>
    <w:basedOn w:val="Normal"/>
    <w:next w:val="Normal"/>
    <w:link w:val="TitleChar"/>
    <w:uiPriority w:val="10"/>
    <w:qFormat/>
    <w:rsid w:val="00A60D13"/>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60D13"/>
    <w:rPr>
      <w:rFonts w:asciiTheme="majorHAnsi" w:eastAsiaTheme="majorEastAsia" w:hAnsiTheme="majorHAnsi" w:cstheme="majorBidi"/>
      <w:color w:val="17365D" w:themeColor="text2" w:themeShade="BF"/>
      <w:spacing w:val="5"/>
      <w:kern w:val="28"/>
      <w:sz w:val="52"/>
      <w:szCs w:val="52"/>
      <w:lang w:val="en-CA"/>
    </w:rPr>
  </w:style>
  <w:style w:type="paragraph" w:styleId="Caption">
    <w:name w:val="caption"/>
    <w:basedOn w:val="Normal"/>
    <w:next w:val="Normal"/>
    <w:autoRedefine/>
    <w:uiPriority w:val="35"/>
    <w:unhideWhenUsed/>
    <w:qFormat/>
    <w:rsid w:val="00A60D13"/>
    <w:pPr>
      <w:spacing w:line="240" w:lineRule="auto"/>
    </w:pPr>
    <w:rPr>
      <w:rFonts w:ascii="Calibri Light" w:hAnsi="Calibri Light"/>
      <w:bCs/>
      <w:color w:val="4F81BD" w:themeColor="accent1"/>
      <w:sz w:val="18"/>
      <w:szCs w:val="18"/>
    </w:rPr>
  </w:style>
  <w:style w:type="paragraph" w:styleId="Subtitle">
    <w:name w:val="Subtitle"/>
    <w:basedOn w:val="Normal"/>
    <w:next w:val="Normal"/>
    <w:link w:val="SubtitleChar"/>
    <w:uiPriority w:val="11"/>
    <w:qFormat/>
    <w:rsid w:val="00A60D13"/>
    <w:pPr>
      <w:numPr>
        <w:ilvl w:val="1"/>
      </w:numPr>
    </w:pPr>
    <w:rPr>
      <w:rFonts w:eastAsiaTheme="majorEastAsia"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60D13"/>
    <w:rPr>
      <w:rFonts w:asciiTheme="majorHAnsi" w:eastAsiaTheme="majorEastAsia" w:hAnsiTheme="majorHAnsi" w:cstheme="majorBidi"/>
      <w:i/>
      <w:iCs/>
      <w:color w:val="4F81BD" w:themeColor="accent1"/>
      <w:spacing w:val="15"/>
      <w:sz w:val="24"/>
      <w:szCs w:val="24"/>
      <w:lang w:val="en-CA"/>
    </w:rPr>
  </w:style>
  <w:style w:type="character" w:styleId="Strong">
    <w:name w:val="Strong"/>
    <w:basedOn w:val="DefaultParagraphFont"/>
    <w:uiPriority w:val="22"/>
    <w:qFormat/>
    <w:rsid w:val="00A60D13"/>
    <w:rPr>
      <w:b/>
      <w:bCs/>
    </w:rPr>
  </w:style>
  <w:style w:type="character" w:styleId="Emphasis">
    <w:name w:val="Emphasis"/>
    <w:basedOn w:val="DefaultParagraphFont"/>
    <w:uiPriority w:val="20"/>
    <w:qFormat/>
    <w:rsid w:val="00A60D13"/>
    <w:rPr>
      <w:i/>
      <w:iCs/>
    </w:rPr>
  </w:style>
  <w:style w:type="paragraph" w:styleId="NoSpacing">
    <w:name w:val="No Spacing"/>
    <w:link w:val="NoSpacingChar"/>
    <w:uiPriority w:val="1"/>
    <w:qFormat/>
    <w:rsid w:val="00A60D13"/>
    <w:pPr>
      <w:spacing w:after="0" w:line="240" w:lineRule="auto"/>
    </w:pPr>
  </w:style>
  <w:style w:type="character" w:customStyle="1" w:styleId="NoSpacingChar">
    <w:name w:val="No Spacing Char"/>
    <w:basedOn w:val="DefaultParagraphFont"/>
    <w:link w:val="NoSpacing"/>
    <w:uiPriority w:val="1"/>
    <w:rsid w:val="00A60D13"/>
  </w:style>
  <w:style w:type="paragraph" w:styleId="Quote">
    <w:name w:val="Quote"/>
    <w:basedOn w:val="Normal"/>
    <w:next w:val="Normal"/>
    <w:link w:val="QuoteChar"/>
    <w:uiPriority w:val="29"/>
    <w:qFormat/>
    <w:rsid w:val="00A60D13"/>
    <w:rPr>
      <w:i/>
      <w:iCs/>
      <w:color w:val="000000" w:themeColor="text1"/>
    </w:rPr>
  </w:style>
  <w:style w:type="character" w:customStyle="1" w:styleId="QuoteChar">
    <w:name w:val="Quote Char"/>
    <w:basedOn w:val="DefaultParagraphFont"/>
    <w:link w:val="Quote"/>
    <w:uiPriority w:val="29"/>
    <w:rsid w:val="00A60D13"/>
    <w:rPr>
      <w:i/>
      <w:iCs/>
      <w:color w:val="000000" w:themeColor="text1"/>
      <w:sz w:val="28"/>
      <w:lang w:val="en-CA"/>
    </w:rPr>
  </w:style>
  <w:style w:type="paragraph" w:styleId="IntenseQuote">
    <w:name w:val="Intense Quote"/>
    <w:basedOn w:val="Normal"/>
    <w:next w:val="Normal"/>
    <w:link w:val="IntenseQuoteChar"/>
    <w:uiPriority w:val="30"/>
    <w:qFormat/>
    <w:rsid w:val="00A60D1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60D13"/>
    <w:rPr>
      <w:b/>
      <w:bCs/>
      <w:i/>
      <w:iCs/>
      <w:color w:val="4F81BD" w:themeColor="accent1"/>
      <w:sz w:val="28"/>
      <w:lang w:val="en-CA"/>
    </w:rPr>
  </w:style>
  <w:style w:type="character" w:styleId="SubtleEmphasis">
    <w:name w:val="Subtle Emphasis"/>
    <w:basedOn w:val="DefaultParagraphFont"/>
    <w:uiPriority w:val="19"/>
    <w:qFormat/>
    <w:rsid w:val="00A60D13"/>
    <w:rPr>
      <w:i/>
      <w:iCs/>
      <w:color w:val="808080" w:themeColor="text1" w:themeTint="7F"/>
    </w:rPr>
  </w:style>
  <w:style w:type="character" w:styleId="IntenseEmphasis">
    <w:name w:val="Intense Emphasis"/>
    <w:basedOn w:val="DefaultParagraphFont"/>
    <w:uiPriority w:val="21"/>
    <w:qFormat/>
    <w:rsid w:val="00A60D13"/>
    <w:rPr>
      <w:b/>
      <w:bCs/>
      <w:i/>
      <w:iCs/>
      <w:color w:val="4F81BD" w:themeColor="accent1"/>
    </w:rPr>
  </w:style>
  <w:style w:type="character" w:styleId="SubtleReference">
    <w:name w:val="Subtle Reference"/>
    <w:basedOn w:val="DefaultParagraphFont"/>
    <w:uiPriority w:val="31"/>
    <w:qFormat/>
    <w:rsid w:val="00A60D13"/>
    <w:rPr>
      <w:smallCaps/>
      <w:color w:val="C0504D" w:themeColor="accent2"/>
      <w:u w:val="single"/>
    </w:rPr>
  </w:style>
  <w:style w:type="character" w:styleId="IntenseReference">
    <w:name w:val="Intense Reference"/>
    <w:basedOn w:val="DefaultParagraphFont"/>
    <w:uiPriority w:val="32"/>
    <w:qFormat/>
    <w:rsid w:val="00A60D13"/>
    <w:rPr>
      <w:b/>
      <w:bCs/>
      <w:smallCaps/>
      <w:color w:val="C0504D" w:themeColor="accent2"/>
      <w:spacing w:val="5"/>
      <w:u w:val="single"/>
    </w:rPr>
  </w:style>
  <w:style w:type="character" w:styleId="BookTitle">
    <w:name w:val="Book Title"/>
    <w:basedOn w:val="DefaultParagraphFont"/>
    <w:uiPriority w:val="33"/>
    <w:qFormat/>
    <w:rsid w:val="00A60D13"/>
    <w:rPr>
      <w:b/>
      <w:bCs/>
      <w:smallCaps/>
      <w:spacing w:val="5"/>
    </w:rPr>
  </w:style>
  <w:style w:type="paragraph" w:styleId="TOCHeading">
    <w:name w:val="TOC Heading"/>
    <w:basedOn w:val="Heading1"/>
    <w:next w:val="Normal"/>
    <w:uiPriority w:val="39"/>
    <w:unhideWhenUsed/>
    <w:qFormat/>
    <w:rsid w:val="00A60D13"/>
    <w:pPr>
      <w:outlineLvl w:val="9"/>
    </w:pPr>
  </w:style>
  <w:style w:type="paragraph" w:styleId="Revision">
    <w:name w:val="Revision"/>
    <w:hidden/>
    <w:uiPriority w:val="99"/>
    <w:semiHidden/>
    <w:rsid w:val="00A60D13"/>
    <w:pPr>
      <w:spacing w:after="0" w:line="240" w:lineRule="auto"/>
    </w:pPr>
    <w:rPr>
      <w:sz w:val="28"/>
    </w:rPr>
  </w:style>
  <w:style w:type="paragraph" w:styleId="FootnoteText">
    <w:name w:val="footnote text"/>
    <w:basedOn w:val="Normal"/>
    <w:link w:val="FootnoteTextChar"/>
    <w:autoRedefine/>
    <w:uiPriority w:val="99"/>
    <w:unhideWhenUsed/>
    <w:qFormat/>
    <w:rsid w:val="00A60D13"/>
    <w:pPr>
      <w:spacing w:after="0" w:line="240" w:lineRule="auto"/>
    </w:pPr>
    <w:rPr>
      <w:sz w:val="20"/>
      <w:szCs w:val="24"/>
    </w:rPr>
  </w:style>
  <w:style w:type="character" w:customStyle="1" w:styleId="FootnoteTextChar">
    <w:name w:val="Footnote Text Char"/>
    <w:basedOn w:val="DefaultParagraphFont"/>
    <w:link w:val="FootnoteText"/>
    <w:uiPriority w:val="99"/>
    <w:rsid w:val="00A60D13"/>
    <w:rPr>
      <w:sz w:val="20"/>
      <w:szCs w:val="24"/>
      <w:lang w:val="en-CA"/>
    </w:rPr>
  </w:style>
  <w:style w:type="character" w:styleId="FootnoteReference">
    <w:name w:val="footnote reference"/>
    <w:basedOn w:val="DefaultParagraphFont"/>
    <w:uiPriority w:val="99"/>
    <w:unhideWhenUsed/>
    <w:rsid w:val="00A60D13"/>
    <w:rPr>
      <w:vertAlign w:val="superscript"/>
    </w:rPr>
  </w:style>
  <w:style w:type="character" w:customStyle="1" w:styleId="BodyCopyText">
    <w:name w:val="* Body Copy Text"/>
    <w:qFormat/>
    <w:rsid w:val="00090BB6"/>
    <w:rPr>
      <w:rFonts w:asciiTheme="majorHAnsi" w:hAnsiTheme="majorHAnsi"/>
      <w:sz w:val="28"/>
    </w:rPr>
  </w:style>
  <w:style w:type="paragraph" w:styleId="HTMLPreformatted">
    <w:name w:val="HTML Preformatted"/>
    <w:basedOn w:val="Normal"/>
    <w:link w:val="HTMLPreformattedChar"/>
    <w:uiPriority w:val="99"/>
    <w:semiHidden/>
    <w:unhideWhenUsed/>
    <w:rsid w:val="00A60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A60D13"/>
    <w:rPr>
      <w:rFonts w:ascii="Courier" w:hAnsi="Courier" w:cs="Courier"/>
      <w:sz w:val="20"/>
      <w:szCs w:val="20"/>
      <w:lang w:val="en-CA"/>
    </w:rPr>
  </w:style>
  <w:style w:type="table" w:styleId="TableGrid">
    <w:name w:val="Table Grid"/>
    <w:basedOn w:val="TableNormal"/>
    <w:uiPriority w:val="59"/>
    <w:rsid w:val="00A60D13"/>
    <w:pPr>
      <w:spacing w:after="0" w:line="240" w:lineRule="auto"/>
    </w:pPr>
    <w:rPr>
      <w:rFonts w:eastAsiaTheme="minorHAnsi"/>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86282"/>
    <w:pPr>
      <w:tabs>
        <w:tab w:val="right" w:leader="dot" w:pos="9208"/>
      </w:tabs>
      <w:spacing w:after="0"/>
    </w:pPr>
  </w:style>
  <w:style w:type="paragraph" w:styleId="TOC3">
    <w:name w:val="toc 3"/>
    <w:basedOn w:val="Normal"/>
    <w:next w:val="Normal"/>
    <w:autoRedefine/>
    <w:uiPriority w:val="39"/>
    <w:unhideWhenUsed/>
    <w:rsid w:val="00452452"/>
    <w:pPr>
      <w:spacing w:after="100"/>
      <w:ind w:left="560"/>
    </w:pPr>
  </w:style>
  <w:style w:type="paragraph" w:styleId="TOC2">
    <w:name w:val="toc 2"/>
    <w:basedOn w:val="Normal"/>
    <w:next w:val="Normal"/>
    <w:autoRedefine/>
    <w:uiPriority w:val="39"/>
    <w:unhideWhenUsed/>
    <w:rsid w:val="0070129F"/>
    <w:pPr>
      <w:tabs>
        <w:tab w:val="right" w:leader="dot" w:pos="9208"/>
      </w:tabs>
      <w:spacing w:after="100"/>
    </w:pPr>
  </w:style>
  <w:style w:type="paragraph" w:styleId="TOC4">
    <w:name w:val="toc 4"/>
    <w:basedOn w:val="Normal"/>
    <w:next w:val="Normal"/>
    <w:autoRedefine/>
    <w:uiPriority w:val="39"/>
    <w:unhideWhenUsed/>
    <w:rsid w:val="00796C94"/>
    <w:pPr>
      <w:spacing w:after="100" w:line="259" w:lineRule="auto"/>
      <w:ind w:left="660"/>
    </w:pPr>
    <w:rPr>
      <w:sz w:val="22"/>
      <w:lang w:val="en-US"/>
    </w:rPr>
  </w:style>
  <w:style w:type="paragraph" w:styleId="TOC5">
    <w:name w:val="toc 5"/>
    <w:basedOn w:val="Normal"/>
    <w:next w:val="Normal"/>
    <w:autoRedefine/>
    <w:uiPriority w:val="39"/>
    <w:unhideWhenUsed/>
    <w:rsid w:val="00796C94"/>
    <w:pPr>
      <w:spacing w:after="100" w:line="259" w:lineRule="auto"/>
      <w:ind w:left="880"/>
    </w:pPr>
    <w:rPr>
      <w:sz w:val="22"/>
      <w:lang w:val="en-US"/>
    </w:rPr>
  </w:style>
  <w:style w:type="paragraph" w:styleId="TOC6">
    <w:name w:val="toc 6"/>
    <w:basedOn w:val="Normal"/>
    <w:next w:val="Normal"/>
    <w:autoRedefine/>
    <w:uiPriority w:val="39"/>
    <w:unhideWhenUsed/>
    <w:rsid w:val="00796C94"/>
    <w:pPr>
      <w:spacing w:after="100" w:line="259" w:lineRule="auto"/>
      <w:ind w:left="1100"/>
    </w:pPr>
    <w:rPr>
      <w:sz w:val="22"/>
      <w:lang w:val="en-US"/>
    </w:rPr>
  </w:style>
  <w:style w:type="paragraph" w:styleId="TOC7">
    <w:name w:val="toc 7"/>
    <w:basedOn w:val="Normal"/>
    <w:next w:val="Normal"/>
    <w:autoRedefine/>
    <w:uiPriority w:val="39"/>
    <w:unhideWhenUsed/>
    <w:rsid w:val="00796C94"/>
    <w:pPr>
      <w:spacing w:after="100" w:line="259" w:lineRule="auto"/>
      <w:ind w:left="1320"/>
    </w:pPr>
    <w:rPr>
      <w:sz w:val="22"/>
      <w:lang w:val="en-US"/>
    </w:rPr>
  </w:style>
  <w:style w:type="paragraph" w:styleId="TOC8">
    <w:name w:val="toc 8"/>
    <w:basedOn w:val="Normal"/>
    <w:next w:val="Normal"/>
    <w:autoRedefine/>
    <w:uiPriority w:val="39"/>
    <w:unhideWhenUsed/>
    <w:rsid w:val="00796C94"/>
    <w:pPr>
      <w:spacing w:after="100" w:line="259" w:lineRule="auto"/>
      <w:ind w:left="1540"/>
    </w:pPr>
    <w:rPr>
      <w:sz w:val="22"/>
      <w:lang w:val="en-US"/>
    </w:rPr>
  </w:style>
  <w:style w:type="paragraph" w:styleId="TOC9">
    <w:name w:val="toc 9"/>
    <w:basedOn w:val="Normal"/>
    <w:next w:val="Normal"/>
    <w:autoRedefine/>
    <w:uiPriority w:val="39"/>
    <w:unhideWhenUsed/>
    <w:rsid w:val="00796C94"/>
    <w:pPr>
      <w:spacing w:after="100" w:line="259" w:lineRule="auto"/>
      <w:ind w:left="1760"/>
    </w:pPr>
    <w:rPr>
      <w:sz w:val="22"/>
      <w:lang w:val="en-US"/>
    </w:rPr>
  </w:style>
  <w:style w:type="character" w:customStyle="1" w:styleId="BodyCopyBOLD">
    <w:name w:val="* Body Copy BOLD"/>
    <w:basedOn w:val="DefaultParagraphFont"/>
    <w:qFormat/>
    <w:rsid w:val="0036204D"/>
    <w:rPr>
      <w:rFonts w:asciiTheme="majorHAnsi" w:hAnsiTheme="majorHAnsi"/>
      <w:b/>
      <w:sz w:val="28"/>
    </w:rPr>
  </w:style>
  <w:style w:type="character" w:styleId="UnresolvedMention">
    <w:name w:val="Unresolved Mention"/>
    <w:basedOn w:val="DefaultParagraphFont"/>
    <w:uiPriority w:val="99"/>
    <w:semiHidden/>
    <w:unhideWhenUsed/>
    <w:rsid w:val="00A60D13"/>
    <w:rPr>
      <w:color w:val="605E5C"/>
      <w:shd w:val="clear" w:color="auto" w:fill="E1DFDD"/>
    </w:rPr>
  </w:style>
  <w:style w:type="paragraph" w:styleId="EndnoteText">
    <w:name w:val="endnote text"/>
    <w:basedOn w:val="Normal"/>
    <w:link w:val="EndnoteTextChar"/>
    <w:uiPriority w:val="99"/>
    <w:semiHidden/>
    <w:unhideWhenUsed/>
    <w:rsid w:val="000D328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284"/>
    <w:rPr>
      <w:sz w:val="20"/>
      <w:szCs w:val="20"/>
      <w:lang w:val="en-CA"/>
    </w:rPr>
  </w:style>
  <w:style w:type="character" w:styleId="EndnoteReference">
    <w:name w:val="endnote reference"/>
    <w:basedOn w:val="DefaultParagraphFont"/>
    <w:uiPriority w:val="99"/>
    <w:semiHidden/>
    <w:unhideWhenUsed/>
    <w:rsid w:val="00A60D13"/>
    <w:rPr>
      <w:vertAlign w:val="superscript"/>
    </w:rPr>
  </w:style>
  <w:style w:type="paragraph" w:customStyle="1" w:styleId="TableBody">
    <w:name w:val="Table Body"/>
    <w:basedOn w:val="Normal"/>
    <w:autoRedefine/>
    <w:qFormat/>
    <w:rsid w:val="005D36B6"/>
    <w:pPr>
      <w:spacing w:after="0" w:line="240" w:lineRule="auto"/>
    </w:pPr>
    <w:rPr>
      <w:rFonts w:ascii="Calibri" w:eastAsiaTheme="minorHAnsi" w:hAnsi="Calibri"/>
      <w:sz w:val="22"/>
      <w:szCs w:val="18"/>
      <w:lang w:val="en-US" w:eastAsia="en-CA"/>
    </w:rPr>
  </w:style>
  <w:style w:type="paragraph" w:customStyle="1" w:styleId="FormTitle">
    <w:name w:val="Form Title"/>
    <w:basedOn w:val="Normal"/>
    <w:qFormat/>
    <w:rsid w:val="00A60D13"/>
    <w:pPr>
      <w:spacing w:after="0" w:line="240" w:lineRule="auto"/>
      <w:jc w:val="center"/>
    </w:pPr>
    <w:rPr>
      <w:rFonts w:ascii="Calibri Light" w:hAnsi="Calibri Light"/>
      <w:spacing w:val="20"/>
      <w:szCs w:val="20"/>
      <w:lang w:val="en-US"/>
    </w:rPr>
  </w:style>
  <w:style w:type="paragraph" w:customStyle="1" w:styleId="FormHeading">
    <w:name w:val="Form Heading"/>
    <w:basedOn w:val="Normal"/>
    <w:qFormat/>
    <w:rsid w:val="00A60D13"/>
    <w:pPr>
      <w:spacing w:after="0" w:line="240" w:lineRule="auto"/>
      <w:jc w:val="center"/>
    </w:pPr>
    <w:rPr>
      <w:rFonts w:ascii="Calibri Light" w:hAnsi="Calibri Light"/>
      <w:spacing w:val="20"/>
      <w:sz w:val="22"/>
      <w:szCs w:val="20"/>
      <w:lang w:val="en-US"/>
    </w:rPr>
  </w:style>
  <w:style w:type="table" w:styleId="ListTable3">
    <w:name w:val="List Table 3"/>
    <w:basedOn w:val="TableNormal"/>
    <w:uiPriority w:val="48"/>
    <w:rsid w:val="00A60D1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leGrid1">
    <w:name w:val="Table Grid1"/>
    <w:basedOn w:val="TableNormal"/>
    <w:next w:val="TableGrid"/>
    <w:uiPriority w:val="59"/>
    <w:rsid w:val="00A60D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rsid w:val="00A60D13"/>
    <w:pPr>
      <w:spacing w:after="0"/>
    </w:pPr>
    <w:rPr>
      <w:color w:val="4F81BD" w:themeColor="accent1"/>
      <w:u w:val="single"/>
    </w:rPr>
  </w:style>
  <w:style w:type="paragraph" w:customStyle="1" w:styleId="TableTitle">
    <w:name w:val="Table Title"/>
    <w:basedOn w:val="TableBody"/>
    <w:next w:val="TableBody"/>
    <w:autoRedefine/>
    <w:qFormat/>
    <w:rsid w:val="00A60D13"/>
    <w:pPr>
      <w:jc w:val="center"/>
    </w:pPr>
    <w:rPr>
      <w:rFonts w:ascii="Calibri Light" w:eastAsiaTheme="minorEastAsia" w:hAnsi="Calibri Light"/>
      <w:bCs/>
      <w:spacing w:val="20"/>
      <w:sz w:val="24"/>
      <w:szCs w:val="22"/>
    </w:rPr>
  </w:style>
  <w:style w:type="paragraph" w:customStyle="1" w:styleId="TableHeading">
    <w:name w:val="Table Heading"/>
    <w:basedOn w:val="TableBody"/>
    <w:next w:val="TableBody"/>
    <w:autoRedefine/>
    <w:qFormat/>
    <w:rsid w:val="00A60D13"/>
    <w:pPr>
      <w:jc w:val="center"/>
    </w:pPr>
    <w:rPr>
      <w:rFonts w:ascii="Calibri Light" w:eastAsiaTheme="minorEastAsia" w:hAnsi="Calibri Light"/>
      <w:bCs/>
      <w:spacing w:val="20"/>
    </w:rPr>
  </w:style>
  <w:style w:type="paragraph" w:customStyle="1" w:styleId="FormBody">
    <w:name w:val="Form Body"/>
    <w:basedOn w:val="TableBody"/>
    <w:autoRedefine/>
    <w:qFormat/>
    <w:rsid w:val="00A60D13"/>
    <w:pPr>
      <w:spacing w:after="120" w:line="280" w:lineRule="atLeast"/>
    </w:pPr>
    <w:rPr>
      <w:sz w:val="24"/>
      <w:szCs w:val="24"/>
    </w:rPr>
  </w:style>
  <w:style w:type="paragraph" w:customStyle="1" w:styleId="TabInst">
    <w:name w:val="Tab Inst"/>
    <w:basedOn w:val="TableBody"/>
    <w:autoRedefine/>
    <w:qFormat/>
    <w:rsid w:val="00A60D13"/>
    <w:pPr>
      <w:jc w:val="center"/>
    </w:pPr>
    <w:rPr>
      <w:color w:val="808080" w:themeColor="background1" w:themeShade="80"/>
    </w:rPr>
  </w:style>
  <w:style w:type="paragraph" w:customStyle="1" w:styleId="IceBreakerQuote">
    <w:name w:val="* Ice Breaker Quote"/>
    <w:link w:val="IceBreakerQuoteChar"/>
    <w:autoRedefine/>
    <w:qFormat/>
    <w:rsid w:val="00570C3B"/>
    <w:pPr>
      <w:pBdr>
        <w:top w:val="single" w:sz="4" w:space="1" w:color="auto"/>
        <w:bottom w:val="single" w:sz="4" w:space="1" w:color="auto"/>
      </w:pBdr>
      <w:spacing w:line="276" w:lineRule="auto"/>
    </w:pPr>
    <w:rPr>
      <w:rFonts w:asciiTheme="majorHAnsi" w:hAnsiTheme="majorHAnsi"/>
      <w:i/>
      <w:iCs/>
      <w:color w:val="000000" w:themeColor="text1"/>
      <w:sz w:val="28"/>
      <w:lang w:val="en-CA"/>
    </w:rPr>
  </w:style>
  <w:style w:type="character" w:customStyle="1" w:styleId="IceBreakerQuoteChar">
    <w:name w:val="* Ice Breaker Quote Char"/>
    <w:basedOn w:val="QuoteChar"/>
    <w:link w:val="IceBreakerQuote"/>
    <w:rsid w:val="00570C3B"/>
    <w:rPr>
      <w:rFonts w:asciiTheme="majorHAnsi" w:hAnsiTheme="majorHAnsi"/>
      <w:i/>
      <w:iCs/>
      <w:color w:val="000000" w:themeColor="text1"/>
      <w:sz w:val="28"/>
      <w:lang w:val="en-CA"/>
    </w:rPr>
  </w:style>
  <w:style w:type="paragraph" w:customStyle="1" w:styleId="MainSectionHeading">
    <w:name w:val="* Main Section Heading"/>
    <w:autoRedefine/>
    <w:qFormat/>
    <w:rsid w:val="00186282"/>
    <w:pPr>
      <w:pageBreakBefore/>
      <w:spacing w:line="240" w:lineRule="auto"/>
    </w:pPr>
    <w:rPr>
      <w:rFonts w:asciiTheme="majorHAnsi" w:hAnsiTheme="majorHAnsi"/>
      <w:b/>
      <w:sz w:val="36"/>
      <w:szCs w:val="36"/>
      <w:lang w:val="en-CA"/>
    </w:rPr>
  </w:style>
  <w:style w:type="table" w:customStyle="1" w:styleId="TableGrid2">
    <w:name w:val="Table Grid2"/>
    <w:basedOn w:val="TableNormal"/>
    <w:next w:val="TableGrid"/>
    <w:uiPriority w:val="59"/>
    <w:rsid w:val="0010695B"/>
    <w:pPr>
      <w:spacing w:after="0" w:line="240" w:lineRule="auto"/>
    </w:pPr>
    <w:rPr>
      <w:rFonts w:eastAsiaTheme="minorHAnsi"/>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2">
    <w:name w:val="* Sub Heading 2"/>
    <w:autoRedefine/>
    <w:qFormat/>
    <w:rsid w:val="000B4149"/>
    <w:pPr>
      <w:spacing w:after="0"/>
    </w:pPr>
    <w:rPr>
      <w:rFonts w:asciiTheme="majorHAnsi" w:hAnsiTheme="majorHAnsi"/>
      <w:b/>
      <w:bCs/>
      <w:sz w:val="28"/>
      <w:lang w:val="en-CA"/>
    </w:rPr>
  </w:style>
  <w:style w:type="paragraph" w:customStyle="1" w:styleId="SubHeading3">
    <w:name w:val="* Sub Heading 3"/>
    <w:autoRedefine/>
    <w:qFormat/>
    <w:rsid w:val="00DF3F99"/>
    <w:pPr>
      <w:spacing w:after="0"/>
    </w:pPr>
    <w:rPr>
      <w:rFonts w:asciiTheme="majorHAnsi" w:eastAsiaTheme="majorEastAsia" w:hAnsiTheme="majorHAnsi" w:cstheme="majorBidi"/>
      <w:b/>
      <w:i/>
      <w:noProof/>
      <w:sz w:val="28"/>
      <w:szCs w:val="28"/>
      <w:lang w:val="en-CA"/>
    </w:rPr>
  </w:style>
  <w:style w:type="paragraph" w:customStyle="1" w:styleId="SubHeading1">
    <w:name w:val="* Sub Heading 1"/>
    <w:autoRedefine/>
    <w:qFormat/>
    <w:rsid w:val="000A5CA6"/>
    <w:rPr>
      <w:rFonts w:asciiTheme="majorHAnsi" w:eastAsiaTheme="majorEastAsia" w:hAnsiTheme="majorHAnsi" w:cstheme="majorBidi"/>
      <w:b/>
      <w:iCs/>
      <w:sz w:val="32"/>
      <w:szCs w:val="32"/>
      <w:lang w:eastAsia="en-CA"/>
    </w:rPr>
  </w:style>
  <w:style w:type="paragraph" w:customStyle="1" w:styleId="BodyCopyITALICS">
    <w:name w:val="* Body Copy ITALICS"/>
    <w:autoRedefine/>
    <w:qFormat/>
    <w:rsid w:val="00294831"/>
    <w:rPr>
      <w:rFonts w:asciiTheme="majorHAnsi" w:hAnsiTheme="majorHAnsi" w:cs="Calibri"/>
      <w:i/>
      <w:iCs/>
      <w:sz w:val="28"/>
      <w:szCs w:val="24"/>
      <w:lang w:val="en-CA"/>
    </w:rPr>
  </w:style>
  <w:style w:type="paragraph" w:customStyle="1" w:styleId="SubHeading4">
    <w:name w:val="* Sub Heading 4"/>
    <w:basedOn w:val="Heading5"/>
    <w:autoRedefine/>
    <w:qFormat/>
    <w:rsid w:val="00F5470E"/>
    <w:rPr>
      <w:color w:val="000000" w:themeColor="text1"/>
    </w:rPr>
  </w:style>
  <w:style w:type="paragraph" w:customStyle="1" w:styleId="SubHeading5">
    <w:name w:val="* Sub Heading 5"/>
    <w:autoRedefine/>
    <w:qFormat/>
    <w:rsid w:val="00661D7B"/>
    <w:pPr>
      <w:spacing w:after="0"/>
    </w:pPr>
    <w:rPr>
      <w:rFonts w:asciiTheme="majorHAnsi" w:eastAsiaTheme="majorEastAsia" w:hAnsiTheme="majorHAnsi" w:cstheme="majorBidi"/>
      <w:i/>
      <w:color w:val="000000" w:themeColor="text1"/>
      <w:sz w:val="28"/>
      <w:lang w:val="en-CA"/>
    </w:rPr>
  </w:style>
  <w:style w:type="paragraph" w:customStyle="1" w:styleId="Footnote">
    <w:name w:val="* Footnote"/>
    <w:basedOn w:val="FootnoteText"/>
    <w:autoRedefine/>
    <w:qFormat/>
    <w:rsid w:val="00F241BF"/>
    <w:rPr>
      <w:sz w:val="18"/>
    </w:rPr>
  </w:style>
  <w:style w:type="paragraph" w:customStyle="1" w:styleId="BodyCopyBOLDITALIC">
    <w:name w:val="* Body Copy BOLD ITALIC"/>
    <w:basedOn w:val="ListParagraph"/>
    <w:autoRedefine/>
    <w:qFormat/>
    <w:rsid w:val="000B4149"/>
    <w:pPr>
      <w:numPr>
        <w:numId w:val="0"/>
      </w:numPr>
      <w:ind w:left="-357"/>
      <w:jc w:val="center"/>
    </w:pPr>
    <w:rPr>
      <w:b/>
      <w:i/>
    </w:rPr>
  </w:style>
  <w:style w:type="paragraph" w:customStyle="1" w:styleId="IcebreakerName">
    <w:name w:val="* Icebreaker Name"/>
    <w:autoRedefine/>
    <w:qFormat/>
    <w:rsid w:val="00E849DD"/>
    <w:pPr>
      <w:jc w:val="right"/>
    </w:pPr>
    <w:rPr>
      <w:rFonts w:asciiTheme="majorHAnsi" w:hAnsiTheme="majorHAnsi" w:cs="Calibri"/>
      <w:i/>
      <w:iCs/>
      <w:sz w:val="24"/>
      <w:szCs w:val="24"/>
      <w:lang w:val="en-CA"/>
    </w:rPr>
  </w:style>
  <w:style w:type="paragraph" w:customStyle="1" w:styleId="ListwithNumbers">
    <w:name w:val="* List with Numbers"/>
    <w:autoRedefine/>
    <w:qFormat/>
    <w:rsid w:val="00F5470E"/>
    <w:pPr>
      <w:numPr>
        <w:numId w:val="107"/>
      </w:numPr>
      <w:ind w:left="924" w:hanging="357"/>
    </w:pPr>
    <w:rPr>
      <w:rFonts w:asciiTheme="majorHAnsi" w:hAnsiTheme="majorHAnsi"/>
      <w:sz w:val="28"/>
      <w:lang w:val="en-CA"/>
    </w:rPr>
  </w:style>
  <w:style w:type="paragraph" w:customStyle="1" w:styleId="ListwithBullets">
    <w:name w:val="* List with Bullets"/>
    <w:autoRedefine/>
    <w:qFormat/>
    <w:rsid w:val="001A4DD0"/>
    <w:pPr>
      <w:numPr>
        <w:numId w:val="138"/>
      </w:numPr>
    </w:pPr>
    <w:rPr>
      <w:rFonts w:asciiTheme="majorHAnsi" w:eastAsiaTheme="majorEastAsia" w:hAnsiTheme="majorHAnsi" w:cs="Times New Roman (Headings CS)"/>
      <w:bCs/>
      <w:iCs/>
      <w:color w:val="000000" w:themeColor="text1"/>
      <w:sz w:val="28"/>
      <w:szCs w:val="28"/>
      <w:lang w:val="en-CA"/>
    </w:rPr>
  </w:style>
  <w:style w:type="paragraph" w:styleId="Index1">
    <w:name w:val="index 1"/>
    <w:basedOn w:val="Normal"/>
    <w:next w:val="Normal"/>
    <w:autoRedefine/>
    <w:uiPriority w:val="99"/>
    <w:semiHidden/>
    <w:unhideWhenUsed/>
    <w:rsid w:val="00B8327C"/>
    <w:pPr>
      <w:spacing w:after="0" w:line="240" w:lineRule="auto"/>
      <w:ind w:left="280" w:hanging="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87619">
      <w:bodyDiv w:val="1"/>
      <w:marLeft w:val="0"/>
      <w:marRight w:val="0"/>
      <w:marTop w:val="0"/>
      <w:marBottom w:val="0"/>
      <w:divBdr>
        <w:top w:val="none" w:sz="0" w:space="0" w:color="auto"/>
        <w:left w:val="none" w:sz="0" w:space="0" w:color="auto"/>
        <w:bottom w:val="none" w:sz="0" w:space="0" w:color="auto"/>
        <w:right w:val="none" w:sz="0" w:space="0" w:color="auto"/>
      </w:divBdr>
    </w:div>
    <w:div w:id="46806514">
      <w:bodyDiv w:val="1"/>
      <w:marLeft w:val="0"/>
      <w:marRight w:val="0"/>
      <w:marTop w:val="0"/>
      <w:marBottom w:val="0"/>
      <w:divBdr>
        <w:top w:val="none" w:sz="0" w:space="0" w:color="auto"/>
        <w:left w:val="none" w:sz="0" w:space="0" w:color="auto"/>
        <w:bottom w:val="none" w:sz="0" w:space="0" w:color="auto"/>
        <w:right w:val="none" w:sz="0" w:space="0" w:color="auto"/>
      </w:divBdr>
    </w:div>
    <w:div w:id="59137651">
      <w:bodyDiv w:val="1"/>
      <w:marLeft w:val="0"/>
      <w:marRight w:val="0"/>
      <w:marTop w:val="0"/>
      <w:marBottom w:val="0"/>
      <w:divBdr>
        <w:top w:val="none" w:sz="0" w:space="0" w:color="auto"/>
        <w:left w:val="none" w:sz="0" w:space="0" w:color="auto"/>
        <w:bottom w:val="none" w:sz="0" w:space="0" w:color="auto"/>
        <w:right w:val="none" w:sz="0" w:space="0" w:color="auto"/>
      </w:divBdr>
    </w:div>
    <w:div w:id="61493281">
      <w:bodyDiv w:val="1"/>
      <w:marLeft w:val="0"/>
      <w:marRight w:val="0"/>
      <w:marTop w:val="0"/>
      <w:marBottom w:val="0"/>
      <w:divBdr>
        <w:top w:val="none" w:sz="0" w:space="0" w:color="auto"/>
        <w:left w:val="none" w:sz="0" w:space="0" w:color="auto"/>
        <w:bottom w:val="none" w:sz="0" w:space="0" w:color="auto"/>
        <w:right w:val="none" w:sz="0" w:space="0" w:color="auto"/>
      </w:divBdr>
    </w:div>
    <w:div w:id="84964998">
      <w:bodyDiv w:val="1"/>
      <w:marLeft w:val="0"/>
      <w:marRight w:val="0"/>
      <w:marTop w:val="0"/>
      <w:marBottom w:val="0"/>
      <w:divBdr>
        <w:top w:val="none" w:sz="0" w:space="0" w:color="auto"/>
        <w:left w:val="none" w:sz="0" w:space="0" w:color="auto"/>
        <w:bottom w:val="none" w:sz="0" w:space="0" w:color="auto"/>
        <w:right w:val="none" w:sz="0" w:space="0" w:color="auto"/>
      </w:divBdr>
    </w:div>
    <w:div w:id="92482738">
      <w:bodyDiv w:val="1"/>
      <w:marLeft w:val="0"/>
      <w:marRight w:val="0"/>
      <w:marTop w:val="0"/>
      <w:marBottom w:val="0"/>
      <w:divBdr>
        <w:top w:val="none" w:sz="0" w:space="0" w:color="auto"/>
        <w:left w:val="none" w:sz="0" w:space="0" w:color="auto"/>
        <w:bottom w:val="none" w:sz="0" w:space="0" w:color="auto"/>
        <w:right w:val="none" w:sz="0" w:space="0" w:color="auto"/>
      </w:divBdr>
    </w:div>
    <w:div w:id="109711860">
      <w:bodyDiv w:val="1"/>
      <w:marLeft w:val="0"/>
      <w:marRight w:val="0"/>
      <w:marTop w:val="0"/>
      <w:marBottom w:val="0"/>
      <w:divBdr>
        <w:top w:val="none" w:sz="0" w:space="0" w:color="auto"/>
        <w:left w:val="none" w:sz="0" w:space="0" w:color="auto"/>
        <w:bottom w:val="none" w:sz="0" w:space="0" w:color="auto"/>
        <w:right w:val="none" w:sz="0" w:space="0" w:color="auto"/>
      </w:divBdr>
      <w:divsChild>
        <w:div w:id="86182">
          <w:marLeft w:val="0"/>
          <w:marRight w:val="0"/>
          <w:marTop w:val="0"/>
          <w:marBottom w:val="0"/>
          <w:divBdr>
            <w:top w:val="none" w:sz="0" w:space="0" w:color="auto"/>
            <w:left w:val="none" w:sz="0" w:space="0" w:color="auto"/>
            <w:bottom w:val="none" w:sz="0" w:space="0" w:color="auto"/>
            <w:right w:val="none" w:sz="0" w:space="0" w:color="auto"/>
          </w:divBdr>
        </w:div>
        <w:div w:id="1919974335">
          <w:marLeft w:val="0"/>
          <w:marRight w:val="0"/>
          <w:marTop w:val="0"/>
          <w:marBottom w:val="0"/>
          <w:divBdr>
            <w:top w:val="none" w:sz="0" w:space="0" w:color="auto"/>
            <w:left w:val="none" w:sz="0" w:space="0" w:color="auto"/>
            <w:bottom w:val="none" w:sz="0" w:space="0" w:color="auto"/>
            <w:right w:val="none" w:sz="0" w:space="0" w:color="auto"/>
          </w:divBdr>
        </w:div>
      </w:divsChild>
    </w:div>
    <w:div w:id="117528509">
      <w:bodyDiv w:val="1"/>
      <w:marLeft w:val="0"/>
      <w:marRight w:val="0"/>
      <w:marTop w:val="0"/>
      <w:marBottom w:val="0"/>
      <w:divBdr>
        <w:top w:val="none" w:sz="0" w:space="0" w:color="auto"/>
        <w:left w:val="none" w:sz="0" w:space="0" w:color="auto"/>
        <w:bottom w:val="none" w:sz="0" w:space="0" w:color="auto"/>
        <w:right w:val="none" w:sz="0" w:space="0" w:color="auto"/>
      </w:divBdr>
    </w:div>
    <w:div w:id="178201131">
      <w:bodyDiv w:val="1"/>
      <w:marLeft w:val="0"/>
      <w:marRight w:val="0"/>
      <w:marTop w:val="0"/>
      <w:marBottom w:val="0"/>
      <w:divBdr>
        <w:top w:val="none" w:sz="0" w:space="0" w:color="auto"/>
        <w:left w:val="none" w:sz="0" w:space="0" w:color="auto"/>
        <w:bottom w:val="none" w:sz="0" w:space="0" w:color="auto"/>
        <w:right w:val="none" w:sz="0" w:space="0" w:color="auto"/>
      </w:divBdr>
    </w:div>
    <w:div w:id="187569312">
      <w:bodyDiv w:val="1"/>
      <w:marLeft w:val="0"/>
      <w:marRight w:val="0"/>
      <w:marTop w:val="0"/>
      <w:marBottom w:val="0"/>
      <w:divBdr>
        <w:top w:val="none" w:sz="0" w:space="0" w:color="auto"/>
        <w:left w:val="none" w:sz="0" w:space="0" w:color="auto"/>
        <w:bottom w:val="none" w:sz="0" w:space="0" w:color="auto"/>
        <w:right w:val="none" w:sz="0" w:space="0" w:color="auto"/>
      </w:divBdr>
    </w:div>
    <w:div w:id="189340964">
      <w:bodyDiv w:val="1"/>
      <w:marLeft w:val="0"/>
      <w:marRight w:val="0"/>
      <w:marTop w:val="0"/>
      <w:marBottom w:val="0"/>
      <w:divBdr>
        <w:top w:val="none" w:sz="0" w:space="0" w:color="auto"/>
        <w:left w:val="none" w:sz="0" w:space="0" w:color="auto"/>
        <w:bottom w:val="none" w:sz="0" w:space="0" w:color="auto"/>
        <w:right w:val="none" w:sz="0" w:space="0" w:color="auto"/>
      </w:divBdr>
    </w:div>
    <w:div w:id="204223868">
      <w:bodyDiv w:val="1"/>
      <w:marLeft w:val="0"/>
      <w:marRight w:val="0"/>
      <w:marTop w:val="0"/>
      <w:marBottom w:val="0"/>
      <w:divBdr>
        <w:top w:val="none" w:sz="0" w:space="0" w:color="auto"/>
        <w:left w:val="none" w:sz="0" w:space="0" w:color="auto"/>
        <w:bottom w:val="none" w:sz="0" w:space="0" w:color="auto"/>
        <w:right w:val="none" w:sz="0" w:space="0" w:color="auto"/>
      </w:divBdr>
    </w:div>
    <w:div w:id="207035088">
      <w:bodyDiv w:val="1"/>
      <w:marLeft w:val="0"/>
      <w:marRight w:val="0"/>
      <w:marTop w:val="0"/>
      <w:marBottom w:val="0"/>
      <w:divBdr>
        <w:top w:val="none" w:sz="0" w:space="0" w:color="auto"/>
        <w:left w:val="none" w:sz="0" w:space="0" w:color="auto"/>
        <w:bottom w:val="none" w:sz="0" w:space="0" w:color="auto"/>
        <w:right w:val="none" w:sz="0" w:space="0" w:color="auto"/>
      </w:divBdr>
    </w:div>
    <w:div w:id="246234136">
      <w:bodyDiv w:val="1"/>
      <w:marLeft w:val="0"/>
      <w:marRight w:val="0"/>
      <w:marTop w:val="0"/>
      <w:marBottom w:val="0"/>
      <w:divBdr>
        <w:top w:val="none" w:sz="0" w:space="0" w:color="auto"/>
        <w:left w:val="none" w:sz="0" w:space="0" w:color="auto"/>
        <w:bottom w:val="none" w:sz="0" w:space="0" w:color="auto"/>
        <w:right w:val="none" w:sz="0" w:space="0" w:color="auto"/>
      </w:divBdr>
    </w:div>
    <w:div w:id="266354180">
      <w:bodyDiv w:val="1"/>
      <w:marLeft w:val="0"/>
      <w:marRight w:val="0"/>
      <w:marTop w:val="0"/>
      <w:marBottom w:val="0"/>
      <w:divBdr>
        <w:top w:val="none" w:sz="0" w:space="0" w:color="auto"/>
        <w:left w:val="none" w:sz="0" w:space="0" w:color="auto"/>
        <w:bottom w:val="none" w:sz="0" w:space="0" w:color="auto"/>
        <w:right w:val="none" w:sz="0" w:space="0" w:color="auto"/>
      </w:divBdr>
    </w:div>
    <w:div w:id="279259856">
      <w:bodyDiv w:val="1"/>
      <w:marLeft w:val="0"/>
      <w:marRight w:val="0"/>
      <w:marTop w:val="0"/>
      <w:marBottom w:val="0"/>
      <w:divBdr>
        <w:top w:val="none" w:sz="0" w:space="0" w:color="auto"/>
        <w:left w:val="none" w:sz="0" w:space="0" w:color="auto"/>
        <w:bottom w:val="none" w:sz="0" w:space="0" w:color="auto"/>
        <w:right w:val="none" w:sz="0" w:space="0" w:color="auto"/>
      </w:divBdr>
    </w:div>
    <w:div w:id="279262900">
      <w:bodyDiv w:val="1"/>
      <w:marLeft w:val="0"/>
      <w:marRight w:val="0"/>
      <w:marTop w:val="0"/>
      <w:marBottom w:val="0"/>
      <w:divBdr>
        <w:top w:val="none" w:sz="0" w:space="0" w:color="auto"/>
        <w:left w:val="none" w:sz="0" w:space="0" w:color="auto"/>
        <w:bottom w:val="none" w:sz="0" w:space="0" w:color="auto"/>
        <w:right w:val="none" w:sz="0" w:space="0" w:color="auto"/>
      </w:divBdr>
    </w:div>
    <w:div w:id="295987948">
      <w:bodyDiv w:val="1"/>
      <w:marLeft w:val="0"/>
      <w:marRight w:val="0"/>
      <w:marTop w:val="0"/>
      <w:marBottom w:val="0"/>
      <w:divBdr>
        <w:top w:val="none" w:sz="0" w:space="0" w:color="auto"/>
        <w:left w:val="none" w:sz="0" w:space="0" w:color="auto"/>
        <w:bottom w:val="none" w:sz="0" w:space="0" w:color="auto"/>
        <w:right w:val="none" w:sz="0" w:space="0" w:color="auto"/>
      </w:divBdr>
    </w:div>
    <w:div w:id="299117266">
      <w:bodyDiv w:val="1"/>
      <w:marLeft w:val="0"/>
      <w:marRight w:val="0"/>
      <w:marTop w:val="0"/>
      <w:marBottom w:val="0"/>
      <w:divBdr>
        <w:top w:val="none" w:sz="0" w:space="0" w:color="auto"/>
        <w:left w:val="none" w:sz="0" w:space="0" w:color="auto"/>
        <w:bottom w:val="none" w:sz="0" w:space="0" w:color="auto"/>
        <w:right w:val="none" w:sz="0" w:space="0" w:color="auto"/>
      </w:divBdr>
    </w:div>
    <w:div w:id="302345741">
      <w:bodyDiv w:val="1"/>
      <w:marLeft w:val="0"/>
      <w:marRight w:val="0"/>
      <w:marTop w:val="0"/>
      <w:marBottom w:val="0"/>
      <w:divBdr>
        <w:top w:val="none" w:sz="0" w:space="0" w:color="auto"/>
        <w:left w:val="none" w:sz="0" w:space="0" w:color="auto"/>
        <w:bottom w:val="none" w:sz="0" w:space="0" w:color="auto"/>
        <w:right w:val="none" w:sz="0" w:space="0" w:color="auto"/>
      </w:divBdr>
      <w:divsChild>
        <w:div w:id="232205905">
          <w:marLeft w:val="0"/>
          <w:marRight w:val="0"/>
          <w:marTop w:val="0"/>
          <w:marBottom w:val="0"/>
          <w:divBdr>
            <w:top w:val="none" w:sz="0" w:space="0" w:color="auto"/>
            <w:left w:val="none" w:sz="0" w:space="0" w:color="auto"/>
            <w:bottom w:val="none" w:sz="0" w:space="0" w:color="auto"/>
            <w:right w:val="none" w:sz="0" w:space="0" w:color="auto"/>
          </w:divBdr>
        </w:div>
        <w:div w:id="734402498">
          <w:marLeft w:val="0"/>
          <w:marRight w:val="0"/>
          <w:marTop w:val="0"/>
          <w:marBottom w:val="0"/>
          <w:divBdr>
            <w:top w:val="none" w:sz="0" w:space="0" w:color="auto"/>
            <w:left w:val="none" w:sz="0" w:space="0" w:color="auto"/>
            <w:bottom w:val="none" w:sz="0" w:space="0" w:color="auto"/>
            <w:right w:val="none" w:sz="0" w:space="0" w:color="auto"/>
          </w:divBdr>
        </w:div>
        <w:div w:id="913780237">
          <w:marLeft w:val="0"/>
          <w:marRight w:val="0"/>
          <w:marTop w:val="0"/>
          <w:marBottom w:val="120"/>
          <w:divBdr>
            <w:top w:val="none" w:sz="0" w:space="0" w:color="auto"/>
            <w:left w:val="none" w:sz="0" w:space="0" w:color="auto"/>
            <w:bottom w:val="none" w:sz="0" w:space="0" w:color="auto"/>
            <w:right w:val="none" w:sz="0" w:space="0" w:color="auto"/>
          </w:divBdr>
        </w:div>
        <w:div w:id="1775435973">
          <w:marLeft w:val="0"/>
          <w:marRight w:val="0"/>
          <w:marTop w:val="0"/>
          <w:marBottom w:val="0"/>
          <w:divBdr>
            <w:top w:val="none" w:sz="0" w:space="0" w:color="auto"/>
            <w:left w:val="none" w:sz="0" w:space="0" w:color="auto"/>
            <w:bottom w:val="none" w:sz="0" w:space="0" w:color="auto"/>
            <w:right w:val="none" w:sz="0" w:space="0" w:color="auto"/>
          </w:divBdr>
        </w:div>
      </w:divsChild>
    </w:div>
    <w:div w:id="308292920">
      <w:bodyDiv w:val="1"/>
      <w:marLeft w:val="0"/>
      <w:marRight w:val="0"/>
      <w:marTop w:val="0"/>
      <w:marBottom w:val="0"/>
      <w:divBdr>
        <w:top w:val="none" w:sz="0" w:space="0" w:color="auto"/>
        <w:left w:val="none" w:sz="0" w:space="0" w:color="auto"/>
        <w:bottom w:val="none" w:sz="0" w:space="0" w:color="auto"/>
        <w:right w:val="none" w:sz="0" w:space="0" w:color="auto"/>
      </w:divBdr>
    </w:div>
    <w:div w:id="319693876">
      <w:bodyDiv w:val="1"/>
      <w:marLeft w:val="0"/>
      <w:marRight w:val="0"/>
      <w:marTop w:val="0"/>
      <w:marBottom w:val="0"/>
      <w:divBdr>
        <w:top w:val="none" w:sz="0" w:space="0" w:color="auto"/>
        <w:left w:val="none" w:sz="0" w:space="0" w:color="auto"/>
        <w:bottom w:val="none" w:sz="0" w:space="0" w:color="auto"/>
        <w:right w:val="none" w:sz="0" w:space="0" w:color="auto"/>
      </w:divBdr>
    </w:div>
    <w:div w:id="330180983">
      <w:bodyDiv w:val="1"/>
      <w:marLeft w:val="0"/>
      <w:marRight w:val="0"/>
      <w:marTop w:val="0"/>
      <w:marBottom w:val="0"/>
      <w:divBdr>
        <w:top w:val="none" w:sz="0" w:space="0" w:color="auto"/>
        <w:left w:val="none" w:sz="0" w:space="0" w:color="auto"/>
        <w:bottom w:val="none" w:sz="0" w:space="0" w:color="auto"/>
        <w:right w:val="none" w:sz="0" w:space="0" w:color="auto"/>
      </w:divBdr>
    </w:div>
    <w:div w:id="333387654">
      <w:bodyDiv w:val="1"/>
      <w:marLeft w:val="0"/>
      <w:marRight w:val="0"/>
      <w:marTop w:val="0"/>
      <w:marBottom w:val="0"/>
      <w:divBdr>
        <w:top w:val="none" w:sz="0" w:space="0" w:color="auto"/>
        <w:left w:val="none" w:sz="0" w:space="0" w:color="auto"/>
        <w:bottom w:val="none" w:sz="0" w:space="0" w:color="auto"/>
        <w:right w:val="none" w:sz="0" w:space="0" w:color="auto"/>
      </w:divBdr>
    </w:div>
    <w:div w:id="375664529">
      <w:bodyDiv w:val="1"/>
      <w:marLeft w:val="0"/>
      <w:marRight w:val="0"/>
      <w:marTop w:val="0"/>
      <w:marBottom w:val="0"/>
      <w:divBdr>
        <w:top w:val="none" w:sz="0" w:space="0" w:color="auto"/>
        <w:left w:val="none" w:sz="0" w:space="0" w:color="auto"/>
        <w:bottom w:val="none" w:sz="0" w:space="0" w:color="auto"/>
        <w:right w:val="none" w:sz="0" w:space="0" w:color="auto"/>
      </w:divBdr>
    </w:div>
    <w:div w:id="402994019">
      <w:bodyDiv w:val="1"/>
      <w:marLeft w:val="0"/>
      <w:marRight w:val="0"/>
      <w:marTop w:val="0"/>
      <w:marBottom w:val="0"/>
      <w:divBdr>
        <w:top w:val="none" w:sz="0" w:space="0" w:color="auto"/>
        <w:left w:val="none" w:sz="0" w:space="0" w:color="auto"/>
        <w:bottom w:val="none" w:sz="0" w:space="0" w:color="auto"/>
        <w:right w:val="none" w:sz="0" w:space="0" w:color="auto"/>
      </w:divBdr>
    </w:div>
    <w:div w:id="418869371">
      <w:bodyDiv w:val="1"/>
      <w:marLeft w:val="0"/>
      <w:marRight w:val="0"/>
      <w:marTop w:val="0"/>
      <w:marBottom w:val="0"/>
      <w:divBdr>
        <w:top w:val="none" w:sz="0" w:space="0" w:color="auto"/>
        <w:left w:val="none" w:sz="0" w:space="0" w:color="auto"/>
        <w:bottom w:val="none" w:sz="0" w:space="0" w:color="auto"/>
        <w:right w:val="none" w:sz="0" w:space="0" w:color="auto"/>
      </w:divBdr>
    </w:div>
    <w:div w:id="425542878">
      <w:bodyDiv w:val="1"/>
      <w:marLeft w:val="0"/>
      <w:marRight w:val="0"/>
      <w:marTop w:val="0"/>
      <w:marBottom w:val="0"/>
      <w:divBdr>
        <w:top w:val="none" w:sz="0" w:space="0" w:color="auto"/>
        <w:left w:val="none" w:sz="0" w:space="0" w:color="auto"/>
        <w:bottom w:val="none" w:sz="0" w:space="0" w:color="auto"/>
        <w:right w:val="none" w:sz="0" w:space="0" w:color="auto"/>
      </w:divBdr>
    </w:div>
    <w:div w:id="440338321">
      <w:bodyDiv w:val="1"/>
      <w:marLeft w:val="0"/>
      <w:marRight w:val="0"/>
      <w:marTop w:val="0"/>
      <w:marBottom w:val="0"/>
      <w:divBdr>
        <w:top w:val="none" w:sz="0" w:space="0" w:color="auto"/>
        <w:left w:val="none" w:sz="0" w:space="0" w:color="auto"/>
        <w:bottom w:val="none" w:sz="0" w:space="0" w:color="auto"/>
        <w:right w:val="none" w:sz="0" w:space="0" w:color="auto"/>
      </w:divBdr>
    </w:div>
    <w:div w:id="479932435">
      <w:bodyDiv w:val="1"/>
      <w:marLeft w:val="0"/>
      <w:marRight w:val="0"/>
      <w:marTop w:val="0"/>
      <w:marBottom w:val="0"/>
      <w:divBdr>
        <w:top w:val="none" w:sz="0" w:space="0" w:color="auto"/>
        <w:left w:val="none" w:sz="0" w:space="0" w:color="auto"/>
        <w:bottom w:val="none" w:sz="0" w:space="0" w:color="auto"/>
        <w:right w:val="none" w:sz="0" w:space="0" w:color="auto"/>
      </w:divBdr>
    </w:div>
    <w:div w:id="488595121">
      <w:bodyDiv w:val="1"/>
      <w:marLeft w:val="0"/>
      <w:marRight w:val="0"/>
      <w:marTop w:val="0"/>
      <w:marBottom w:val="0"/>
      <w:divBdr>
        <w:top w:val="none" w:sz="0" w:space="0" w:color="auto"/>
        <w:left w:val="none" w:sz="0" w:space="0" w:color="auto"/>
        <w:bottom w:val="none" w:sz="0" w:space="0" w:color="auto"/>
        <w:right w:val="none" w:sz="0" w:space="0" w:color="auto"/>
      </w:divBdr>
    </w:div>
    <w:div w:id="490606747">
      <w:bodyDiv w:val="1"/>
      <w:marLeft w:val="0"/>
      <w:marRight w:val="0"/>
      <w:marTop w:val="0"/>
      <w:marBottom w:val="0"/>
      <w:divBdr>
        <w:top w:val="none" w:sz="0" w:space="0" w:color="auto"/>
        <w:left w:val="none" w:sz="0" w:space="0" w:color="auto"/>
        <w:bottom w:val="none" w:sz="0" w:space="0" w:color="auto"/>
        <w:right w:val="none" w:sz="0" w:space="0" w:color="auto"/>
      </w:divBdr>
    </w:div>
    <w:div w:id="520319663">
      <w:bodyDiv w:val="1"/>
      <w:marLeft w:val="0"/>
      <w:marRight w:val="0"/>
      <w:marTop w:val="0"/>
      <w:marBottom w:val="0"/>
      <w:divBdr>
        <w:top w:val="none" w:sz="0" w:space="0" w:color="auto"/>
        <w:left w:val="none" w:sz="0" w:space="0" w:color="auto"/>
        <w:bottom w:val="none" w:sz="0" w:space="0" w:color="auto"/>
        <w:right w:val="none" w:sz="0" w:space="0" w:color="auto"/>
      </w:divBdr>
    </w:div>
    <w:div w:id="522549638">
      <w:bodyDiv w:val="1"/>
      <w:marLeft w:val="0"/>
      <w:marRight w:val="0"/>
      <w:marTop w:val="0"/>
      <w:marBottom w:val="0"/>
      <w:divBdr>
        <w:top w:val="none" w:sz="0" w:space="0" w:color="auto"/>
        <w:left w:val="none" w:sz="0" w:space="0" w:color="auto"/>
        <w:bottom w:val="none" w:sz="0" w:space="0" w:color="auto"/>
        <w:right w:val="none" w:sz="0" w:space="0" w:color="auto"/>
      </w:divBdr>
    </w:div>
    <w:div w:id="532771723">
      <w:bodyDiv w:val="1"/>
      <w:marLeft w:val="0"/>
      <w:marRight w:val="0"/>
      <w:marTop w:val="0"/>
      <w:marBottom w:val="0"/>
      <w:divBdr>
        <w:top w:val="none" w:sz="0" w:space="0" w:color="auto"/>
        <w:left w:val="none" w:sz="0" w:space="0" w:color="auto"/>
        <w:bottom w:val="none" w:sz="0" w:space="0" w:color="auto"/>
        <w:right w:val="none" w:sz="0" w:space="0" w:color="auto"/>
      </w:divBdr>
    </w:div>
    <w:div w:id="537395273">
      <w:bodyDiv w:val="1"/>
      <w:marLeft w:val="0"/>
      <w:marRight w:val="0"/>
      <w:marTop w:val="0"/>
      <w:marBottom w:val="0"/>
      <w:divBdr>
        <w:top w:val="none" w:sz="0" w:space="0" w:color="auto"/>
        <w:left w:val="none" w:sz="0" w:space="0" w:color="auto"/>
        <w:bottom w:val="none" w:sz="0" w:space="0" w:color="auto"/>
        <w:right w:val="none" w:sz="0" w:space="0" w:color="auto"/>
      </w:divBdr>
    </w:div>
    <w:div w:id="558175338">
      <w:bodyDiv w:val="1"/>
      <w:marLeft w:val="0"/>
      <w:marRight w:val="0"/>
      <w:marTop w:val="0"/>
      <w:marBottom w:val="0"/>
      <w:divBdr>
        <w:top w:val="none" w:sz="0" w:space="0" w:color="auto"/>
        <w:left w:val="none" w:sz="0" w:space="0" w:color="auto"/>
        <w:bottom w:val="none" w:sz="0" w:space="0" w:color="auto"/>
        <w:right w:val="none" w:sz="0" w:space="0" w:color="auto"/>
      </w:divBdr>
    </w:div>
    <w:div w:id="617416378">
      <w:bodyDiv w:val="1"/>
      <w:marLeft w:val="0"/>
      <w:marRight w:val="0"/>
      <w:marTop w:val="0"/>
      <w:marBottom w:val="0"/>
      <w:divBdr>
        <w:top w:val="none" w:sz="0" w:space="0" w:color="auto"/>
        <w:left w:val="none" w:sz="0" w:space="0" w:color="auto"/>
        <w:bottom w:val="none" w:sz="0" w:space="0" w:color="auto"/>
        <w:right w:val="none" w:sz="0" w:space="0" w:color="auto"/>
      </w:divBdr>
    </w:div>
    <w:div w:id="619069324">
      <w:bodyDiv w:val="1"/>
      <w:marLeft w:val="0"/>
      <w:marRight w:val="0"/>
      <w:marTop w:val="0"/>
      <w:marBottom w:val="0"/>
      <w:divBdr>
        <w:top w:val="none" w:sz="0" w:space="0" w:color="auto"/>
        <w:left w:val="none" w:sz="0" w:space="0" w:color="auto"/>
        <w:bottom w:val="none" w:sz="0" w:space="0" w:color="auto"/>
        <w:right w:val="none" w:sz="0" w:space="0" w:color="auto"/>
      </w:divBdr>
    </w:div>
    <w:div w:id="703750163">
      <w:bodyDiv w:val="1"/>
      <w:marLeft w:val="0"/>
      <w:marRight w:val="0"/>
      <w:marTop w:val="0"/>
      <w:marBottom w:val="0"/>
      <w:divBdr>
        <w:top w:val="none" w:sz="0" w:space="0" w:color="auto"/>
        <w:left w:val="none" w:sz="0" w:space="0" w:color="auto"/>
        <w:bottom w:val="none" w:sz="0" w:space="0" w:color="auto"/>
        <w:right w:val="none" w:sz="0" w:space="0" w:color="auto"/>
      </w:divBdr>
    </w:div>
    <w:div w:id="743525762">
      <w:bodyDiv w:val="1"/>
      <w:marLeft w:val="0"/>
      <w:marRight w:val="0"/>
      <w:marTop w:val="0"/>
      <w:marBottom w:val="0"/>
      <w:divBdr>
        <w:top w:val="none" w:sz="0" w:space="0" w:color="auto"/>
        <w:left w:val="none" w:sz="0" w:space="0" w:color="auto"/>
        <w:bottom w:val="none" w:sz="0" w:space="0" w:color="auto"/>
        <w:right w:val="none" w:sz="0" w:space="0" w:color="auto"/>
      </w:divBdr>
    </w:div>
    <w:div w:id="746420137">
      <w:bodyDiv w:val="1"/>
      <w:marLeft w:val="0"/>
      <w:marRight w:val="0"/>
      <w:marTop w:val="0"/>
      <w:marBottom w:val="0"/>
      <w:divBdr>
        <w:top w:val="none" w:sz="0" w:space="0" w:color="auto"/>
        <w:left w:val="none" w:sz="0" w:space="0" w:color="auto"/>
        <w:bottom w:val="none" w:sz="0" w:space="0" w:color="auto"/>
        <w:right w:val="none" w:sz="0" w:space="0" w:color="auto"/>
      </w:divBdr>
    </w:div>
    <w:div w:id="764349664">
      <w:bodyDiv w:val="1"/>
      <w:marLeft w:val="0"/>
      <w:marRight w:val="0"/>
      <w:marTop w:val="0"/>
      <w:marBottom w:val="0"/>
      <w:divBdr>
        <w:top w:val="none" w:sz="0" w:space="0" w:color="auto"/>
        <w:left w:val="none" w:sz="0" w:space="0" w:color="auto"/>
        <w:bottom w:val="none" w:sz="0" w:space="0" w:color="auto"/>
        <w:right w:val="none" w:sz="0" w:space="0" w:color="auto"/>
      </w:divBdr>
    </w:div>
    <w:div w:id="781538072">
      <w:bodyDiv w:val="1"/>
      <w:marLeft w:val="0"/>
      <w:marRight w:val="0"/>
      <w:marTop w:val="0"/>
      <w:marBottom w:val="0"/>
      <w:divBdr>
        <w:top w:val="none" w:sz="0" w:space="0" w:color="auto"/>
        <w:left w:val="none" w:sz="0" w:space="0" w:color="auto"/>
        <w:bottom w:val="none" w:sz="0" w:space="0" w:color="auto"/>
        <w:right w:val="none" w:sz="0" w:space="0" w:color="auto"/>
      </w:divBdr>
    </w:div>
    <w:div w:id="820463621">
      <w:bodyDiv w:val="1"/>
      <w:marLeft w:val="0"/>
      <w:marRight w:val="0"/>
      <w:marTop w:val="0"/>
      <w:marBottom w:val="0"/>
      <w:divBdr>
        <w:top w:val="none" w:sz="0" w:space="0" w:color="auto"/>
        <w:left w:val="none" w:sz="0" w:space="0" w:color="auto"/>
        <w:bottom w:val="none" w:sz="0" w:space="0" w:color="auto"/>
        <w:right w:val="none" w:sz="0" w:space="0" w:color="auto"/>
      </w:divBdr>
    </w:div>
    <w:div w:id="835268398">
      <w:bodyDiv w:val="1"/>
      <w:marLeft w:val="0"/>
      <w:marRight w:val="0"/>
      <w:marTop w:val="0"/>
      <w:marBottom w:val="0"/>
      <w:divBdr>
        <w:top w:val="none" w:sz="0" w:space="0" w:color="auto"/>
        <w:left w:val="none" w:sz="0" w:space="0" w:color="auto"/>
        <w:bottom w:val="none" w:sz="0" w:space="0" w:color="auto"/>
        <w:right w:val="none" w:sz="0" w:space="0" w:color="auto"/>
      </w:divBdr>
      <w:divsChild>
        <w:div w:id="268201571">
          <w:marLeft w:val="0"/>
          <w:marRight w:val="0"/>
          <w:marTop w:val="0"/>
          <w:marBottom w:val="0"/>
          <w:divBdr>
            <w:top w:val="none" w:sz="0" w:space="0" w:color="auto"/>
            <w:left w:val="none" w:sz="0" w:space="0" w:color="auto"/>
            <w:bottom w:val="none" w:sz="0" w:space="0" w:color="auto"/>
            <w:right w:val="none" w:sz="0" w:space="0" w:color="auto"/>
          </w:divBdr>
          <w:divsChild>
            <w:div w:id="234707210">
              <w:marLeft w:val="0"/>
              <w:marRight w:val="0"/>
              <w:marTop w:val="0"/>
              <w:marBottom w:val="0"/>
              <w:divBdr>
                <w:top w:val="none" w:sz="0" w:space="0" w:color="auto"/>
                <w:left w:val="none" w:sz="0" w:space="0" w:color="auto"/>
                <w:bottom w:val="none" w:sz="0" w:space="0" w:color="auto"/>
                <w:right w:val="none" w:sz="0" w:space="0" w:color="auto"/>
              </w:divBdr>
              <w:divsChild>
                <w:div w:id="424574224">
                  <w:marLeft w:val="0"/>
                  <w:marRight w:val="0"/>
                  <w:marTop w:val="0"/>
                  <w:marBottom w:val="0"/>
                  <w:divBdr>
                    <w:top w:val="none" w:sz="0" w:space="0" w:color="auto"/>
                    <w:left w:val="none" w:sz="0" w:space="0" w:color="auto"/>
                    <w:bottom w:val="none" w:sz="0" w:space="0" w:color="auto"/>
                    <w:right w:val="none" w:sz="0" w:space="0" w:color="auto"/>
                  </w:divBdr>
                  <w:divsChild>
                    <w:div w:id="172641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9632">
              <w:marLeft w:val="0"/>
              <w:marRight w:val="0"/>
              <w:marTop w:val="0"/>
              <w:marBottom w:val="0"/>
              <w:divBdr>
                <w:top w:val="none" w:sz="0" w:space="0" w:color="auto"/>
                <w:left w:val="none" w:sz="0" w:space="0" w:color="auto"/>
                <w:bottom w:val="none" w:sz="0" w:space="0" w:color="auto"/>
                <w:right w:val="none" w:sz="0" w:space="0" w:color="auto"/>
              </w:divBdr>
              <w:divsChild>
                <w:div w:id="146558507">
                  <w:marLeft w:val="0"/>
                  <w:marRight w:val="0"/>
                  <w:marTop w:val="0"/>
                  <w:marBottom w:val="0"/>
                  <w:divBdr>
                    <w:top w:val="none" w:sz="0" w:space="0" w:color="auto"/>
                    <w:left w:val="none" w:sz="0" w:space="0" w:color="auto"/>
                    <w:bottom w:val="none" w:sz="0" w:space="0" w:color="auto"/>
                    <w:right w:val="none" w:sz="0" w:space="0" w:color="auto"/>
                  </w:divBdr>
                </w:div>
                <w:div w:id="153834783">
                  <w:marLeft w:val="0"/>
                  <w:marRight w:val="0"/>
                  <w:marTop w:val="0"/>
                  <w:marBottom w:val="0"/>
                  <w:divBdr>
                    <w:top w:val="none" w:sz="0" w:space="0" w:color="auto"/>
                    <w:left w:val="none" w:sz="0" w:space="0" w:color="auto"/>
                    <w:bottom w:val="none" w:sz="0" w:space="0" w:color="auto"/>
                    <w:right w:val="none" w:sz="0" w:space="0" w:color="auto"/>
                  </w:divBdr>
                </w:div>
                <w:div w:id="1664041722">
                  <w:marLeft w:val="0"/>
                  <w:marRight w:val="0"/>
                  <w:marTop w:val="0"/>
                  <w:marBottom w:val="0"/>
                  <w:divBdr>
                    <w:top w:val="none" w:sz="0" w:space="0" w:color="auto"/>
                    <w:left w:val="none" w:sz="0" w:space="0" w:color="auto"/>
                    <w:bottom w:val="none" w:sz="0" w:space="0" w:color="auto"/>
                    <w:right w:val="none" w:sz="0" w:space="0" w:color="auto"/>
                  </w:divBdr>
                </w:div>
              </w:divsChild>
            </w:div>
            <w:div w:id="1107698043">
              <w:marLeft w:val="0"/>
              <w:marRight w:val="0"/>
              <w:marTop w:val="0"/>
              <w:marBottom w:val="0"/>
              <w:divBdr>
                <w:top w:val="none" w:sz="0" w:space="0" w:color="auto"/>
                <w:left w:val="none" w:sz="0" w:space="0" w:color="auto"/>
                <w:bottom w:val="none" w:sz="0" w:space="0" w:color="auto"/>
                <w:right w:val="none" w:sz="0" w:space="0" w:color="auto"/>
              </w:divBdr>
              <w:divsChild>
                <w:div w:id="528876526">
                  <w:marLeft w:val="0"/>
                  <w:marRight w:val="0"/>
                  <w:marTop w:val="0"/>
                  <w:marBottom w:val="0"/>
                  <w:divBdr>
                    <w:top w:val="none" w:sz="0" w:space="0" w:color="auto"/>
                    <w:left w:val="none" w:sz="0" w:space="0" w:color="auto"/>
                    <w:bottom w:val="none" w:sz="0" w:space="0" w:color="auto"/>
                    <w:right w:val="none" w:sz="0" w:space="0" w:color="auto"/>
                  </w:divBdr>
                </w:div>
                <w:div w:id="732850274">
                  <w:marLeft w:val="0"/>
                  <w:marRight w:val="0"/>
                  <w:marTop w:val="0"/>
                  <w:marBottom w:val="0"/>
                  <w:divBdr>
                    <w:top w:val="none" w:sz="0" w:space="0" w:color="auto"/>
                    <w:left w:val="none" w:sz="0" w:space="0" w:color="auto"/>
                    <w:bottom w:val="none" w:sz="0" w:space="0" w:color="auto"/>
                    <w:right w:val="none" w:sz="0" w:space="0" w:color="auto"/>
                  </w:divBdr>
                </w:div>
              </w:divsChild>
            </w:div>
            <w:div w:id="1121724740">
              <w:marLeft w:val="0"/>
              <w:marRight w:val="0"/>
              <w:marTop w:val="0"/>
              <w:marBottom w:val="0"/>
              <w:divBdr>
                <w:top w:val="none" w:sz="0" w:space="0" w:color="auto"/>
                <w:left w:val="none" w:sz="0" w:space="0" w:color="auto"/>
                <w:bottom w:val="none" w:sz="0" w:space="0" w:color="auto"/>
                <w:right w:val="none" w:sz="0" w:space="0" w:color="auto"/>
              </w:divBdr>
              <w:divsChild>
                <w:div w:id="37508180">
                  <w:marLeft w:val="0"/>
                  <w:marRight w:val="0"/>
                  <w:marTop w:val="0"/>
                  <w:marBottom w:val="0"/>
                  <w:divBdr>
                    <w:top w:val="none" w:sz="0" w:space="0" w:color="auto"/>
                    <w:left w:val="none" w:sz="0" w:space="0" w:color="auto"/>
                    <w:bottom w:val="none" w:sz="0" w:space="0" w:color="auto"/>
                    <w:right w:val="none" w:sz="0" w:space="0" w:color="auto"/>
                  </w:divBdr>
                  <w:divsChild>
                    <w:div w:id="20441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183259">
          <w:marLeft w:val="0"/>
          <w:marRight w:val="0"/>
          <w:marTop w:val="0"/>
          <w:marBottom w:val="0"/>
          <w:divBdr>
            <w:top w:val="none" w:sz="0" w:space="0" w:color="auto"/>
            <w:left w:val="none" w:sz="0" w:space="0" w:color="auto"/>
            <w:bottom w:val="none" w:sz="0" w:space="0" w:color="auto"/>
            <w:right w:val="none" w:sz="0" w:space="0" w:color="auto"/>
          </w:divBdr>
          <w:divsChild>
            <w:div w:id="444424398">
              <w:marLeft w:val="0"/>
              <w:marRight w:val="0"/>
              <w:marTop w:val="0"/>
              <w:marBottom w:val="0"/>
              <w:divBdr>
                <w:top w:val="none" w:sz="0" w:space="0" w:color="auto"/>
                <w:left w:val="none" w:sz="0" w:space="0" w:color="auto"/>
                <w:bottom w:val="none" w:sz="0" w:space="0" w:color="auto"/>
                <w:right w:val="none" w:sz="0" w:space="0" w:color="auto"/>
              </w:divBdr>
              <w:divsChild>
                <w:div w:id="468979020">
                  <w:marLeft w:val="0"/>
                  <w:marRight w:val="0"/>
                  <w:marTop w:val="0"/>
                  <w:marBottom w:val="0"/>
                  <w:divBdr>
                    <w:top w:val="none" w:sz="0" w:space="0" w:color="auto"/>
                    <w:left w:val="none" w:sz="0" w:space="0" w:color="auto"/>
                    <w:bottom w:val="none" w:sz="0" w:space="0" w:color="auto"/>
                    <w:right w:val="none" w:sz="0" w:space="0" w:color="auto"/>
                  </w:divBdr>
                </w:div>
              </w:divsChild>
            </w:div>
            <w:div w:id="866715367">
              <w:marLeft w:val="0"/>
              <w:marRight w:val="0"/>
              <w:marTop w:val="0"/>
              <w:marBottom w:val="0"/>
              <w:divBdr>
                <w:top w:val="none" w:sz="0" w:space="0" w:color="auto"/>
                <w:left w:val="none" w:sz="0" w:space="0" w:color="auto"/>
                <w:bottom w:val="none" w:sz="0" w:space="0" w:color="auto"/>
                <w:right w:val="none" w:sz="0" w:space="0" w:color="auto"/>
              </w:divBdr>
              <w:divsChild>
                <w:div w:id="1508405528">
                  <w:marLeft w:val="0"/>
                  <w:marRight w:val="0"/>
                  <w:marTop w:val="0"/>
                  <w:marBottom w:val="0"/>
                  <w:divBdr>
                    <w:top w:val="none" w:sz="0" w:space="0" w:color="auto"/>
                    <w:left w:val="none" w:sz="0" w:space="0" w:color="auto"/>
                    <w:bottom w:val="none" w:sz="0" w:space="0" w:color="auto"/>
                    <w:right w:val="none" w:sz="0" w:space="0" w:color="auto"/>
                  </w:divBdr>
                </w:div>
                <w:div w:id="1568690039">
                  <w:marLeft w:val="0"/>
                  <w:marRight w:val="0"/>
                  <w:marTop w:val="0"/>
                  <w:marBottom w:val="0"/>
                  <w:divBdr>
                    <w:top w:val="none" w:sz="0" w:space="0" w:color="auto"/>
                    <w:left w:val="none" w:sz="0" w:space="0" w:color="auto"/>
                    <w:bottom w:val="none" w:sz="0" w:space="0" w:color="auto"/>
                    <w:right w:val="none" w:sz="0" w:space="0" w:color="auto"/>
                  </w:divBdr>
                </w:div>
              </w:divsChild>
            </w:div>
            <w:div w:id="1425150940">
              <w:marLeft w:val="0"/>
              <w:marRight w:val="0"/>
              <w:marTop w:val="0"/>
              <w:marBottom w:val="0"/>
              <w:divBdr>
                <w:top w:val="none" w:sz="0" w:space="0" w:color="auto"/>
                <w:left w:val="none" w:sz="0" w:space="0" w:color="auto"/>
                <w:bottom w:val="none" w:sz="0" w:space="0" w:color="auto"/>
                <w:right w:val="none" w:sz="0" w:space="0" w:color="auto"/>
              </w:divBdr>
              <w:divsChild>
                <w:div w:id="1441992577">
                  <w:marLeft w:val="0"/>
                  <w:marRight w:val="0"/>
                  <w:marTop w:val="0"/>
                  <w:marBottom w:val="0"/>
                  <w:divBdr>
                    <w:top w:val="none" w:sz="0" w:space="0" w:color="auto"/>
                    <w:left w:val="none" w:sz="0" w:space="0" w:color="auto"/>
                    <w:bottom w:val="none" w:sz="0" w:space="0" w:color="auto"/>
                    <w:right w:val="none" w:sz="0" w:space="0" w:color="auto"/>
                  </w:divBdr>
                </w:div>
              </w:divsChild>
            </w:div>
            <w:div w:id="1832793499">
              <w:marLeft w:val="0"/>
              <w:marRight w:val="0"/>
              <w:marTop w:val="0"/>
              <w:marBottom w:val="0"/>
              <w:divBdr>
                <w:top w:val="none" w:sz="0" w:space="0" w:color="auto"/>
                <w:left w:val="none" w:sz="0" w:space="0" w:color="auto"/>
                <w:bottom w:val="none" w:sz="0" w:space="0" w:color="auto"/>
                <w:right w:val="none" w:sz="0" w:space="0" w:color="auto"/>
              </w:divBdr>
              <w:divsChild>
                <w:div w:id="643896774">
                  <w:marLeft w:val="0"/>
                  <w:marRight w:val="0"/>
                  <w:marTop w:val="0"/>
                  <w:marBottom w:val="0"/>
                  <w:divBdr>
                    <w:top w:val="none" w:sz="0" w:space="0" w:color="auto"/>
                    <w:left w:val="none" w:sz="0" w:space="0" w:color="auto"/>
                    <w:bottom w:val="none" w:sz="0" w:space="0" w:color="auto"/>
                    <w:right w:val="none" w:sz="0" w:space="0" w:color="auto"/>
                  </w:divBdr>
                </w:div>
                <w:div w:id="1150947453">
                  <w:marLeft w:val="0"/>
                  <w:marRight w:val="0"/>
                  <w:marTop w:val="0"/>
                  <w:marBottom w:val="0"/>
                  <w:divBdr>
                    <w:top w:val="none" w:sz="0" w:space="0" w:color="auto"/>
                    <w:left w:val="none" w:sz="0" w:space="0" w:color="auto"/>
                    <w:bottom w:val="none" w:sz="0" w:space="0" w:color="auto"/>
                    <w:right w:val="none" w:sz="0" w:space="0" w:color="auto"/>
                  </w:divBdr>
                </w:div>
              </w:divsChild>
            </w:div>
            <w:div w:id="2116095404">
              <w:marLeft w:val="0"/>
              <w:marRight w:val="0"/>
              <w:marTop w:val="0"/>
              <w:marBottom w:val="0"/>
              <w:divBdr>
                <w:top w:val="none" w:sz="0" w:space="0" w:color="auto"/>
                <w:left w:val="none" w:sz="0" w:space="0" w:color="auto"/>
                <w:bottom w:val="none" w:sz="0" w:space="0" w:color="auto"/>
                <w:right w:val="none" w:sz="0" w:space="0" w:color="auto"/>
              </w:divBdr>
              <w:divsChild>
                <w:div w:id="125970878">
                  <w:marLeft w:val="0"/>
                  <w:marRight w:val="0"/>
                  <w:marTop w:val="0"/>
                  <w:marBottom w:val="0"/>
                  <w:divBdr>
                    <w:top w:val="none" w:sz="0" w:space="0" w:color="auto"/>
                    <w:left w:val="none" w:sz="0" w:space="0" w:color="auto"/>
                    <w:bottom w:val="none" w:sz="0" w:space="0" w:color="auto"/>
                    <w:right w:val="none" w:sz="0" w:space="0" w:color="auto"/>
                  </w:divBdr>
                </w:div>
                <w:div w:id="201237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4195">
          <w:marLeft w:val="0"/>
          <w:marRight w:val="0"/>
          <w:marTop w:val="0"/>
          <w:marBottom w:val="0"/>
          <w:divBdr>
            <w:top w:val="none" w:sz="0" w:space="0" w:color="auto"/>
            <w:left w:val="none" w:sz="0" w:space="0" w:color="auto"/>
            <w:bottom w:val="none" w:sz="0" w:space="0" w:color="auto"/>
            <w:right w:val="none" w:sz="0" w:space="0" w:color="auto"/>
          </w:divBdr>
          <w:divsChild>
            <w:div w:id="560865790">
              <w:marLeft w:val="0"/>
              <w:marRight w:val="0"/>
              <w:marTop w:val="0"/>
              <w:marBottom w:val="0"/>
              <w:divBdr>
                <w:top w:val="none" w:sz="0" w:space="0" w:color="auto"/>
                <w:left w:val="none" w:sz="0" w:space="0" w:color="auto"/>
                <w:bottom w:val="none" w:sz="0" w:space="0" w:color="auto"/>
                <w:right w:val="none" w:sz="0" w:space="0" w:color="auto"/>
              </w:divBdr>
              <w:divsChild>
                <w:div w:id="382994130">
                  <w:marLeft w:val="0"/>
                  <w:marRight w:val="0"/>
                  <w:marTop w:val="0"/>
                  <w:marBottom w:val="0"/>
                  <w:divBdr>
                    <w:top w:val="none" w:sz="0" w:space="0" w:color="auto"/>
                    <w:left w:val="none" w:sz="0" w:space="0" w:color="auto"/>
                    <w:bottom w:val="none" w:sz="0" w:space="0" w:color="auto"/>
                    <w:right w:val="none" w:sz="0" w:space="0" w:color="auto"/>
                  </w:divBdr>
                </w:div>
                <w:div w:id="2088185750">
                  <w:marLeft w:val="0"/>
                  <w:marRight w:val="0"/>
                  <w:marTop w:val="0"/>
                  <w:marBottom w:val="0"/>
                  <w:divBdr>
                    <w:top w:val="none" w:sz="0" w:space="0" w:color="auto"/>
                    <w:left w:val="none" w:sz="0" w:space="0" w:color="auto"/>
                    <w:bottom w:val="none" w:sz="0" w:space="0" w:color="auto"/>
                    <w:right w:val="none" w:sz="0" w:space="0" w:color="auto"/>
                  </w:divBdr>
                </w:div>
              </w:divsChild>
            </w:div>
            <w:div w:id="842285804">
              <w:marLeft w:val="0"/>
              <w:marRight w:val="0"/>
              <w:marTop w:val="0"/>
              <w:marBottom w:val="0"/>
              <w:divBdr>
                <w:top w:val="none" w:sz="0" w:space="0" w:color="auto"/>
                <w:left w:val="none" w:sz="0" w:space="0" w:color="auto"/>
                <w:bottom w:val="none" w:sz="0" w:space="0" w:color="auto"/>
                <w:right w:val="none" w:sz="0" w:space="0" w:color="auto"/>
              </w:divBdr>
              <w:divsChild>
                <w:div w:id="341514300">
                  <w:marLeft w:val="0"/>
                  <w:marRight w:val="0"/>
                  <w:marTop w:val="0"/>
                  <w:marBottom w:val="0"/>
                  <w:divBdr>
                    <w:top w:val="none" w:sz="0" w:space="0" w:color="auto"/>
                    <w:left w:val="none" w:sz="0" w:space="0" w:color="auto"/>
                    <w:bottom w:val="none" w:sz="0" w:space="0" w:color="auto"/>
                    <w:right w:val="none" w:sz="0" w:space="0" w:color="auto"/>
                  </w:divBdr>
                </w:div>
                <w:div w:id="1297179398">
                  <w:marLeft w:val="0"/>
                  <w:marRight w:val="0"/>
                  <w:marTop w:val="0"/>
                  <w:marBottom w:val="0"/>
                  <w:divBdr>
                    <w:top w:val="none" w:sz="0" w:space="0" w:color="auto"/>
                    <w:left w:val="none" w:sz="0" w:space="0" w:color="auto"/>
                    <w:bottom w:val="none" w:sz="0" w:space="0" w:color="auto"/>
                    <w:right w:val="none" w:sz="0" w:space="0" w:color="auto"/>
                  </w:divBdr>
                </w:div>
                <w:div w:id="179208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4752">
          <w:marLeft w:val="0"/>
          <w:marRight w:val="0"/>
          <w:marTop w:val="0"/>
          <w:marBottom w:val="0"/>
          <w:divBdr>
            <w:top w:val="none" w:sz="0" w:space="0" w:color="auto"/>
            <w:left w:val="none" w:sz="0" w:space="0" w:color="auto"/>
            <w:bottom w:val="none" w:sz="0" w:space="0" w:color="auto"/>
            <w:right w:val="none" w:sz="0" w:space="0" w:color="auto"/>
          </w:divBdr>
          <w:divsChild>
            <w:div w:id="387650864">
              <w:marLeft w:val="0"/>
              <w:marRight w:val="0"/>
              <w:marTop w:val="0"/>
              <w:marBottom w:val="0"/>
              <w:divBdr>
                <w:top w:val="none" w:sz="0" w:space="0" w:color="auto"/>
                <w:left w:val="none" w:sz="0" w:space="0" w:color="auto"/>
                <w:bottom w:val="none" w:sz="0" w:space="0" w:color="auto"/>
                <w:right w:val="none" w:sz="0" w:space="0" w:color="auto"/>
              </w:divBdr>
              <w:divsChild>
                <w:div w:id="1725912631">
                  <w:marLeft w:val="0"/>
                  <w:marRight w:val="0"/>
                  <w:marTop w:val="0"/>
                  <w:marBottom w:val="0"/>
                  <w:divBdr>
                    <w:top w:val="none" w:sz="0" w:space="0" w:color="auto"/>
                    <w:left w:val="none" w:sz="0" w:space="0" w:color="auto"/>
                    <w:bottom w:val="none" w:sz="0" w:space="0" w:color="auto"/>
                    <w:right w:val="none" w:sz="0" w:space="0" w:color="auto"/>
                  </w:divBdr>
                  <w:divsChild>
                    <w:div w:id="52764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11482">
              <w:marLeft w:val="0"/>
              <w:marRight w:val="0"/>
              <w:marTop w:val="0"/>
              <w:marBottom w:val="0"/>
              <w:divBdr>
                <w:top w:val="none" w:sz="0" w:space="0" w:color="auto"/>
                <w:left w:val="none" w:sz="0" w:space="0" w:color="auto"/>
                <w:bottom w:val="none" w:sz="0" w:space="0" w:color="auto"/>
                <w:right w:val="none" w:sz="0" w:space="0" w:color="auto"/>
              </w:divBdr>
              <w:divsChild>
                <w:div w:id="618681628">
                  <w:marLeft w:val="0"/>
                  <w:marRight w:val="0"/>
                  <w:marTop w:val="0"/>
                  <w:marBottom w:val="0"/>
                  <w:divBdr>
                    <w:top w:val="none" w:sz="0" w:space="0" w:color="auto"/>
                    <w:left w:val="none" w:sz="0" w:space="0" w:color="auto"/>
                    <w:bottom w:val="none" w:sz="0" w:space="0" w:color="auto"/>
                    <w:right w:val="none" w:sz="0" w:space="0" w:color="auto"/>
                  </w:divBdr>
                </w:div>
                <w:div w:id="1560286197">
                  <w:marLeft w:val="0"/>
                  <w:marRight w:val="0"/>
                  <w:marTop w:val="0"/>
                  <w:marBottom w:val="0"/>
                  <w:divBdr>
                    <w:top w:val="none" w:sz="0" w:space="0" w:color="auto"/>
                    <w:left w:val="none" w:sz="0" w:space="0" w:color="auto"/>
                    <w:bottom w:val="none" w:sz="0" w:space="0" w:color="auto"/>
                    <w:right w:val="none" w:sz="0" w:space="0" w:color="auto"/>
                  </w:divBdr>
                </w:div>
              </w:divsChild>
            </w:div>
            <w:div w:id="1748767519">
              <w:marLeft w:val="0"/>
              <w:marRight w:val="0"/>
              <w:marTop w:val="0"/>
              <w:marBottom w:val="0"/>
              <w:divBdr>
                <w:top w:val="none" w:sz="0" w:space="0" w:color="auto"/>
                <w:left w:val="none" w:sz="0" w:space="0" w:color="auto"/>
                <w:bottom w:val="none" w:sz="0" w:space="0" w:color="auto"/>
                <w:right w:val="none" w:sz="0" w:space="0" w:color="auto"/>
              </w:divBdr>
              <w:divsChild>
                <w:div w:id="1738937064">
                  <w:marLeft w:val="0"/>
                  <w:marRight w:val="0"/>
                  <w:marTop w:val="0"/>
                  <w:marBottom w:val="0"/>
                  <w:divBdr>
                    <w:top w:val="none" w:sz="0" w:space="0" w:color="auto"/>
                    <w:left w:val="none" w:sz="0" w:space="0" w:color="auto"/>
                    <w:bottom w:val="none" w:sz="0" w:space="0" w:color="auto"/>
                    <w:right w:val="none" w:sz="0" w:space="0" w:color="auto"/>
                  </w:divBdr>
                </w:div>
                <w:div w:id="2084061621">
                  <w:marLeft w:val="0"/>
                  <w:marRight w:val="0"/>
                  <w:marTop w:val="0"/>
                  <w:marBottom w:val="0"/>
                  <w:divBdr>
                    <w:top w:val="none" w:sz="0" w:space="0" w:color="auto"/>
                    <w:left w:val="none" w:sz="0" w:space="0" w:color="auto"/>
                    <w:bottom w:val="none" w:sz="0" w:space="0" w:color="auto"/>
                    <w:right w:val="none" w:sz="0" w:space="0" w:color="auto"/>
                  </w:divBdr>
                </w:div>
              </w:divsChild>
            </w:div>
            <w:div w:id="1806315717">
              <w:marLeft w:val="0"/>
              <w:marRight w:val="0"/>
              <w:marTop w:val="0"/>
              <w:marBottom w:val="0"/>
              <w:divBdr>
                <w:top w:val="none" w:sz="0" w:space="0" w:color="auto"/>
                <w:left w:val="none" w:sz="0" w:space="0" w:color="auto"/>
                <w:bottom w:val="none" w:sz="0" w:space="0" w:color="auto"/>
                <w:right w:val="none" w:sz="0" w:space="0" w:color="auto"/>
              </w:divBdr>
              <w:divsChild>
                <w:div w:id="1643387358">
                  <w:marLeft w:val="0"/>
                  <w:marRight w:val="0"/>
                  <w:marTop w:val="0"/>
                  <w:marBottom w:val="0"/>
                  <w:divBdr>
                    <w:top w:val="none" w:sz="0" w:space="0" w:color="auto"/>
                    <w:left w:val="none" w:sz="0" w:space="0" w:color="auto"/>
                    <w:bottom w:val="none" w:sz="0" w:space="0" w:color="auto"/>
                    <w:right w:val="none" w:sz="0" w:space="0" w:color="auto"/>
                  </w:divBdr>
                </w:div>
              </w:divsChild>
            </w:div>
            <w:div w:id="1849253397">
              <w:marLeft w:val="0"/>
              <w:marRight w:val="0"/>
              <w:marTop w:val="0"/>
              <w:marBottom w:val="0"/>
              <w:divBdr>
                <w:top w:val="none" w:sz="0" w:space="0" w:color="auto"/>
                <w:left w:val="none" w:sz="0" w:space="0" w:color="auto"/>
                <w:bottom w:val="none" w:sz="0" w:space="0" w:color="auto"/>
                <w:right w:val="none" w:sz="0" w:space="0" w:color="auto"/>
              </w:divBdr>
              <w:divsChild>
                <w:div w:id="72753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0620">
          <w:marLeft w:val="0"/>
          <w:marRight w:val="0"/>
          <w:marTop w:val="0"/>
          <w:marBottom w:val="0"/>
          <w:divBdr>
            <w:top w:val="none" w:sz="0" w:space="0" w:color="auto"/>
            <w:left w:val="none" w:sz="0" w:space="0" w:color="auto"/>
            <w:bottom w:val="none" w:sz="0" w:space="0" w:color="auto"/>
            <w:right w:val="none" w:sz="0" w:space="0" w:color="auto"/>
          </w:divBdr>
          <w:divsChild>
            <w:div w:id="1943953769">
              <w:marLeft w:val="0"/>
              <w:marRight w:val="0"/>
              <w:marTop w:val="0"/>
              <w:marBottom w:val="0"/>
              <w:divBdr>
                <w:top w:val="none" w:sz="0" w:space="0" w:color="auto"/>
                <w:left w:val="none" w:sz="0" w:space="0" w:color="auto"/>
                <w:bottom w:val="none" w:sz="0" w:space="0" w:color="auto"/>
                <w:right w:val="none" w:sz="0" w:space="0" w:color="auto"/>
              </w:divBdr>
              <w:divsChild>
                <w:div w:id="69472131">
                  <w:marLeft w:val="0"/>
                  <w:marRight w:val="0"/>
                  <w:marTop w:val="0"/>
                  <w:marBottom w:val="0"/>
                  <w:divBdr>
                    <w:top w:val="none" w:sz="0" w:space="0" w:color="auto"/>
                    <w:left w:val="none" w:sz="0" w:space="0" w:color="auto"/>
                    <w:bottom w:val="none" w:sz="0" w:space="0" w:color="auto"/>
                    <w:right w:val="none" w:sz="0" w:space="0" w:color="auto"/>
                  </w:divBdr>
                  <w:divsChild>
                    <w:div w:id="588007019">
                      <w:marLeft w:val="0"/>
                      <w:marRight w:val="0"/>
                      <w:marTop w:val="0"/>
                      <w:marBottom w:val="0"/>
                      <w:divBdr>
                        <w:top w:val="none" w:sz="0" w:space="0" w:color="auto"/>
                        <w:left w:val="none" w:sz="0" w:space="0" w:color="auto"/>
                        <w:bottom w:val="none" w:sz="0" w:space="0" w:color="auto"/>
                        <w:right w:val="none" w:sz="0" w:space="0" w:color="auto"/>
                      </w:divBdr>
                    </w:div>
                    <w:div w:id="1827552605">
                      <w:marLeft w:val="0"/>
                      <w:marRight w:val="0"/>
                      <w:marTop w:val="0"/>
                      <w:marBottom w:val="0"/>
                      <w:divBdr>
                        <w:top w:val="none" w:sz="0" w:space="0" w:color="auto"/>
                        <w:left w:val="none" w:sz="0" w:space="0" w:color="auto"/>
                        <w:bottom w:val="none" w:sz="0" w:space="0" w:color="auto"/>
                        <w:right w:val="none" w:sz="0" w:space="0" w:color="auto"/>
                      </w:divBdr>
                    </w:div>
                  </w:divsChild>
                </w:div>
                <w:div w:id="1124927354">
                  <w:marLeft w:val="0"/>
                  <w:marRight w:val="0"/>
                  <w:marTop w:val="0"/>
                  <w:marBottom w:val="0"/>
                  <w:divBdr>
                    <w:top w:val="none" w:sz="0" w:space="0" w:color="auto"/>
                    <w:left w:val="none" w:sz="0" w:space="0" w:color="auto"/>
                    <w:bottom w:val="none" w:sz="0" w:space="0" w:color="auto"/>
                    <w:right w:val="none" w:sz="0" w:space="0" w:color="auto"/>
                  </w:divBdr>
                  <w:divsChild>
                    <w:div w:id="1912084121">
                      <w:marLeft w:val="0"/>
                      <w:marRight w:val="0"/>
                      <w:marTop w:val="0"/>
                      <w:marBottom w:val="0"/>
                      <w:divBdr>
                        <w:top w:val="none" w:sz="0" w:space="0" w:color="auto"/>
                        <w:left w:val="none" w:sz="0" w:space="0" w:color="auto"/>
                        <w:bottom w:val="none" w:sz="0" w:space="0" w:color="auto"/>
                        <w:right w:val="none" w:sz="0" w:space="0" w:color="auto"/>
                      </w:divBdr>
                    </w:div>
                    <w:div w:id="2076706354">
                      <w:marLeft w:val="0"/>
                      <w:marRight w:val="0"/>
                      <w:marTop w:val="0"/>
                      <w:marBottom w:val="0"/>
                      <w:divBdr>
                        <w:top w:val="none" w:sz="0" w:space="0" w:color="auto"/>
                        <w:left w:val="none" w:sz="0" w:space="0" w:color="auto"/>
                        <w:bottom w:val="none" w:sz="0" w:space="0" w:color="auto"/>
                        <w:right w:val="none" w:sz="0" w:space="0" w:color="auto"/>
                      </w:divBdr>
                    </w:div>
                  </w:divsChild>
                </w:div>
                <w:div w:id="1164465971">
                  <w:marLeft w:val="0"/>
                  <w:marRight w:val="0"/>
                  <w:marTop w:val="0"/>
                  <w:marBottom w:val="0"/>
                  <w:divBdr>
                    <w:top w:val="none" w:sz="0" w:space="0" w:color="auto"/>
                    <w:left w:val="none" w:sz="0" w:space="0" w:color="auto"/>
                    <w:bottom w:val="none" w:sz="0" w:space="0" w:color="auto"/>
                    <w:right w:val="none" w:sz="0" w:space="0" w:color="auto"/>
                  </w:divBdr>
                  <w:divsChild>
                    <w:div w:id="7622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868516">
          <w:marLeft w:val="0"/>
          <w:marRight w:val="0"/>
          <w:marTop w:val="0"/>
          <w:marBottom w:val="0"/>
          <w:divBdr>
            <w:top w:val="none" w:sz="0" w:space="0" w:color="auto"/>
            <w:left w:val="none" w:sz="0" w:space="0" w:color="auto"/>
            <w:bottom w:val="none" w:sz="0" w:space="0" w:color="auto"/>
            <w:right w:val="none" w:sz="0" w:space="0" w:color="auto"/>
          </w:divBdr>
          <w:divsChild>
            <w:div w:id="194077699">
              <w:marLeft w:val="0"/>
              <w:marRight w:val="0"/>
              <w:marTop w:val="0"/>
              <w:marBottom w:val="0"/>
              <w:divBdr>
                <w:top w:val="none" w:sz="0" w:space="0" w:color="auto"/>
                <w:left w:val="none" w:sz="0" w:space="0" w:color="auto"/>
                <w:bottom w:val="none" w:sz="0" w:space="0" w:color="auto"/>
                <w:right w:val="none" w:sz="0" w:space="0" w:color="auto"/>
              </w:divBdr>
              <w:divsChild>
                <w:div w:id="1986202078">
                  <w:marLeft w:val="0"/>
                  <w:marRight w:val="0"/>
                  <w:marTop w:val="0"/>
                  <w:marBottom w:val="0"/>
                  <w:divBdr>
                    <w:top w:val="none" w:sz="0" w:space="0" w:color="auto"/>
                    <w:left w:val="none" w:sz="0" w:space="0" w:color="auto"/>
                    <w:bottom w:val="none" w:sz="0" w:space="0" w:color="auto"/>
                    <w:right w:val="none" w:sz="0" w:space="0" w:color="auto"/>
                  </w:divBdr>
                </w:div>
              </w:divsChild>
            </w:div>
            <w:div w:id="988166281">
              <w:marLeft w:val="0"/>
              <w:marRight w:val="0"/>
              <w:marTop w:val="0"/>
              <w:marBottom w:val="0"/>
              <w:divBdr>
                <w:top w:val="none" w:sz="0" w:space="0" w:color="auto"/>
                <w:left w:val="none" w:sz="0" w:space="0" w:color="auto"/>
                <w:bottom w:val="none" w:sz="0" w:space="0" w:color="auto"/>
                <w:right w:val="none" w:sz="0" w:space="0" w:color="auto"/>
              </w:divBdr>
              <w:divsChild>
                <w:div w:id="639264436">
                  <w:marLeft w:val="0"/>
                  <w:marRight w:val="0"/>
                  <w:marTop w:val="0"/>
                  <w:marBottom w:val="0"/>
                  <w:divBdr>
                    <w:top w:val="none" w:sz="0" w:space="0" w:color="auto"/>
                    <w:left w:val="none" w:sz="0" w:space="0" w:color="auto"/>
                    <w:bottom w:val="none" w:sz="0" w:space="0" w:color="auto"/>
                    <w:right w:val="none" w:sz="0" w:space="0" w:color="auto"/>
                  </w:divBdr>
                </w:div>
                <w:div w:id="748844702">
                  <w:marLeft w:val="0"/>
                  <w:marRight w:val="0"/>
                  <w:marTop w:val="0"/>
                  <w:marBottom w:val="0"/>
                  <w:divBdr>
                    <w:top w:val="none" w:sz="0" w:space="0" w:color="auto"/>
                    <w:left w:val="none" w:sz="0" w:space="0" w:color="auto"/>
                    <w:bottom w:val="none" w:sz="0" w:space="0" w:color="auto"/>
                    <w:right w:val="none" w:sz="0" w:space="0" w:color="auto"/>
                  </w:divBdr>
                </w:div>
              </w:divsChild>
            </w:div>
            <w:div w:id="1262177944">
              <w:marLeft w:val="0"/>
              <w:marRight w:val="0"/>
              <w:marTop w:val="0"/>
              <w:marBottom w:val="0"/>
              <w:divBdr>
                <w:top w:val="none" w:sz="0" w:space="0" w:color="auto"/>
                <w:left w:val="none" w:sz="0" w:space="0" w:color="auto"/>
                <w:bottom w:val="none" w:sz="0" w:space="0" w:color="auto"/>
                <w:right w:val="none" w:sz="0" w:space="0" w:color="auto"/>
              </w:divBdr>
              <w:divsChild>
                <w:div w:id="14198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36683">
          <w:marLeft w:val="0"/>
          <w:marRight w:val="0"/>
          <w:marTop w:val="0"/>
          <w:marBottom w:val="0"/>
          <w:divBdr>
            <w:top w:val="none" w:sz="0" w:space="0" w:color="auto"/>
            <w:left w:val="none" w:sz="0" w:space="0" w:color="auto"/>
            <w:bottom w:val="none" w:sz="0" w:space="0" w:color="auto"/>
            <w:right w:val="none" w:sz="0" w:space="0" w:color="auto"/>
          </w:divBdr>
          <w:divsChild>
            <w:div w:id="113449641">
              <w:marLeft w:val="0"/>
              <w:marRight w:val="0"/>
              <w:marTop w:val="0"/>
              <w:marBottom w:val="0"/>
              <w:divBdr>
                <w:top w:val="none" w:sz="0" w:space="0" w:color="auto"/>
                <w:left w:val="none" w:sz="0" w:space="0" w:color="auto"/>
                <w:bottom w:val="none" w:sz="0" w:space="0" w:color="auto"/>
                <w:right w:val="none" w:sz="0" w:space="0" w:color="auto"/>
              </w:divBdr>
              <w:divsChild>
                <w:div w:id="845821666">
                  <w:marLeft w:val="0"/>
                  <w:marRight w:val="0"/>
                  <w:marTop w:val="0"/>
                  <w:marBottom w:val="0"/>
                  <w:divBdr>
                    <w:top w:val="none" w:sz="0" w:space="0" w:color="auto"/>
                    <w:left w:val="none" w:sz="0" w:space="0" w:color="auto"/>
                    <w:bottom w:val="none" w:sz="0" w:space="0" w:color="auto"/>
                    <w:right w:val="none" w:sz="0" w:space="0" w:color="auto"/>
                  </w:divBdr>
                </w:div>
              </w:divsChild>
            </w:div>
            <w:div w:id="803544568">
              <w:marLeft w:val="0"/>
              <w:marRight w:val="0"/>
              <w:marTop w:val="0"/>
              <w:marBottom w:val="0"/>
              <w:divBdr>
                <w:top w:val="none" w:sz="0" w:space="0" w:color="auto"/>
                <w:left w:val="none" w:sz="0" w:space="0" w:color="auto"/>
                <w:bottom w:val="none" w:sz="0" w:space="0" w:color="auto"/>
                <w:right w:val="none" w:sz="0" w:space="0" w:color="auto"/>
              </w:divBdr>
              <w:divsChild>
                <w:div w:id="865673571">
                  <w:marLeft w:val="0"/>
                  <w:marRight w:val="0"/>
                  <w:marTop w:val="0"/>
                  <w:marBottom w:val="0"/>
                  <w:divBdr>
                    <w:top w:val="none" w:sz="0" w:space="0" w:color="auto"/>
                    <w:left w:val="none" w:sz="0" w:space="0" w:color="auto"/>
                    <w:bottom w:val="none" w:sz="0" w:space="0" w:color="auto"/>
                    <w:right w:val="none" w:sz="0" w:space="0" w:color="auto"/>
                  </w:divBdr>
                </w:div>
                <w:div w:id="1631129455">
                  <w:marLeft w:val="0"/>
                  <w:marRight w:val="0"/>
                  <w:marTop w:val="0"/>
                  <w:marBottom w:val="0"/>
                  <w:divBdr>
                    <w:top w:val="none" w:sz="0" w:space="0" w:color="auto"/>
                    <w:left w:val="none" w:sz="0" w:space="0" w:color="auto"/>
                    <w:bottom w:val="none" w:sz="0" w:space="0" w:color="auto"/>
                    <w:right w:val="none" w:sz="0" w:space="0" w:color="auto"/>
                  </w:divBdr>
                </w:div>
              </w:divsChild>
            </w:div>
            <w:div w:id="1019045029">
              <w:marLeft w:val="0"/>
              <w:marRight w:val="0"/>
              <w:marTop w:val="0"/>
              <w:marBottom w:val="0"/>
              <w:divBdr>
                <w:top w:val="none" w:sz="0" w:space="0" w:color="auto"/>
                <w:left w:val="none" w:sz="0" w:space="0" w:color="auto"/>
                <w:bottom w:val="none" w:sz="0" w:space="0" w:color="auto"/>
                <w:right w:val="none" w:sz="0" w:space="0" w:color="auto"/>
              </w:divBdr>
              <w:divsChild>
                <w:div w:id="13289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9286">
          <w:marLeft w:val="0"/>
          <w:marRight w:val="0"/>
          <w:marTop w:val="0"/>
          <w:marBottom w:val="0"/>
          <w:divBdr>
            <w:top w:val="none" w:sz="0" w:space="0" w:color="auto"/>
            <w:left w:val="none" w:sz="0" w:space="0" w:color="auto"/>
            <w:bottom w:val="none" w:sz="0" w:space="0" w:color="auto"/>
            <w:right w:val="none" w:sz="0" w:space="0" w:color="auto"/>
          </w:divBdr>
          <w:divsChild>
            <w:div w:id="268586408">
              <w:marLeft w:val="0"/>
              <w:marRight w:val="0"/>
              <w:marTop w:val="0"/>
              <w:marBottom w:val="0"/>
              <w:divBdr>
                <w:top w:val="none" w:sz="0" w:space="0" w:color="auto"/>
                <w:left w:val="none" w:sz="0" w:space="0" w:color="auto"/>
                <w:bottom w:val="none" w:sz="0" w:space="0" w:color="auto"/>
                <w:right w:val="none" w:sz="0" w:space="0" w:color="auto"/>
              </w:divBdr>
              <w:divsChild>
                <w:div w:id="241378059">
                  <w:marLeft w:val="0"/>
                  <w:marRight w:val="0"/>
                  <w:marTop w:val="0"/>
                  <w:marBottom w:val="0"/>
                  <w:divBdr>
                    <w:top w:val="none" w:sz="0" w:space="0" w:color="auto"/>
                    <w:left w:val="none" w:sz="0" w:space="0" w:color="auto"/>
                    <w:bottom w:val="none" w:sz="0" w:space="0" w:color="auto"/>
                    <w:right w:val="none" w:sz="0" w:space="0" w:color="auto"/>
                  </w:divBdr>
                </w:div>
                <w:div w:id="1049769301">
                  <w:marLeft w:val="0"/>
                  <w:marRight w:val="0"/>
                  <w:marTop w:val="0"/>
                  <w:marBottom w:val="0"/>
                  <w:divBdr>
                    <w:top w:val="none" w:sz="0" w:space="0" w:color="auto"/>
                    <w:left w:val="none" w:sz="0" w:space="0" w:color="auto"/>
                    <w:bottom w:val="none" w:sz="0" w:space="0" w:color="auto"/>
                    <w:right w:val="none" w:sz="0" w:space="0" w:color="auto"/>
                  </w:divBdr>
                </w:div>
                <w:div w:id="1813401232">
                  <w:marLeft w:val="0"/>
                  <w:marRight w:val="0"/>
                  <w:marTop w:val="0"/>
                  <w:marBottom w:val="0"/>
                  <w:divBdr>
                    <w:top w:val="none" w:sz="0" w:space="0" w:color="auto"/>
                    <w:left w:val="none" w:sz="0" w:space="0" w:color="auto"/>
                    <w:bottom w:val="none" w:sz="0" w:space="0" w:color="auto"/>
                    <w:right w:val="none" w:sz="0" w:space="0" w:color="auto"/>
                  </w:divBdr>
                </w:div>
              </w:divsChild>
            </w:div>
            <w:div w:id="991445345">
              <w:marLeft w:val="0"/>
              <w:marRight w:val="0"/>
              <w:marTop w:val="0"/>
              <w:marBottom w:val="0"/>
              <w:divBdr>
                <w:top w:val="none" w:sz="0" w:space="0" w:color="auto"/>
                <w:left w:val="none" w:sz="0" w:space="0" w:color="auto"/>
                <w:bottom w:val="none" w:sz="0" w:space="0" w:color="auto"/>
                <w:right w:val="none" w:sz="0" w:space="0" w:color="auto"/>
              </w:divBdr>
              <w:divsChild>
                <w:div w:id="841090437">
                  <w:marLeft w:val="0"/>
                  <w:marRight w:val="0"/>
                  <w:marTop w:val="0"/>
                  <w:marBottom w:val="0"/>
                  <w:divBdr>
                    <w:top w:val="none" w:sz="0" w:space="0" w:color="auto"/>
                    <w:left w:val="none" w:sz="0" w:space="0" w:color="auto"/>
                    <w:bottom w:val="none" w:sz="0" w:space="0" w:color="auto"/>
                    <w:right w:val="none" w:sz="0" w:space="0" w:color="auto"/>
                  </w:divBdr>
                  <w:divsChild>
                    <w:div w:id="131433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0596">
              <w:marLeft w:val="0"/>
              <w:marRight w:val="0"/>
              <w:marTop w:val="0"/>
              <w:marBottom w:val="0"/>
              <w:divBdr>
                <w:top w:val="none" w:sz="0" w:space="0" w:color="auto"/>
                <w:left w:val="none" w:sz="0" w:space="0" w:color="auto"/>
                <w:bottom w:val="none" w:sz="0" w:space="0" w:color="auto"/>
                <w:right w:val="none" w:sz="0" w:space="0" w:color="auto"/>
              </w:divBdr>
              <w:divsChild>
                <w:div w:id="216939873">
                  <w:marLeft w:val="0"/>
                  <w:marRight w:val="0"/>
                  <w:marTop w:val="0"/>
                  <w:marBottom w:val="0"/>
                  <w:divBdr>
                    <w:top w:val="none" w:sz="0" w:space="0" w:color="auto"/>
                    <w:left w:val="none" w:sz="0" w:space="0" w:color="auto"/>
                    <w:bottom w:val="none" w:sz="0" w:space="0" w:color="auto"/>
                    <w:right w:val="none" w:sz="0" w:space="0" w:color="auto"/>
                  </w:divBdr>
                </w:div>
                <w:div w:id="14401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36797">
          <w:marLeft w:val="0"/>
          <w:marRight w:val="0"/>
          <w:marTop w:val="0"/>
          <w:marBottom w:val="0"/>
          <w:divBdr>
            <w:top w:val="none" w:sz="0" w:space="0" w:color="auto"/>
            <w:left w:val="none" w:sz="0" w:space="0" w:color="auto"/>
            <w:bottom w:val="none" w:sz="0" w:space="0" w:color="auto"/>
            <w:right w:val="none" w:sz="0" w:space="0" w:color="auto"/>
          </w:divBdr>
          <w:divsChild>
            <w:div w:id="677465762">
              <w:marLeft w:val="0"/>
              <w:marRight w:val="0"/>
              <w:marTop w:val="0"/>
              <w:marBottom w:val="0"/>
              <w:divBdr>
                <w:top w:val="none" w:sz="0" w:space="0" w:color="auto"/>
                <w:left w:val="none" w:sz="0" w:space="0" w:color="auto"/>
                <w:bottom w:val="none" w:sz="0" w:space="0" w:color="auto"/>
                <w:right w:val="none" w:sz="0" w:space="0" w:color="auto"/>
              </w:divBdr>
              <w:divsChild>
                <w:div w:id="917206762">
                  <w:marLeft w:val="0"/>
                  <w:marRight w:val="0"/>
                  <w:marTop w:val="0"/>
                  <w:marBottom w:val="0"/>
                  <w:divBdr>
                    <w:top w:val="none" w:sz="0" w:space="0" w:color="auto"/>
                    <w:left w:val="none" w:sz="0" w:space="0" w:color="auto"/>
                    <w:bottom w:val="none" w:sz="0" w:space="0" w:color="auto"/>
                    <w:right w:val="none" w:sz="0" w:space="0" w:color="auto"/>
                  </w:divBdr>
                  <w:divsChild>
                    <w:div w:id="10922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9374">
              <w:marLeft w:val="0"/>
              <w:marRight w:val="0"/>
              <w:marTop w:val="0"/>
              <w:marBottom w:val="0"/>
              <w:divBdr>
                <w:top w:val="none" w:sz="0" w:space="0" w:color="auto"/>
                <w:left w:val="none" w:sz="0" w:space="0" w:color="auto"/>
                <w:bottom w:val="none" w:sz="0" w:space="0" w:color="auto"/>
                <w:right w:val="none" w:sz="0" w:space="0" w:color="auto"/>
              </w:divBdr>
              <w:divsChild>
                <w:div w:id="734428814">
                  <w:marLeft w:val="0"/>
                  <w:marRight w:val="0"/>
                  <w:marTop w:val="0"/>
                  <w:marBottom w:val="0"/>
                  <w:divBdr>
                    <w:top w:val="none" w:sz="0" w:space="0" w:color="auto"/>
                    <w:left w:val="none" w:sz="0" w:space="0" w:color="auto"/>
                    <w:bottom w:val="none" w:sz="0" w:space="0" w:color="auto"/>
                    <w:right w:val="none" w:sz="0" w:space="0" w:color="auto"/>
                  </w:divBdr>
                  <w:divsChild>
                    <w:div w:id="232087911">
                      <w:marLeft w:val="0"/>
                      <w:marRight w:val="0"/>
                      <w:marTop w:val="0"/>
                      <w:marBottom w:val="0"/>
                      <w:divBdr>
                        <w:top w:val="none" w:sz="0" w:space="0" w:color="auto"/>
                        <w:left w:val="none" w:sz="0" w:space="0" w:color="auto"/>
                        <w:bottom w:val="none" w:sz="0" w:space="0" w:color="auto"/>
                        <w:right w:val="none" w:sz="0" w:space="0" w:color="auto"/>
                      </w:divBdr>
                    </w:div>
                    <w:div w:id="975569417">
                      <w:marLeft w:val="0"/>
                      <w:marRight w:val="0"/>
                      <w:marTop w:val="0"/>
                      <w:marBottom w:val="0"/>
                      <w:divBdr>
                        <w:top w:val="none" w:sz="0" w:space="0" w:color="auto"/>
                        <w:left w:val="none" w:sz="0" w:space="0" w:color="auto"/>
                        <w:bottom w:val="none" w:sz="0" w:space="0" w:color="auto"/>
                        <w:right w:val="none" w:sz="0" w:space="0" w:color="auto"/>
                      </w:divBdr>
                    </w:div>
                    <w:div w:id="1480533049">
                      <w:marLeft w:val="0"/>
                      <w:marRight w:val="0"/>
                      <w:marTop w:val="0"/>
                      <w:marBottom w:val="0"/>
                      <w:divBdr>
                        <w:top w:val="none" w:sz="0" w:space="0" w:color="auto"/>
                        <w:left w:val="none" w:sz="0" w:space="0" w:color="auto"/>
                        <w:bottom w:val="none" w:sz="0" w:space="0" w:color="auto"/>
                        <w:right w:val="none" w:sz="0" w:space="0" w:color="auto"/>
                      </w:divBdr>
                    </w:div>
                  </w:divsChild>
                </w:div>
                <w:div w:id="1662394595">
                  <w:marLeft w:val="0"/>
                  <w:marRight w:val="0"/>
                  <w:marTop w:val="0"/>
                  <w:marBottom w:val="0"/>
                  <w:divBdr>
                    <w:top w:val="none" w:sz="0" w:space="0" w:color="auto"/>
                    <w:left w:val="none" w:sz="0" w:space="0" w:color="auto"/>
                    <w:bottom w:val="none" w:sz="0" w:space="0" w:color="auto"/>
                    <w:right w:val="none" w:sz="0" w:space="0" w:color="auto"/>
                  </w:divBdr>
                  <w:divsChild>
                    <w:div w:id="1148009632">
                      <w:marLeft w:val="0"/>
                      <w:marRight w:val="0"/>
                      <w:marTop w:val="0"/>
                      <w:marBottom w:val="0"/>
                      <w:divBdr>
                        <w:top w:val="none" w:sz="0" w:space="0" w:color="auto"/>
                        <w:left w:val="none" w:sz="0" w:space="0" w:color="auto"/>
                        <w:bottom w:val="none" w:sz="0" w:space="0" w:color="auto"/>
                        <w:right w:val="none" w:sz="0" w:space="0" w:color="auto"/>
                      </w:divBdr>
                    </w:div>
                  </w:divsChild>
                </w:div>
                <w:div w:id="1792481287">
                  <w:marLeft w:val="0"/>
                  <w:marRight w:val="0"/>
                  <w:marTop w:val="0"/>
                  <w:marBottom w:val="0"/>
                  <w:divBdr>
                    <w:top w:val="none" w:sz="0" w:space="0" w:color="auto"/>
                    <w:left w:val="none" w:sz="0" w:space="0" w:color="auto"/>
                    <w:bottom w:val="none" w:sz="0" w:space="0" w:color="auto"/>
                    <w:right w:val="none" w:sz="0" w:space="0" w:color="auto"/>
                  </w:divBdr>
                  <w:divsChild>
                    <w:div w:id="1290165851">
                      <w:marLeft w:val="0"/>
                      <w:marRight w:val="0"/>
                      <w:marTop w:val="0"/>
                      <w:marBottom w:val="0"/>
                      <w:divBdr>
                        <w:top w:val="none" w:sz="0" w:space="0" w:color="auto"/>
                        <w:left w:val="none" w:sz="0" w:space="0" w:color="auto"/>
                        <w:bottom w:val="none" w:sz="0" w:space="0" w:color="auto"/>
                        <w:right w:val="none" w:sz="0" w:space="0" w:color="auto"/>
                      </w:divBdr>
                    </w:div>
                  </w:divsChild>
                </w:div>
                <w:div w:id="1830901414">
                  <w:marLeft w:val="0"/>
                  <w:marRight w:val="0"/>
                  <w:marTop w:val="0"/>
                  <w:marBottom w:val="0"/>
                  <w:divBdr>
                    <w:top w:val="none" w:sz="0" w:space="0" w:color="auto"/>
                    <w:left w:val="none" w:sz="0" w:space="0" w:color="auto"/>
                    <w:bottom w:val="none" w:sz="0" w:space="0" w:color="auto"/>
                    <w:right w:val="none" w:sz="0" w:space="0" w:color="auto"/>
                  </w:divBdr>
                  <w:divsChild>
                    <w:div w:id="1125930953">
                      <w:marLeft w:val="0"/>
                      <w:marRight w:val="0"/>
                      <w:marTop w:val="0"/>
                      <w:marBottom w:val="0"/>
                      <w:divBdr>
                        <w:top w:val="none" w:sz="0" w:space="0" w:color="auto"/>
                        <w:left w:val="none" w:sz="0" w:space="0" w:color="auto"/>
                        <w:bottom w:val="none" w:sz="0" w:space="0" w:color="auto"/>
                        <w:right w:val="none" w:sz="0" w:space="0" w:color="auto"/>
                      </w:divBdr>
                    </w:div>
                  </w:divsChild>
                </w:div>
                <w:div w:id="1891259143">
                  <w:marLeft w:val="0"/>
                  <w:marRight w:val="0"/>
                  <w:marTop w:val="0"/>
                  <w:marBottom w:val="0"/>
                  <w:divBdr>
                    <w:top w:val="none" w:sz="0" w:space="0" w:color="auto"/>
                    <w:left w:val="none" w:sz="0" w:space="0" w:color="auto"/>
                    <w:bottom w:val="none" w:sz="0" w:space="0" w:color="auto"/>
                    <w:right w:val="none" w:sz="0" w:space="0" w:color="auto"/>
                  </w:divBdr>
                  <w:divsChild>
                    <w:div w:id="97336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9314">
          <w:marLeft w:val="0"/>
          <w:marRight w:val="0"/>
          <w:marTop w:val="0"/>
          <w:marBottom w:val="0"/>
          <w:divBdr>
            <w:top w:val="none" w:sz="0" w:space="0" w:color="auto"/>
            <w:left w:val="none" w:sz="0" w:space="0" w:color="auto"/>
            <w:bottom w:val="none" w:sz="0" w:space="0" w:color="auto"/>
            <w:right w:val="none" w:sz="0" w:space="0" w:color="auto"/>
          </w:divBdr>
          <w:divsChild>
            <w:div w:id="2056000686">
              <w:marLeft w:val="0"/>
              <w:marRight w:val="0"/>
              <w:marTop w:val="0"/>
              <w:marBottom w:val="0"/>
              <w:divBdr>
                <w:top w:val="none" w:sz="0" w:space="0" w:color="auto"/>
                <w:left w:val="none" w:sz="0" w:space="0" w:color="auto"/>
                <w:bottom w:val="none" w:sz="0" w:space="0" w:color="auto"/>
                <w:right w:val="none" w:sz="0" w:space="0" w:color="auto"/>
              </w:divBdr>
              <w:divsChild>
                <w:div w:id="758720366">
                  <w:marLeft w:val="0"/>
                  <w:marRight w:val="0"/>
                  <w:marTop w:val="0"/>
                  <w:marBottom w:val="0"/>
                  <w:divBdr>
                    <w:top w:val="none" w:sz="0" w:space="0" w:color="auto"/>
                    <w:left w:val="none" w:sz="0" w:space="0" w:color="auto"/>
                    <w:bottom w:val="none" w:sz="0" w:space="0" w:color="auto"/>
                    <w:right w:val="none" w:sz="0" w:space="0" w:color="auto"/>
                  </w:divBdr>
                  <w:divsChild>
                    <w:div w:id="1821311894">
                      <w:marLeft w:val="0"/>
                      <w:marRight w:val="0"/>
                      <w:marTop w:val="0"/>
                      <w:marBottom w:val="0"/>
                      <w:divBdr>
                        <w:top w:val="none" w:sz="0" w:space="0" w:color="auto"/>
                        <w:left w:val="none" w:sz="0" w:space="0" w:color="auto"/>
                        <w:bottom w:val="none" w:sz="0" w:space="0" w:color="auto"/>
                        <w:right w:val="none" w:sz="0" w:space="0" w:color="auto"/>
                      </w:divBdr>
                    </w:div>
                  </w:divsChild>
                </w:div>
                <w:div w:id="1976401902">
                  <w:marLeft w:val="0"/>
                  <w:marRight w:val="0"/>
                  <w:marTop w:val="0"/>
                  <w:marBottom w:val="0"/>
                  <w:divBdr>
                    <w:top w:val="none" w:sz="0" w:space="0" w:color="auto"/>
                    <w:left w:val="none" w:sz="0" w:space="0" w:color="auto"/>
                    <w:bottom w:val="none" w:sz="0" w:space="0" w:color="auto"/>
                    <w:right w:val="none" w:sz="0" w:space="0" w:color="auto"/>
                  </w:divBdr>
                  <w:divsChild>
                    <w:div w:id="795486280">
                      <w:marLeft w:val="0"/>
                      <w:marRight w:val="0"/>
                      <w:marTop w:val="0"/>
                      <w:marBottom w:val="0"/>
                      <w:divBdr>
                        <w:top w:val="none" w:sz="0" w:space="0" w:color="auto"/>
                        <w:left w:val="none" w:sz="0" w:space="0" w:color="auto"/>
                        <w:bottom w:val="none" w:sz="0" w:space="0" w:color="auto"/>
                        <w:right w:val="none" w:sz="0" w:space="0" w:color="auto"/>
                      </w:divBdr>
                    </w:div>
                    <w:div w:id="1331715547">
                      <w:marLeft w:val="0"/>
                      <w:marRight w:val="0"/>
                      <w:marTop w:val="0"/>
                      <w:marBottom w:val="0"/>
                      <w:divBdr>
                        <w:top w:val="none" w:sz="0" w:space="0" w:color="auto"/>
                        <w:left w:val="none" w:sz="0" w:space="0" w:color="auto"/>
                        <w:bottom w:val="none" w:sz="0" w:space="0" w:color="auto"/>
                        <w:right w:val="none" w:sz="0" w:space="0" w:color="auto"/>
                      </w:divBdr>
                    </w:div>
                  </w:divsChild>
                </w:div>
                <w:div w:id="2073119257">
                  <w:marLeft w:val="0"/>
                  <w:marRight w:val="0"/>
                  <w:marTop w:val="0"/>
                  <w:marBottom w:val="0"/>
                  <w:divBdr>
                    <w:top w:val="none" w:sz="0" w:space="0" w:color="auto"/>
                    <w:left w:val="none" w:sz="0" w:space="0" w:color="auto"/>
                    <w:bottom w:val="none" w:sz="0" w:space="0" w:color="auto"/>
                    <w:right w:val="none" w:sz="0" w:space="0" w:color="auto"/>
                  </w:divBdr>
                  <w:divsChild>
                    <w:div w:id="359941695">
                      <w:marLeft w:val="0"/>
                      <w:marRight w:val="0"/>
                      <w:marTop w:val="0"/>
                      <w:marBottom w:val="0"/>
                      <w:divBdr>
                        <w:top w:val="none" w:sz="0" w:space="0" w:color="auto"/>
                        <w:left w:val="none" w:sz="0" w:space="0" w:color="auto"/>
                        <w:bottom w:val="none" w:sz="0" w:space="0" w:color="auto"/>
                        <w:right w:val="none" w:sz="0" w:space="0" w:color="auto"/>
                      </w:divBdr>
                    </w:div>
                    <w:div w:id="1081635631">
                      <w:marLeft w:val="0"/>
                      <w:marRight w:val="0"/>
                      <w:marTop w:val="0"/>
                      <w:marBottom w:val="0"/>
                      <w:divBdr>
                        <w:top w:val="none" w:sz="0" w:space="0" w:color="auto"/>
                        <w:left w:val="none" w:sz="0" w:space="0" w:color="auto"/>
                        <w:bottom w:val="none" w:sz="0" w:space="0" w:color="auto"/>
                        <w:right w:val="none" w:sz="0" w:space="0" w:color="auto"/>
                      </w:divBdr>
                    </w:div>
                    <w:div w:id="20540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67451">
          <w:marLeft w:val="0"/>
          <w:marRight w:val="0"/>
          <w:marTop w:val="0"/>
          <w:marBottom w:val="0"/>
          <w:divBdr>
            <w:top w:val="none" w:sz="0" w:space="0" w:color="auto"/>
            <w:left w:val="none" w:sz="0" w:space="0" w:color="auto"/>
            <w:bottom w:val="none" w:sz="0" w:space="0" w:color="auto"/>
            <w:right w:val="none" w:sz="0" w:space="0" w:color="auto"/>
          </w:divBdr>
          <w:divsChild>
            <w:div w:id="1388189335">
              <w:marLeft w:val="0"/>
              <w:marRight w:val="0"/>
              <w:marTop w:val="0"/>
              <w:marBottom w:val="0"/>
              <w:divBdr>
                <w:top w:val="none" w:sz="0" w:space="0" w:color="auto"/>
                <w:left w:val="none" w:sz="0" w:space="0" w:color="auto"/>
                <w:bottom w:val="none" w:sz="0" w:space="0" w:color="auto"/>
                <w:right w:val="none" w:sz="0" w:space="0" w:color="auto"/>
              </w:divBdr>
              <w:divsChild>
                <w:div w:id="941953872">
                  <w:marLeft w:val="0"/>
                  <w:marRight w:val="0"/>
                  <w:marTop w:val="0"/>
                  <w:marBottom w:val="0"/>
                  <w:divBdr>
                    <w:top w:val="none" w:sz="0" w:space="0" w:color="auto"/>
                    <w:left w:val="none" w:sz="0" w:space="0" w:color="auto"/>
                    <w:bottom w:val="none" w:sz="0" w:space="0" w:color="auto"/>
                    <w:right w:val="none" w:sz="0" w:space="0" w:color="auto"/>
                  </w:divBdr>
                  <w:divsChild>
                    <w:div w:id="1193305433">
                      <w:marLeft w:val="0"/>
                      <w:marRight w:val="0"/>
                      <w:marTop w:val="0"/>
                      <w:marBottom w:val="0"/>
                      <w:divBdr>
                        <w:top w:val="none" w:sz="0" w:space="0" w:color="auto"/>
                        <w:left w:val="none" w:sz="0" w:space="0" w:color="auto"/>
                        <w:bottom w:val="none" w:sz="0" w:space="0" w:color="auto"/>
                        <w:right w:val="none" w:sz="0" w:space="0" w:color="auto"/>
                      </w:divBdr>
                    </w:div>
                  </w:divsChild>
                </w:div>
                <w:div w:id="1530146861">
                  <w:marLeft w:val="0"/>
                  <w:marRight w:val="0"/>
                  <w:marTop w:val="0"/>
                  <w:marBottom w:val="0"/>
                  <w:divBdr>
                    <w:top w:val="none" w:sz="0" w:space="0" w:color="auto"/>
                    <w:left w:val="none" w:sz="0" w:space="0" w:color="auto"/>
                    <w:bottom w:val="none" w:sz="0" w:space="0" w:color="auto"/>
                    <w:right w:val="none" w:sz="0" w:space="0" w:color="auto"/>
                  </w:divBdr>
                  <w:divsChild>
                    <w:div w:id="739062706">
                      <w:marLeft w:val="0"/>
                      <w:marRight w:val="0"/>
                      <w:marTop w:val="0"/>
                      <w:marBottom w:val="0"/>
                      <w:divBdr>
                        <w:top w:val="none" w:sz="0" w:space="0" w:color="auto"/>
                        <w:left w:val="none" w:sz="0" w:space="0" w:color="auto"/>
                        <w:bottom w:val="none" w:sz="0" w:space="0" w:color="auto"/>
                        <w:right w:val="none" w:sz="0" w:space="0" w:color="auto"/>
                      </w:divBdr>
                    </w:div>
                  </w:divsChild>
                </w:div>
                <w:div w:id="1777938648">
                  <w:marLeft w:val="0"/>
                  <w:marRight w:val="0"/>
                  <w:marTop w:val="0"/>
                  <w:marBottom w:val="0"/>
                  <w:divBdr>
                    <w:top w:val="none" w:sz="0" w:space="0" w:color="auto"/>
                    <w:left w:val="none" w:sz="0" w:space="0" w:color="auto"/>
                    <w:bottom w:val="none" w:sz="0" w:space="0" w:color="auto"/>
                    <w:right w:val="none" w:sz="0" w:space="0" w:color="auto"/>
                  </w:divBdr>
                  <w:divsChild>
                    <w:div w:id="191131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230">
              <w:marLeft w:val="0"/>
              <w:marRight w:val="0"/>
              <w:marTop w:val="0"/>
              <w:marBottom w:val="0"/>
              <w:divBdr>
                <w:top w:val="none" w:sz="0" w:space="0" w:color="auto"/>
                <w:left w:val="none" w:sz="0" w:space="0" w:color="auto"/>
                <w:bottom w:val="none" w:sz="0" w:space="0" w:color="auto"/>
                <w:right w:val="none" w:sz="0" w:space="0" w:color="auto"/>
              </w:divBdr>
              <w:divsChild>
                <w:div w:id="596521343">
                  <w:marLeft w:val="0"/>
                  <w:marRight w:val="0"/>
                  <w:marTop w:val="0"/>
                  <w:marBottom w:val="0"/>
                  <w:divBdr>
                    <w:top w:val="none" w:sz="0" w:space="0" w:color="auto"/>
                    <w:left w:val="none" w:sz="0" w:space="0" w:color="auto"/>
                    <w:bottom w:val="none" w:sz="0" w:space="0" w:color="auto"/>
                    <w:right w:val="none" w:sz="0" w:space="0" w:color="auto"/>
                  </w:divBdr>
                </w:div>
                <w:div w:id="1035082641">
                  <w:marLeft w:val="0"/>
                  <w:marRight w:val="0"/>
                  <w:marTop w:val="0"/>
                  <w:marBottom w:val="0"/>
                  <w:divBdr>
                    <w:top w:val="none" w:sz="0" w:space="0" w:color="auto"/>
                    <w:left w:val="none" w:sz="0" w:space="0" w:color="auto"/>
                    <w:bottom w:val="none" w:sz="0" w:space="0" w:color="auto"/>
                    <w:right w:val="none" w:sz="0" w:space="0" w:color="auto"/>
                  </w:divBdr>
                </w:div>
              </w:divsChild>
            </w:div>
            <w:div w:id="2098746406">
              <w:marLeft w:val="0"/>
              <w:marRight w:val="0"/>
              <w:marTop w:val="0"/>
              <w:marBottom w:val="0"/>
              <w:divBdr>
                <w:top w:val="none" w:sz="0" w:space="0" w:color="auto"/>
                <w:left w:val="none" w:sz="0" w:space="0" w:color="auto"/>
                <w:bottom w:val="none" w:sz="0" w:space="0" w:color="auto"/>
                <w:right w:val="none" w:sz="0" w:space="0" w:color="auto"/>
              </w:divBdr>
              <w:divsChild>
                <w:div w:id="1095899972">
                  <w:marLeft w:val="0"/>
                  <w:marRight w:val="0"/>
                  <w:marTop w:val="0"/>
                  <w:marBottom w:val="0"/>
                  <w:divBdr>
                    <w:top w:val="none" w:sz="0" w:space="0" w:color="auto"/>
                    <w:left w:val="none" w:sz="0" w:space="0" w:color="auto"/>
                    <w:bottom w:val="none" w:sz="0" w:space="0" w:color="auto"/>
                    <w:right w:val="none" w:sz="0" w:space="0" w:color="auto"/>
                  </w:divBdr>
                </w:div>
                <w:div w:id="15958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10019">
          <w:marLeft w:val="0"/>
          <w:marRight w:val="0"/>
          <w:marTop w:val="0"/>
          <w:marBottom w:val="0"/>
          <w:divBdr>
            <w:top w:val="none" w:sz="0" w:space="0" w:color="auto"/>
            <w:left w:val="none" w:sz="0" w:space="0" w:color="auto"/>
            <w:bottom w:val="none" w:sz="0" w:space="0" w:color="auto"/>
            <w:right w:val="none" w:sz="0" w:space="0" w:color="auto"/>
          </w:divBdr>
          <w:divsChild>
            <w:div w:id="253982496">
              <w:marLeft w:val="0"/>
              <w:marRight w:val="0"/>
              <w:marTop w:val="0"/>
              <w:marBottom w:val="0"/>
              <w:divBdr>
                <w:top w:val="none" w:sz="0" w:space="0" w:color="auto"/>
                <w:left w:val="none" w:sz="0" w:space="0" w:color="auto"/>
                <w:bottom w:val="none" w:sz="0" w:space="0" w:color="auto"/>
                <w:right w:val="none" w:sz="0" w:space="0" w:color="auto"/>
              </w:divBdr>
              <w:divsChild>
                <w:div w:id="354430976">
                  <w:marLeft w:val="0"/>
                  <w:marRight w:val="0"/>
                  <w:marTop w:val="0"/>
                  <w:marBottom w:val="0"/>
                  <w:divBdr>
                    <w:top w:val="none" w:sz="0" w:space="0" w:color="auto"/>
                    <w:left w:val="none" w:sz="0" w:space="0" w:color="auto"/>
                    <w:bottom w:val="none" w:sz="0" w:space="0" w:color="auto"/>
                    <w:right w:val="none" w:sz="0" w:space="0" w:color="auto"/>
                  </w:divBdr>
                </w:div>
              </w:divsChild>
            </w:div>
            <w:div w:id="663709032">
              <w:marLeft w:val="0"/>
              <w:marRight w:val="0"/>
              <w:marTop w:val="0"/>
              <w:marBottom w:val="0"/>
              <w:divBdr>
                <w:top w:val="none" w:sz="0" w:space="0" w:color="auto"/>
                <w:left w:val="none" w:sz="0" w:space="0" w:color="auto"/>
                <w:bottom w:val="none" w:sz="0" w:space="0" w:color="auto"/>
                <w:right w:val="none" w:sz="0" w:space="0" w:color="auto"/>
              </w:divBdr>
              <w:divsChild>
                <w:div w:id="471563734">
                  <w:marLeft w:val="0"/>
                  <w:marRight w:val="0"/>
                  <w:marTop w:val="0"/>
                  <w:marBottom w:val="0"/>
                  <w:divBdr>
                    <w:top w:val="none" w:sz="0" w:space="0" w:color="auto"/>
                    <w:left w:val="none" w:sz="0" w:space="0" w:color="auto"/>
                    <w:bottom w:val="none" w:sz="0" w:space="0" w:color="auto"/>
                    <w:right w:val="none" w:sz="0" w:space="0" w:color="auto"/>
                  </w:divBdr>
                </w:div>
              </w:divsChild>
            </w:div>
            <w:div w:id="1942294276">
              <w:marLeft w:val="0"/>
              <w:marRight w:val="0"/>
              <w:marTop w:val="0"/>
              <w:marBottom w:val="0"/>
              <w:divBdr>
                <w:top w:val="none" w:sz="0" w:space="0" w:color="auto"/>
                <w:left w:val="none" w:sz="0" w:space="0" w:color="auto"/>
                <w:bottom w:val="none" w:sz="0" w:space="0" w:color="auto"/>
                <w:right w:val="none" w:sz="0" w:space="0" w:color="auto"/>
              </w:divBdr>
              <w:divsChild>
                <w:div w:id="81226736">
                  <w:marLeft w:val="0"/>
                  <w:marRight w:val="0"/>
                  <w:marTop w:val="0"/>
                  <w:marBottom w:val="0"/>
                  <w:divBdr>
                    <w:top w:val="none" w:sz="0" w:space="0" w:color="auto"/>
                    <w:left w:val="none" w:sz="0" w:space="0" w:color="auto"/>
                    <w:bottom w:val="none" w:sz="0" w:space="0" w:color="auto"/>
                    <w:right w:val="none" w:sz="0" w:space="0" w:color="auto"/>
                  </w:divBdr>
                </w:div>
                <w:div w:id="1202353851">
                  <w:marLeft w:val="0"/>
                  <w:marRight w:val="0"/>
                  <w:marTop w:val="0"/>
                  <w:marBottom w:val="0"/>
                  <w:divBdr>
                    <w:top w:val="none" w:sz="0" w:space="0" w:color="auto"/>
                    <w:left w:val="none" w:sz="0" w:space="0" w:color="auto"/>
                    <w:bottom w:val="none" w:sz="0" w:space="0" w:color="auto"/>
                    <w:right w:val="none" w:sz="0" w:space="0" w:color="auto"/>
                  </w:divBdr>
                </w:div>
                <w:div w:id="1273780552">
                  <w:marLeft w:val="0"/>
                  <w:marRight w:val="0"/>
                  <w:marTop w:val="0"/>
                  <w:marBottom w:val="0"/>
                  <w:divBdr>
                    <w:top w:val="none" w:sz="0" w:space="0" w:color="auto"/>
                    <w:left w:val="none" w:sz="0" w:space="0" w:color="auto"/>
                    <w:bottom w:val="none" w:sz="0" w:space="0" w:color="auto"/>
                    <w:right w:val="none" w:sz="0" w:space="0" w:color="auto"/>
                  </w:divBdr>
                </w:div>
              </w:divsChild>
            </w:div>
            <w:div w:id="1975480540">
              <w:marLeft w:val="0"/>
              <w:marRight w:val="0"/>
              <w:marTop w:val="0"/>
              <w:marBottom w:val="0"/>
              <w:divBdr>
                <w:top w:val="none" w:sz="0" w:space="0" w:color="auto"/>
                <w:left w:val="none" w:sz="0" w:space="0" w:color="auto"/>
                <w:bottom w:val="none" w:sz="0" w:space="0" w:color="auto"/>
                <w:right w:val="none" w:sz="0" w:space="0" w:color="auto"/>
              </w:divBdr>
              <w:divsChild>
                <w:div w:id="2003971752">
                  <w:marLeft w:val="0"/>
                  <w:marRight w:val="0"/>
                  <w:marTop w:val="0"/>
                  <w:marBottom w:val="0"/>
                  <w:divBdr>
                    <w:top w:val="none" w:sz="0" w:space="0" w:color="auto"/>
                    <w:left w:val="none" w:sz="0" w:space="0" w:color="auto"/>
                    <w:bottom w:val="none" w:sz="0" w:space="0" w:color="auto"/>
                    <w:right w:val="none" w:sz="0" w:space="0" w:color="auto"/>
                  </w:divBdr>
                </w:div>
              </w:divsChild>
            </w:div>
            <w:div w:id="2030448182">
              <w:marLeft w:val="0"/>
              <w:marRight w:val="0"/>
              <w:marTop w:val="0"/>
              <w:marBottom w:val="0"/>
              <w:divBdr>
                <w:top w:val="none" w:sz="0" w:space="0" w:color="auto"/>
                <w:left w:val="none" w:sz="0" w:space="0" w:color="auto"/>
                <w:bottom w:val="none" w:sz="0" w:space="0" w:color="auto"/>
                <w:right w:val="none" w:sz="0" w:space="0" w:color="auto"/>
              </w:divBdr>
              <w:divsChild>
                <w:div w:id="9291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13576">
      <w:bodyDiv w:val="1"/>
      <w:marLeft w:val="0"/>
      <w:marRight w:val="0"/>
      <w:marTop w:val="0"/>
      <w:marBottom w:val="0"/>
      <w:divBdr>
        <w:top w:val="none" w:sz="0" w:space="0" w:color="auto"/>
        <w:left w:val="none" w:sz="0" w:space="0" w:color="auto"/>
        <w:bottom w:val="none" w:sz="0" w:space="0" w:color="auto"/>
        <w:right w:val="none" w:sz="0" w:space="0" w:color="auto"/>
      </w:divBdr>
    </w:div>
    <w:div w:id="852184979">
      <w:bodyDiv w:val="1"/>
      <w:marLeft w:val="0"/>
      <w:marRight w:val="0"/>
      <w:marTop w:val="0"/>
      <w:marBottom w:val="0"/>
      <w:divBdr>
        <w:top w:val="none" w:sz="0" w:space="0" w:color="auto"/>
        <w:left w:val="none" w:sz="0" w:space="0" w:color="auto"/>
        <w:bottom w:val="none" w:sz="0" w:space="0" w:color="auto"/>
        <w:right w:val="none" w:sz="0" w:space="0" w:color="auto"/>
      </w:divBdr>
    </w:div>
    <w:div w:id="870530336">
      <w:bodyDiv w:val="1"/>
      <w:marLeft w:val="0"/>
      <w:marRight w:val="0"/>
      <w:marTop w:val="0"/>
      <w:marBottom w:val="0"/>
      <w:divBdr>
        <w:top w:val="none" w:sz="0" w:space="0" w:color="auto"/>
        <w:left w:val="none" w:sz="0" w:space="0" w:color="auto"/>
        <w:bottom w:val="none" w:sz="0" w:space="0" w:color="auto"/>
        <w:right w:val="none" w:sz="0" w:space="0" w:color="auto"/>
      </w:divBdr>
    </w:div>
    <w:div w:id="935603014">
      <w:bodyDiv w:val="1"/>
      <w:marLeft w:val="0"/>
      <w:marRight w:val="0"/>
      <w:marTop w:val="0"/>
      <w:marBottom w:val="0"/>
      <w:divBdr>
        <w:top w:val="none" w:sz="0" w:space="0" w:color="auto"/>
        <w:left w:val="none" w:sz="0" w:space="0" w:color="auto"/>
        <w:bottom w:val="none" w:sz="0" w:space="0" w:color="auto"/>
        <w:right w:val="none" w:sz="0" w:space="0" w:color="auto"/>
      </w:divBdr>
    </w:div>
    <w:div w:id="948705096">
      <w:bodyDiv w:val="1"/>
      <w:marLeft w:val="0"/>
      <w:marRight w:val="0"/>
      <w:marTop w:val="0"/>
      <w:marBottom w:val="0"/>
      <w:divBdr>
        <w:top w:val="none" w:sz="0" w:space="0" w:color="auto"/>
        <w:left w:val="none" w:sz="0" w:space="0" w:color="auto"/>
        <w:bottom w:val="none" w:sz="0" w:space="0" w:color="auto"/>
        <w:right w:val="none" w:sz="0" w:space="0" w:color="auto"/>
      </w:divBdr>
    </w:div>
    <w:div w:id="954406248">
      <w:bodyDiv w:val="1"/>
      <w:marLeft w:val="0"/>
      <w:marRight w:val="0"/>
      <w:marTop w:val="0"/>
      <w:marBottom w:val="0"/>
      <w:divBdr>
        <w:top w:val="none" w:sz="0" w:space="0" w:color="auto"/>
        <w:left w:val="none" w:sz="0" w:space="0" w:color="auto"/>
        <w:bottom w:val="none" w:sz="0" w:space="0" w:color="auto"/>
        <w:right w:val="none" w:sz="0" w:space="0" w:color="auto"/>
      </w:divBdr>
    </w:div>
    <w:div w:id="966859608">
      <w:bodyDiv w:val="1"/>
      <w:marLeft w:val="0"/>
      <w:marRight w:val="0"/>
      <w:marTop w:val="0"/>
      <w:marBottom w:val="0"/>
      <w:divBdr>
        <w:top w:val="none" w:sz="0" w:space="0" w:color="auto"/>
        <w:left w:val="none" w:sz="0" w:space="0" w:color="auto"/>
        <w:bottom w:val="none" w:sz="0" w:space="0" w:color="auto"/>
        <w:right w:val="none" w:sz="0" w:space="0" w:color="auto"/>
      </w:divBdr>
    </w:div>
    <w:div w:id="991330202">
      <w:bodyDiv w:val="1"/>
      <w:marLeft w:val="0"/>
      <w:marRight w:val="0"/>
      <w:marTop w:val="0"/>
      <w:marBottom w:val="0"/>
      <w:divBdr>
        <w:top w:val="none" w:sz="0" w:space="0" w:color="auto"/>
        <w:left w:val="none" w:sz="0" w:space="0" w:color="auto"/>
        <w:bottom w:val="none" w:sz="0" w:space="0" w:color="auto"/>
        <w:right w:val="none" w:sz="0" w:space="0" w:color="auto"/>
      </w:divBdr>
    </w:div>
    <w:div w:id="1007100373">
      <w:bodyDiv w:val="1"/>
      <w:marLeft w:val="0"/>
      <w:marRight w:val="0"/>
      <w:marTop w:val="0"/>
      <w:marBottom w:val="0"/>
      <w:divBdr>
        <w:top w:val="none" w:sz="0" w:space="0" w:color="auto"/>
        <w:left w:val="none" w:sz="0" w:space="0" w:color="auto"/>
        <w:bottom w:val="none" w:sz="0" w:space="0" w:color="auto"/>
        <w:right w:val="none" w:sz="0" w:space="0" w:color="auto"/>
      </w:divBdr>
    </w:div>
    <w:div w:id="1016737533">
      <w:bodyDiv w:val="1"/>
      <w:marLeft w:val="0"/>
      <w:marRight w:val="0"/>
      <w:marTop w:val="0"/>
      <w:marBottom w:val="0"/>
      <w:divBdr>
        <w:top w:val="none" w:sz="0" w:space="0" w:color="auto"/>
        <w:left w:val="none" w:sz="0" w:space="0" w:color="auto"/>
        <w:bottom w:val="none" w:sz="0" w:space="0" w:color="auto"/>
        <w:right w:val="none" w:sz="0" w:space="0" w:color="auto"/>
      </w:divBdr>
    </w:div>
    <w:div w:id="1048146199">
      <w:bodyDiv w:val="1"/>
      <w:marLeft w:val="0"/>
      <w:marRight w:val="0"/>
      <w:marTop w:val="0"/>
      <w:marBottom w:val="0"/>
      <w:divBdr>
        <w:top w:val="none" w:sz="0" w:space="0" w:color="auto"/>
        <w:left w:val="none" w:sz="0" w:space="0" w:color="auto"/>
        <w:bottom w:val="none" w:sz="0" w:space="0" w:color="auto"/>
        <w:right w:val="none" w:sz="0" w:space="0" w:color="auto"/>
      </w:divBdr>
    </w:div>
    <w:div w:id="1066612795">
      <w:bodyDiv w:val="1"/>
      <w:marLeft w:val="0"/>
      <w:marRight w:val="0"/>
      <w:marTop w:val="0"/>
      <w:marBottom w:val="0"/>
      <w:divBdr>
        <w:top w:val="none" w:sz="0" w:space="0" w:color="auto"/>
        <w:left w:val="none" w:sz="0" w:space="0" w:color="auto"/>
        <w:bottom w:val="none" w:sz="0" w:space="0" w:color="auto"/>
        <w:right w:val="none" w:sz="0" w:space="0" w:color="auto"/>
      </w:divBdr>
    </w:div>
    <w:div w:id="1123573041">
      <w:bodyDiv w:val="1"/>
      <w:marLeft w:val="0"/>
      <w:marRight w:val="0"/>
      <w:marTop w:val="0"/>
      <w:marBottom w:val="0"/>
      <w:divBdr>
        <w:top w:val="none" w:sz="0" w:space="0" w:color="auto"/>
        <w:left w:val="none" w:sz="0" w:space="0" w:color="auto"/>
        <w:bottom w:val="none" w:sz="0" w:space="0" w:color="auto"/>
        <w:right w:val="none" w:sz="0" w:space="0" w:color="auto"/>
      </w:divBdr>
    </w:div>
    <w:div w:id="1126661861">
      <w:bodyDiv w:val="1"/>
      <w:marLeft w:val="0"/>
      <w:marRight w:val="0"/>
      <w:marTop w:val="0"/>
      <w:marBottom w:val="0"/>
      <w:divBdr>
        <w:top w:val="none" w:sz="0" w:space="0" w:color="auto"/>
        <w:left w:val="none" w:sz="0" w:space="0" w:color="auto"/>
        <w:bottom w:val="none" w:sz="0" w:space="0" w:color="auto"/>
        <w:right w:val="none" w:sz="0" w:space="0" w:color="auto"/>
      </w:divBdr>
    </w:div>
    <w:div w:id="1131170118">
      <w:bodyDiv w:val="1"/>
      <w:marLeft w:val="0"/>
      <w:marRight w:val="0"/>
      <w:marTop w:val="0"/>
      <w:marBottom w:val="0"/>
      <w:divBdr>
        <w:top w:val="none" w:sz="0" w:space="0" w:color="auto"/>
        <w:left w:val="none" w:sz="0" w:space="0" w:color="auto"/>
        <w:bottom w:val="none" w:sz="0" w:space="0" w:color="auto"/>
        <w:right w:val="none" w:sz="0" w:space="0" w:color="auto"/>
      </w:divBdr>
    </w:div>
    <w:div w:id="1178302966">
      <w:bodyDiv w:val="1"/>
      <w:marLeft w:val="0"/>
      <w:marRight w:val="0"/>
      <w:marTop w:val="0"/>
      <w:marBottom w:val="0"/>
      <w:divBdr>
        <w:top w:val="none" w:sz="0" w:space="0" w:color="auto"/>
        <w:left w:val="none" w:sz="0" w:space="0" w:color="auto"/>
        <w:bottom w:val="none" w:sz="0" w:space="0" w:color="auto"/>
        <w:right w:val="none" w:sz="0" w:space="0" w:color="auto"/>
      </w:divBdr>
    </w:div>
    <w:div w:id="1206335514">
      <w:bodyDiv w:val="1"/>
      <w:marLeft w:val="0"/>
      <w:marRight w:val="0"/>
      <w:marTop w:val="0"/>
      <w:marBottom w:val="0"/>
      <w:divBdr>
        <w:top w:val="none" w:sz="0" w:space="0" w:color="auto"/>
        <w:left w:val="none" w:sz="0" w:space="0" w:color="auto"/>
        <w:bottom w:val="none" w:sz="0" w:space="0" w:color="auto"/>
        <w:right w:val="none" w:sz="0" w:space="0" w:color="auto"/>
      </w:divBdr>
    </w:div>
    <w:div w:id="1223253113">
      <w:bodyDiv w:val="1"/>
      <w:marLeft w:val="0"/>
      <w:marRight w:val="0"/>
      <w:marTop w:val="0"/>
      <w:marBottom w:val="0"/>
      <w:divBdr>
        <w:top w:val="none" w:sz="0" w:space="0" w:color="auto"/>
        <w:left w:val="none" w:sz="0" w:space="0" w:color="auto"/>
        <w:bottom w:val="none" w:sz="0" w:space="0" w:color="auto"/>
        <w:right w:val="none" w:sz="0" w:space="0" w:color="auto"/>
      </w:divBdr>
    </w:div>
    <w:div w:id="1276525336">
      <w:bodyDiv w:val="1"/>
      <w:marLeft w:val="0"/>
      <w:marRight w:val="0"/>
      <w:marTop w:val="0"/>
      <w:marBottom w:val="0"/>
      <w:divBdr>
        <w:top w:val="none" w:sz="0" w:space="0" w:color="auto"/>
        <w:left w:val="none" w:sz="0" w:space="0" w:color="auto"/>
        <w:bottom w:val="none" w:sz="0" w:space="0" w:color="auto"/>
        <w:right w:val="none" w:sz="0" w:space="0" w:color="auto"/>
      </w:divBdr>
    </w:div>
    <w:div w:id="1296374639">
      <w:bodyDiv w:val="1"/>
      <w:marLeft w:val="0"/>
      <w:marRight w:val="0"/>
      <w:marTop w:val="0"/>
      <w:marBottom w:val="0"/>
      <w:divBdr>
        <w:top w:val="none" w:sz="0" w:space="0" w:color="auto"/>
        <w:left w:val="none" w:sz="0" w:space="0" w:color="auto"/>
        <w:bottom w:val="none" w:sz="0" w:space="0" w:color="auto"/>
        <w:right w:val="none" w:sz="0" w:space="0" w:color="auto"/>
      </w:divBdr>
    </w:div>
    <w:div w:id="1298297302">
      <w:bodyDiv w:val="1"/>
      <w:marLeft w:val="0"/>
      <w:marRight w:val="0"/>
      <w:marTop w:val="0"/>
      <w:marBottom w:val="0"/>
      <w:divBdr>
        <w:top w:val="none" w:sz="0" w:space="0" w:color="auto"/>
        <w:left w:val="none" w:sz="0" w:space="0" w:color="auto"/>
        <w:bottom w:val="none" w:sz="0" w:space="0" w:color="auto"/>
        <w:right w:val="none" w:sz="0" w:space="0" w:color="auto"/>
      </w:divBdr>
    </w:div>
    <w:div w:id="1311445825">
      <w:bodyDiv w:val="1"/>
      <w:marLeft w:val="0"/>
      <w:marRight w:val="0"/>
      <w:marTop w:val="0"/>
      <w:marBottom w:val="0"/>
      <w:divBdr>
        <w:top w:val="none" w:sz="0" w:space="0" w:color="auto"/>
        <w:left w:val="none" w:sz="0" w:space="0" w:color="auto"/>
        <w:bottom w:val="none" w:sz="0" w:space="0" w:color="auto"/>
        <w:right w:val="none" w:sz="0" w:space="0" w:color="auto"/>
      </w:divBdr>
    </w:div>
    <w:div w:id="1336566622">
      <w:bodyDiv w:val="1"/>
      <w:marLeft w:val="0"/>
      <w:marRight w:val="0"/>
      <w:marTop w:val="0"/>
      <w:marBottom w:val="0"/>
      <w:divBdr>
        <w:top w:val="none" w:sz="0" w:space="0" w:color="auto"/>
        <w:left w:val="none" w:sz="0" w:space="0" w:color="auto"/>
        <w:bottom w:val="none" w:sz="0" w:space="0" w:color="auto"/>
        <w:right w:val="none" w:sz="0" w:space="0" w:color="auto"/>
      </w:divBdr>
    </w:div>
    <w:div w:id="1341926480">
      <w:bodyDiv w:val="1"/>
      <w:marLeft w:val="0"/>
      <w:marRight w:val="0"/>
      <w:marTop w:val="0"/>
      <w:marBottom w:val="0"/>
      <w:divBdr>
        <w:top w:val="none" w:sz="0" w:space="0" w:color="auto"/>
        <w:left w:val="none" w:sz="0" w:space="0" w:color="auto"/>
        <w:bottom w:val="none" w:sz="0" w:space="0" w:color="auto"/>
        <w:right w:val="none" w:sz="0" w:space="0" w:color="auto"/>
      </w:divBdr>
    </w:div>
    <w:div w:id="1356077315">
      <w:bodyDiv w:val="1"/>
      <w:marLeft w:val="0"/>
      <w:marRight w:val="0"/>
      <w:marTop w:val="0"/>
      <w:marBottom w:val="0"/>
      <w:divBdr>
        <w:top w:val="none" w:sz="0" w:space="0" w:color="auto"/>
        <w:left w:val="none" w:sz="0" w:space="0" w:color="auto"/>
        <w:bottom w:val="none" w:sz="0" w:space="0" w:color="auto"/>
        <w:right w:val="none" w:sz="0" w:space="0" w:color="auto"/>
      </w:divBdr>
    </w:div>
    <w:div w:id="1364134585">
      <w:bodyDiv w:val="1"/>
      <w:marLeft w:val="0"/>
      <w:marRight w:val="0"/>
      <w:marTop w:val="0"/>
      <w:marBottom w:val="0"/>
      <w:divBdr>
        <w:top w:val="none" w:sz="0" w:space="0" w:color="auto"/>
        <w:left w:val="none" w:sz="0" w:space="0" w:color="auto"/>
        <w:bottom w:val="none" w:sz="0" w:space="0" w:color="auto"/>
        <w:right w:val="none" w:sz="0" w:space="0" w:color="auto"/>
      </w:divBdr>
    </w:div>
    <w:div w:id="1367363451">
      <w:bodyDiv w:val="1"/>
      <w:marLeft w:val="0"/>
      <w:marRight w:val="0"/>
      <w:marTop w:val="0"/>
      <w:marBottom w:val="0"/>
      <w:divBdr>
        <w:top w:val="none" w:sz="0" w:space="0" w:color="auto"/>
        <w:left w:val="none" w:sz="0" w:space="0" w:color="auto"/>
        <w:bottom w:val="none" w:sz="0" w:space="0" w:color="auto"/>
        <w:right w:val="none" w:sz="0" w:space="0" w:color="auto"/>
      </w:divBdr>
    </w:div>
    <w:div w:id="1380473891">
      <w:bodyDiv w:val="1"/>
      <w:marLeft w:val="0"/>
      <w:marRight w:val="0"/>
      <w:marTop w:val="0"/>
      <w:marBottom w:val="0"/>
      <w:divBdr>
        <w:top w:val="none" w:sz="0" w:space="0" w:color="auto"/>
        <w:left w:val="none" w:sz="0" w:space="0" w:color="auto"/>
        <w:bottom w:val="none" w:sz="0" w:space="0" w:color="auto"/>
        <w:right w:val="none" w:sz="0" w:space="0" w:color="auto"/>
      </w:divBdr>
    </w:div>
    <w:div w:id="1442917519">
      <w:bodyDiv w:val="1"/>
      <w:marLeft w:val="0"/>
      <w:marRight w:val="0"/>
      <w:marTop w:val="0"/>
      <w:marBottom w:val="0"/>
      <w:divBdr>
        <w:top w:val="none" w:sz="0" w:space="0" w:color="auto"/>
        <w:left w:val="none" w:sz="0" w:space="0" w:color="auto"/>
        <w:bottom w:val="none" w:sz="0" w:space="0" w:color="auto"/>
        <w:right w:val="none" w:sz="0" w:space="0" w:color="auto"/>
      </w:divBdr>
    </w:div>
    <w:div w:id="1450007423">
      <w:bodyDiv w:val="1"/>
      <w:marLeft w:val="0"/>
      <w:marRight w:val="0"/>
      <w:marTop w:val="0"/>
      <w:marBottom w:val="0"/>
      <w:divBdr>
        <w:top w:val="none" w:sz="0" w:space="0" w:color="auto"/>
        <w:left w:val="none" w:sz="0" w:space="0" w:color="auto"/>
        <w:bottom w:val="none" w:sz="0" w:space="0" w:color="auto"/>
        <w:right w:val="none" w:sz="0" w:space="0" w:color="auto"/>
      </w:divBdr>
    </w:div>
    <w:div w:id="1525636772">
      <w:bodyDiv w:val="1"/>
      <w:marLeft w:val="0"/>
      <w:marRight w:val="0"/>
      <w:marTop w:val="0"/>
      <w:marBottom w:val="0"/>
      <w:divBdr>
        <w:top w:val="none" w:sz="0" w:space="0" w:color="auto"/>
        <w:left w:val="none" w:sz="0" w:space="0" w:color="auto"/>
        <w:bottom w:val="none" w:sz="0" w:space="0" w:color="auto"/>
        <w:right w:val="none" w:sz="0" w:space="0" w:color="auto"/>
      </w:divBdr>
    </w:div>
    <w:div w:id="1579560668">
      <w:bodyDiv w:val="1"/>
      <w:marLeft w:val="0"/>
      <w:marRight w:val="0"/>
      <w:marTop w:val="0"/>
      <w:marBottom w:val="0"/>
      <w:divBdr>
        <w:top w:val="none" w:sz="0" w:space="0" w:color="auto"/>
        <w:left w:val="none" w:sz="0" w:space="0" w:color="auto"/>
        <w:bottom w:val="none" w:sz="0" w:space="0" w:color="auto"/>
        <w:right w:val="none" w:sz="0" w:space="0" w:color="auto"/>
      </w:divBdr>
    </w:div>
    <w:div w:id="1581938634">
      <w:bodyDiv w:val="1"/>
      <w:marLeft w:val="0"/>
      <w:marRight w:val="0"/>
      <w:marTop w:val="0"/>
      <w:marBottom w:val="0"/>
      <w:divBdr>
        <w:top w:val="none" w:sz="0" w:space="0" w:color="auto"/>
        <w:left w:val="none" w:sz="0" w:space="0" w:color="auto"/>
        <w:bottom w:val="none" w:sz="0" w:space="0" w:color="auto"/>
        <w:right w:val="none" w:sz="0" w:space="0" w:color="auto"/>
      </w:divBdr>
    </w:div>
    <w:div w:id="1582250426">
      <w:bodyDiv w:val="1"/>
      <w:marLeft w:val="0"/>
      <w:marRight w:val="0"/>
      <w:marTop w:val="0"/>
      <w:marBottom w:val="0"/>
      <w:divBdr>
        <w:top w:val="none" w:sz="0" w:space="0" w:color="auto"/>
        <w:left w:val="none" w:sz="0" w:space="0" w:color="auto"/>
        <w:bottom w:val="none" w:sz="0" w:space="0" w:color="auto"/>
        <w:right w:val="none" w:sz="0" w:space="0" w:color="auto"/>
      </w:divBdr>
    </w:div>
    <w:div w:id="1614826169">
      <w:bodyDiv w:val="1"/>
      <w:marLeft w:val="0"/>
      <w:marRight w:val="0"/>
      <w:marTop w:val="0"/>
      <w:marBottom w:val="0"/>
      <w:divBdr>
        <w:top w:val="none" w:sz="0" w:space="0" w:color="auto"/>
        <w:left w:val="none" w:sz="0" w:space="0" w:color="auto"/>
        <w:bottom w:val="none" w:sz="0" w:space="0" w:color="auto"/>
        <w:right w:val="none" w:sz="0" w:space="0" w:color="auto"/>
      </w:divBdr>
    </w:div>
    <w:div w:id="1726493229">
      <w:bodyDiv w:val="1"/>
      <w:marLeft w:val="0"/>
      <w:marRight w:val="0"/>
      <w:marTop w:val="0"/>
      <w:marBottom w:val="0"/>
      <w:divBdr>
        <w:top w:val="none" w:sz="0" w:space="0" w:color="auto"/>
        <w:left w:val="none" w:sz="0" w:space="0" w:color="auto"/>
        <w:bottom w:val="none" w:sz="0" w:space="0" w:color="auto"/>
        <w:right w:val="none" w:sz="0" w:space="0" w:color="auto"/>
      </w:divBdr>
    </w:div>
    <w:div w:id="1745567062">
      <w:bodyDiv w:val="1"/>
      <w:marLeft w:val="0"/>
      <w:marRight w:val="0"/>
      <w:marTop w:val="0"/>
      <w:marBottom w:val="0"/>
      <w:divBdr>
        <w:top w:val="none" w:sz="0" w:space="0" w:color="auto"/>
        <w:left w:val="none" w:sz="0" w:space="0" w:color="auto"/>
        <w:bottom w:val="none" w:sz="0" w:space="0" w:color="auto"/>
        <w:right w:val="none" w:sz="0" w:space="0" w:color="auto"/>
      </w:divBdr>
    </w:div>
    <w:div w:id="1759903962">
      <w:bodyDiv w:val="1"/>
      <w:marLeft w:val="0"/>
      <w:marRight w:val="0"/>
      <w:marTop w:val="0"/>
      <w:marBottom w:val="0"/>
      <w:divBdr>
        <w:top w:val="none" w:sz="0" w:space="0" w:color="auto"/>
        <w:left w:val="none" w:sz="0" w:space="0" w:color="auto"/>
        <w:bottom w:val="none" w:sz="0" w:space="0" w:color="auto"/>
        <w:right w:val="none" w:sz="0" w:space="0" w:color="auto"/>
      </w:divBdr>
    </w:div>
    <w:div w:id="1781606932">
      <w:bodyDiv w:val="1"/>
      <w:marLeft w:val="0"/>
      <w:marRight w:val="0"/>
      <w:marTop w:val="0"/>
      <w:marBottom w:val="0"/>
      <w:divBdr>
        <w:top w:val="none" w:sz="0" w:space="0" w:color="auto"/>
        <w:left w:val="none" w:sz="0" w:space="0" w:color="auto"/>
        <w:bottom w:val="none" w:sz="0" w:space="0" w:color="auto"/>
        <w:right w:val="none" w:sz="0" w:space="0" w:color="auto"/>
      </w:divBdr>
    </w:div>
    <w:div w:id="1799032269">
      <w:bodyDiv w:val="1"/>
      <w:marLeft w:val="0"/>
      <w:marRight w:val="0"/>
      <w:marTop w:val="0"/>
      <w:marBottom w:val="0"/>
      <w:divBdr>
        <w:top w:val="none" w:sz="0" w:space="0" w:color="auto"/>
        <w:left w:val="none" w:sz="0" w:space="0" w:color="auto"/>
        <w:bottom w:val="none" w:sz="0" w:space="0" w:color="auto"/>
        <w:right w:val="none" w:sz="0" w:space="0" w:color="auto"/>
      </w:divBdr>
    </w:div>
    <w:div w:id="1802384958">
      <w:bodyDiv w:val="1"/>
      <w:marLeft w:val="0"/>
      <w:marRight w:val="0"/>
      <w:marTop w:val="0"/>
      <w:marBottom w:val="0"/>
      <w:divBdr>
        <w:top w:val="none" w:sz="0" w:space="0" w:color="auto"/>
        <w:left w:val="none" w:sz="0" w:space="0" w:color="auto"/>
        <w:bottom w:val="none" w:sz="0" w:space="0" w:color="auto"/>
        <w:right w:val="none" w:sz="0" w:space="0" w:color="auto"/>
      </w:divBdr>
    </w:div>
    <w:div w:id="1844127227">
      <w:bodyDiv w:val="1"/>
      <w:marLeft w:val="0"/>
      <w:marRight w:val="0"/>
      <w:marTop w:val="0"/>
      <w:marBottom w:val="0"/>
      <w:divBdr>
        <w:top w:val="none" w:sz="0" w:space="0" w:color="auto"/>
        <w:left w:val="none" w:sz="0" w:space="0" w:color="auto"/>
        <w:bottom w:val="none" w:sz="0" w:space="0" w:color="auto"/>
        <w:right w:val="none" w:sz="0" w:space="0" w:color="auto"/>
      </w:divBdr>
    </w:div>
    <w:div w:id="1844511531">
      <w:bodyDiv w:val="1"/>
      <w:marLeft w:val="0"/>
      <w:marRight w:val="0"/>
      <w:marTop w:val="0"/>
      <w:marBottom w:val="0"/>
      <w:divBdr>
        <w:top w:val="none" w:sz="0" w:space="0" w:color="auto"/>
        <w:left w:val="none" w:sz="0" w:space="0" w:color="auto"/>
        <w:bottom w:val="none" w:sz="0" w:space="0" w:color="auto"/>
        <w:right w:val="none" w:sz="0" w:space="0" w:color="auto"/>
      </w:divBdr>
    </w:div>
    <w:div w:id="1886062514">
      <w:bodyDiv w:val="1"/>
      <w:marLeft w:val="0"/>
      <w:marRight w:val="0"/>
      <w:marTop w:val="0"/>
      <w:marBottom w:val="0"/>
      <w:divBdr>
        <w:top w:val="none" w:sz="0" w:space="0" w:color="auto"/>
        <w:left w:val="none" w:sz="0" w:space="0" w:color="auto"/>
        <w:bottom w:val="none" w:sz="0" w:space="0" w:color="auto"/>
        <w:right w:val="none" w:sz="0" w:space="0" w:color="auto"/>
      </w:divBdr>
      <w:divsChild>
        <w:div w:id="47539403">
          <w:marLeft w:val="0"/>
          <w:marRight w:val="0"/>
          <w:marTop w:val="0"/>
          <w:marBottom w:val="0"/>
          <w:divBdr>
            <w:top w:val="none" w:sz="0" w:space="0" w:color="auto"/>
            <w:left w:val="none" w:sz="0" w:space="0" w:color="auto"/>
            <w:bottom w:val="none" w:sz="0" w:space="0" w:color="auto"/>
            <w:right w:val="none" w:sz="0" w:space="0" w:color="auto"/>
          </w:divBdr>
          <w:divsChild>
            <w:div w:id="1570457104">
              <w:marLeft w:val="0"/>
              <w:marRight w:val="0"/>
              <w:marTop w:val="0"/>
              <w:marBottom w:val="0"/>
              <w:divBdr>
                <w:top w:val="none" w:sz="0" w:space="0" w:color="auto"/>
                <w:left w:val="none" w:sz="0" w:space="0" w:color="auto"/>
                <w:bottom w:val="none" w:sz="0" w:space="0" w:color="auto"/>
                <w:right w:val="none" w:sz="0" w:space="0" w:color="auto"/>
              </w:divBdr>
              <w:divsChild>
                <w:div w:id="3630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16921">
          <w:marLeft w:val="0"/>
          <w:marRight w:val="0"/>
          <w:marTop w:val="0"/>
          <w:marBottom w:val="0"/>
          <w:divBdr>
            <w:top w:val="none" w:sz="0" w:space="0" w:color="auto"/>
            <w:left w:val="none" w:sz="0" w:space="0" w:color="auto"/>
            <w:bottom w:val="none" w:sz="0" w:space="0" w:color="auto"/>
            <w:right w:val="none" w:sz="0" w:space="0" w:color="auto"/>
          </w:divBdr>
          <w:divsChild>
            <w:div w:id="1368674354">
              <w:marLeft w:val="0"/>
              <w:marRight w:val="0"/>
              <w:marTop w:val="0"/>
              <w:marBottom w:val="0"/>
              <w:divBdr>
                <w:top w:val="none" w:sz="0" w:space="0" w:color="auto"/>
                <w:left w:val="none" w:sz="0" w:space="0" w:color="auto"/>
                <w:bottom w:val="none" w:sz="0" w:space="0" w:color="auto"/>
                <w:right w:val="none" w:sz="0" w:space="0" w:color="auto"/>
              </w:divBdr>
              <w:divsChild>
                <w:div w:id="14560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530811">
      <w:bodyDiv w:val="1"/>
      <w:marLeft w:val="0"/>
      <w:marRight w:val="0"/>
      <w:marTop w:val="0"/>
      <w:marBottom w:val="0"/>
      <w:divBdr>
        <w:top w:val="none" w:sz="0" w:space="0" w:color="auto"/>
        <w:left w:val="none" w:sz="0" w:space="0" w:color="auto"/>
        <w:bottom w:val="none" w:sz="0" w:space="0" w:color="auto"/>
        <w:right w:val="none" w:sz="0" w:space="0" w:color="auto"/>
      </w:divBdr>
    </w:div>
    <w:div w:id="1902979304">
      <w:bodyDiv w:val="1"/>
      <w:marLeft w:val="0"/>
      <w:marRight w:val="0"/>
      <w:marTop w:val="0"/>
      <w:marBottom w:val="0"/>
      <w:divBdr>
        <w:top w:val="none" w:sz="0" w:space="0" w:color="auto"/>
        <w:left w:val="none" w:sz="0" w:space="0" w:color="auto"/>
        <w:bottom w:val="none" w:sz="0" w:space="0" w:color="auto"/>
        <w:right w:val="none" w:sz="0" w:space="0" w:color="auto"/>
      </w:divBdr>
    </w:div>
    <w:div w:id="1909414758">
      <w:bodyDiv w:val="1"/>
      <w:marLeft w:val="0"/>
      <w:marRight w:val="0"/>
      <w:marTop w:val="0"/>
      <w:marBottom w:val="0"/>
      <w:divBdr>
        <w:top w:val="none" w:sz="0" w:space="0" w:color="auto"/>
        <w:left w:val="none" w:sz="0" w:space="0" w:color="auto"/>
        <w:bottom w:val="none" w:sz="0" w:space="0" w:color="auto"/>
        <w:right w:val="none" w:sz="0" w:space="0" w:color="auto"/>
      </w:divBdr>
    </w:div>
    <w:div w:id="1925920693">
      <w:bodyDiv w:val="1"/>
      <w:marLeft w:val="0"/>
      <w:marRight w:val="0"/>
      <w:marTop w:val="0"/>
      <w:marBottom w:val="0"/>
      <w:divBdr>
        <w:top w:val="none" w:sz="0" w:space="0" w:color="auto"/>
        <w:left w:val="none" w:sz="0" w:space="0" w:color="auto"/>
        <w:bottom w:val="none" w:sz="0" w:space="0" w:color="auto"/>
        <w:right w:val="none" w:sz="0" w:space="0" w:color="auto"/>
      </w:divBdr>
    </w:div>
    <w:div w:id="1950552334">
      <w:bodyDiv w:val="1"/>
      <w:marLeft w:val="0"/>
      <w:marRight w:val="0"/>
      <w:marTop w:val="0"/>
      <w:marBottom w:val="0"/>
      <w:divBdr>
        <w:top w:val="none" w:sz="0" w:space="0" w:color="auto"/>
        <w:left w:val="none" w:sz="0" w:space="0" w:color="auto"/>
        <w:bottom w:val="none" w:sz="0" w:space="0" w:color="auto"/>
        <w:right w:val="none" w:sz="0" w:space="0" w:color="auto"/>
      </w:divBdr>
    </w:div>
    <w:div w:id="2030524728">
      <w:bodyDiv w:val="1"/>
      <w:marLeft w:val="0"/>
      <w:marRight w:val="0"/>
      <w:marTop w:val="0"/>
      <w:marBottom w:val="0"/>
      <w:divBdr>
        <w:top w:val="none" w:sz="0" w:space="0" w:color="auto"/>
        <w:left w:val="none" w:sz="0" w:space="0" w:color="auto"/>
        <w:bottom w:val="none" w:sz="0" w:space="0" w:color="auto"/>
        <w:right w:val="none" w:sz="0" w:space="0" w:color="auto"/>
      </w:divBdr>
    </w:div>
    <w:div w:id="2035498333">
      <w:bodyDiv w:val="1"/>
      <w:marLeft w:val="0"/>
      <w:marRight w:val="0"/>
      <w:marTop w:val="0"/>
      <w:marBottom w:val="0"/>
      <w:divBdr>
        <w:top w:val="none" w:sz="0" w:space="0" w:color="auto"/>
        <w:left w:val="none" w:sz="0" w:space="0" w:color="auto"/>
        <w:bottom w:val="none" w:sz="0" w:space="0" w:color="auto"/>
        <w:right w:val="none" w:sz="0" w:space="0" w:color="auto"/>
      </w:divBdr>
    </w:div>
    <w:div w:id="2048752261">
      <w:bodyDiv w:val="1"/>
      <w:marLeft w:val="0"/>
      <w:marRight w:val="0"/>
      <w:marTop w:val="0"/>
      <w:marBottom w:val="0"/>
      <w:divBdr>
        <w:top w:val="none" w:sz="0" w:space="0" w:color="auto"/>
        <w:left w:val="none" w:sz="0" w:space="0" w:color="auto"/>
        <w:bottom w:val="none" w:sz="0" w:space="0" w:color="auto"/>
        <w:right w:val="none" w:sz="0" w:space="0" w:color="auto"/>
      </w:divBdr>
    </w:div>
    <w:div w:id="2084183680">
      <w:bodyDiv w:val="1"/>
      <w:marLeft w:val="0"/>
      <w:marRight w:val="0"/>
      <w:marTop w:val="0"/>
      <w:marBottom w:val="0"/>
      <w:divBdr>
        <w:top w:val="none" w:sz="0" w:space="0" w:color="auto"/>
        <w:left w:val="none" w:sz="0" w:space="0" w:color="auto"/>
        <w:bottom w:val="none" w:sz="0" w:space="0" w:color="auto"/>
        <w:right w:val="none" w:sz="0" w:space="0" w:color="auto"/>
      </w:divBdr>
    </w:div>
    <w:div w:id="2092115323">
      <w:bodyDiv w:val="1"/>
      <w:marLeft w:val="0"/>
      <w:marRight w:val="0"/>
      <w:marTop w:val="0"/>
      <w:marBottom w:val="0"/>
      <w:divBdr>
        <w:top w:val="none" w:sz="0" w:space="0" w:color="auto"/>
        <w:left w:val="none" w:sz="0" w:space="0" w:color="auto"/>
        <w:bottom w:val="none" w:sz="0" w:space="0" w:color="auto"/>
        <w:right w:val="none" w:sz="0" w:space="0" w:color="auto"/>
      </w:divBdr>
    </w:div>
    <w:div w:id="2145998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univcan.ca/priorities/indigenous-education/" TargetMode="External"/><Relationship Id="rId117" Type="http://schemas.openxmlformats.org/officeDocument/2006/relationships/hyperlink" Target="https://www.worksafebc.com/en/law-policy/occupational-health-safety/searchable-ohs-regulation/ohs-regulation/part-03-rights-and-responsibilities" TargetMode="External"/><Relationship Id="rId21" Type="http://schemas.openxmlformats.org/officeDocument/2006/relationships/footer" Target="footer1.xml"/><Relationship Id="rId42" Type="http://schemas.openxmlformats.org/officeDocument/2006/relationships/hyperlink" Target="https://www.youtube.com/watch?v=beX4qF3ocSo" TargetMode="External"/><Relationship Id="rId47" Type="http://schemas.openxmlformats.org/officeDocument/2006/relationships/hyperlink" Target="http://www.energybc.ca/cache/oil/www.centreforenergy.com/shopping/uploads/122.pdf" TargetMode="External"/><Relationship Id="rId63" Type="http://schemas.openxmlformats.org/officeDocument/2006/relationships/hyperlink" Target="https://www.glossary.oilfield.slb.com/Terms/m/master_valve.aspx" TargetMode="External"/><Relationship Id="rId68" Type="http://schemas.openxmlformats.org/officeDocument/2006/relationships/hyperlink" Target="https://www.glossary.oilfield.slb.com/Terms/f/fracturing_fluid.aspx" TargetMode="External"/><Relationship Id="rId84" Type="http://schemas.openxmlformats.org/officeDocument/2006/relationships/hyperlink" Target="https://www.youtube.com/watch?v=s9oMknya7Rg" TargetMode="External"/><Relationship Id="rId89" Type="http://schemas.openxmlformats.org/officeDocument/2006/relationships/hyperlink" Target="https://www.lngcanada.ca/opportunities/workforce-development/" TargetMode="External"/><Relationship Id="rId112" Type="http://schemas.openxmlformats.org/officeDocument/2006/relationships/hyperlink" Target="https://www.workplacestrategiesformentalhealth.com/self-assessment-tools" TargetMode="External"/><Relationship Id="rId133" Type="http://schemas.openxmlformats.org/officeDocument/2006/relationships/hyperlink" Target="https://energyiq.canadiangeographic.ca/main/glossary" TargetMode="External"/><Relationship Id="rId138" Type="http://schemas.openxmlformats.org/officeDocument/2006/relationships/hyperlink" Target="https://public.tableau.com/profile/bc.labour.market.information.office" TargetMode="External"/><Relationship Id="rId154" Type="http://schemas.openxmlformats.org/officeDocument/2006/relationships/hyperlink" Target="https://www.apeg.bc.ca/Careers/Compensation-Survey" TargetMode="External"/><Relationship Id="rId159" Type="http://schemas.openxmlformats.org/officeDocument/2006/relationships/hyperlink" Target="https://careersinoilandgas.com/career-explorer/industry-transferability/" TargetMode="External"/><Relationship Id="rId175" Type="http://schemas.openxmlformats.org/officeDocument/2006/relationships/hyperlink" Target="https://alis.alberta.ca/look-for-work/resumes-and-references/" TargetMode="External"/><Relationship Id="rId170" Type="http://schemas.openxmlformats.org/officeDocument/2006/relationships/hyperlink" Target="http://www.utsc.utoronto.ca/webapps/aacc-tools/SelfAssessment/online_inventory/" TargetMode="External"/><Relationship Id="rId191"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hyperlink" Target="https://www.glossary.oilfield.slb.com/Terms/h/hydrogen_sulfide.aspx" TargetMode="External"/><Relationship Id="rId11" Type="http://schemas.openxmlformats.org/officeDocument/2006/relationships/image" Target="media/image3.jpeg"/><Relationship Id="rId32" Type="http://schemas.openxmlformats.org/officeDocument/2006/relationships/image" Target="media/image10.png"/><Relationship Id="rId37" Type="http://schemas.openxmlformats.org/officeDocument/2006/relationships/hyperlink" Target="https://www.youtube.com/watch?v=Xne3jbYSvs8&amp;t=14s&amp;app=desktop" TargetMode="External"/><Relationship Id="rId53" Type="http://schemas.openxmlformats.org/officeDocument/2006/relationships/hyperlink" Target="https://vimeo.com/showcase/2869286/video/94997184" TargetMode="External"/><Relationship Id="rId58" Type="http://schemas.openxmlformats.org/officeDocument/2006/relationships/hyperlink" Target="https://www.youtube.com/watch?v=npPwVcdixRU&amp;feature=youtu.be" TargetMode="External"/><Relationship Id="rId74" Type="http://schemas.openxmlformats.org/officeDocument/2006/relationships/hyperlink" Target="https://www.glossary.oilfield.slb.com/Terms/p/production.aspx" TargetMode="External"/><Relationship Id="rId79" Type="http://schemas.openxmlformats.org/officeDocument/2006/relationships/hyperlink" Target="https://asttbc.org/" TargetMode="External"/><Relationship Id="rId102" Type="http://schemas.openxmlformats.org/officeDocument/2006/relationships/hyperlink" Target="https://www.glossary.oilfield.slb.com/Terms/c/condensate.aspx" TargetMode="External"/><Relationship Id="rId123" Type="http://schemas.openxmlformats.org/officeDocument/2006/relationships/hyperlink" Target="http://www.ohscanada.com/" TargetMode="External"/><Relationship Id="rId128" Type="http://schemas.openxmlformats.org/officeDocument/2006/relationships/hyperlink" Target="http://actionservices.ca/" TargetMode="External"/><Relationship Id="rId144" Type="http://schemas.openxmlformats.org/officeDocument/2006/relationships/hyperlink" Target="http://www.westport.com/" TargetMode="External"/><Relationship Id="rId149" Type="http://schemas.openxmlformats.org/officeDocument/2006/relationships/hyperlink" Target="https://www.coastalgaslink.com/employment/" TargetMode="External"/><Relationship Id="rId5" Type="http://schemas.openxmlformats.org/officeDocument/2006/relationships/settings" Target="settings.xml"/><Relationship Id="rId90" Type="http://schemas.openxmlformats.org/officeDocument/2006/relationships/hyperlink" Target="https://canadianlnga.ca/" TargetMode="External"/><Relationship Id="rId95" Type="http://schemas.openxmlformats.org/officeDocument/2006/relationships/header" Target="header7.xml"/><Relationship Id="rId160" Type="http://schemas.openxmlformats.org/officeDocument/2006/relationships/hyperlink" Target="https://www.stepbc.ca/job-seeker/" TargetMode="External"/><Relationship Id="rId165" Type="http://schemas.openxmlformats.org/officeDocument/2006/relationships/hyperlink" Target="https://www.indeed.com/career-advice/resumes-cover-letters/hard-skills-vs-soft-skills" TargetMode="External"/><Relationship Id="rId181" Type="http://schemas.openxmlformats.org/officeDocument/2006/relationships/hyperlink" Target="https://www.youtube.com/watch?v=KbcOWn6tuOU&amp;feature=youtu.be" TargetMode="External"/><Relationship Id="rId186" Type="http://schemas.openxmlformats.org/officeDocument/2006/relationships/image" Target="media/image19.png"/><Relationship Id="rId22" Type="http://schemas.openxmlformats.org/officeDocument/2006/relationships/header" Target="header4.xml"/><Relationship Id="rId27" Type="http://schemas.openxmlformats.org/officeDocument/2006/relationships/hyperlink" Target="mailto:rmcaleney@nlc.bc.ca" TargetMode="External"/><Relationship Id="rId43" Type="http://schemas.openxmlformats.org/officeDocument/2006/relationships/hyperlink" Target="https://together4lng.com/clifford-white-lng/" TargetMode="External"/><Relationship Id="rId48" Type="http://schemas.openxmlformats.org/officeDocument/2006/relationships/hyperlink" Target="https://www.youtube.com/watch?v=jbreKn4PoAc" TargetMode="External"/><Relationship Id="rId64" Type="http://schemas.openxmlformats.org/officeDocument/2006/relationships/hyperlink" Target="https://www.glossary.oilfield.slb.com/Terms/g/goat_head.aspx" TargetMode="External"/><Relationship Id="rId69" Type="http://schemas.openxmlformats.org/officeDocument/2006/relationships/hyperlink" Target="https://www.glossary.oilfield.slb.com/Terms/h/hydraulic_fracturing.aspx" TargetMode="External"/><Relationship Id="rId113" Type="http://schemas.openxmlformats.org/officeDocument/2006/relationships/hyperlink" Target="https://www.youtube.com/watch?time_continue=210&amp;v=u7e2c6v1oDs&amp;feature=emb_logo" TargetMode="External"/><Relationship Id="rId118" Type="http://schemas.openxmlformats.org/officeDocument/2006/relationships/hyperlink" Target="https://laws-lois.justice.gc.ca/eng/acts/h-3/" TargetMode="External"/><Relationship Id="rId134" Type="http://schemas.openxmlformats.org/officeDocument/2006/relationships/hyperlink" Target="https://www.glossary.oilfield.slb.com/Terms.aspx?filter=m&amp;LookIn=term%2520name&amp;searchtype=starts%2520with" TargetMode="External"/><Relationship Id="rId139" Type="http://schemas.openxmlformats.org/officeDocument/2006/relationships/hyperlink" Target="https://www.youtube.com/watch?v=-BbxPAsdi88" TargetMode="External"/><Relationship Id="rId80" Type="http://schemas.openxmlformats.org/officeDocument/2006/relationships/hyperlink" Target="http://bcfnlp.ca/" TargetMode="External"/><Relationship Id="rId85" Type="http://schemas.openxmlformats.org/officeDocument/2006/relationships/hyperlink" Target="http://www.youtube.com/watch?v=QgtSoEJD9HE" TargetMode="External"/><Relationship Id="rId150" Type="http://schemas.openxmlformats.org/officeDocument/2006/relationships/hyperlink" Target="https://www.lngcanada.ca/construction/jgc-fluor-joint-venture/" TargetMode="External"/><Relationship Id="rId155" Type="http://schemas.openxmlformats.org/officeDocument/2006/relationships/hyperlink" Target="https://www.cagc.ca/" TargetMode="External"/><Relationship Id="rId171" Type="http://schemas.openxmlformats.org/officeDocument/2006/relationships/hyperlink" Target="https://careersinoilandgas.com/career-explorer/assessment-tool/" TargetMode="External"/><Relationship Id="rId176" Type="http://schemas.openxmlformats.org/officeDocument/2006/relationships/image" Target="media/image13.emf"/><Relationship Id="rId12" Type="http://schemas.openxmlformats.org/officeDocument/2006/relationships/image" Target="media/image4.jpeg"/><Relationship Id="rId17" Type="http://schemas.openxmlformats.org/officeDocument/2006/relationships/header" Target="header1.xml"/><Relationship Id="rId33" Type="http://schemas.openxmlformats.org/officeDocument/2006/relationships/hyperlink" Target="https://blog.ted.com/10-examples-of-how-power-posing-can-work-to-boost-your-confidence/" TargetMode="External"/><Relationship Id="rId38" Type="http://schemas.openxmlformats.org/officeDocument/2006/relationships/hyperlink" Target="https://m.youtube.com/watch?v=-te2nOQZSQU&amp;t=26s" TargetMode="External"/><Relationship Id="rId59" Type="http://schemas.openxmlformats.org/officeDocument/2006/relationships/hyperlink" Target="https://www.glossary.oilfield.slb.com/Terms/r/rock.aspx" TargetMode="External"/><Relationship Id="rId103" Type="http://schemas.openxmlformats.org/officeDocument/2006/relationships/hyperlink" Target="https://www.glossary.oilfield.slb.com/Terms/r/reservoir.aspx" TargetMode="External"/><Relationship Id="rId108" Type="http://schemas.openxmlformats.org/officeDocument/2006/relationships/hyperlink" Target="https://www.glossary.oilfield.slb.com/Terms/c/carbon_dioxide.aspx" TargetMode="External"/><Relationship Id="rId124" Type="http://schemas.openxmlformats.org/officeDocument/2006/relationships/hyperlink" Target="http://www.ccohs.ca" TargetMode="External"/><Relationship Id="rId129" Type="http://schemas.openxmlformats.org/officeDocument/2006/relationships/hyperlink" Target="https://www.energysafetycanada.com/" TargetMode="External"/><Relationship Id="rId54" Type="http://schemas.openxmlformats.org/officeDocument/2006/relationships/hyperlink" Target="http://www.energybc.ca/index.html" TargetMode="External"/><Relationship Id="rId70" Type="http://schemas.openxmlformats.org/officeDocument/2006/relationships/hyperlink" Target="https://www.glossary.oilfield.slb.com/Terms/p/production.aspx" TargetMode="External"/><Relationship Id="rId75" Type="http://schemas.openxmlformats.org/officeDocument/2006/relationships/hyperlink" Target="https://www.glossary.oilfield.slb.com/Terms/c/completion.aspx" TargetMode="External"/><Relationship Id="rId91" Type="http://schemas.openxmlformats.org/officeDocument/2006/relationships/hyperlink" Target="https://www.bcogc.ca/files/publications/Factsheets/documentation-glossary-v111-feb-release-2019.pdf" TargetMode="External"/><Relationship Id="rId96" Type="http://schemas.openxmlformats.org/officeDocument/2006/relationships/hyperlink" Target="http://www.nasdaq.com/markets/natural-gas.aspx" TargetMode="External"/><Relationship Id="rId140" Type="http://schemas.openxmlformats.org/officeDocument/2006/relationships/hyperlink" Target="https://www.stepbc.ca/job-seeker/" TargetMode="External"/><Relationship Id="rId145" Type="http://schemas.openxmlformats.org/officeDocument/2006/relationships/hyperlink" Target="http://www.mottelectric.com/" TargetMode="External"/><Relationship Id="rId161" Type="http://schemas.openxmlformats.org/officeDocument/2006/relationships/hyperlink" Target="https://www2.gov.bc.ca/gov/content/employment-business/economic-development/funding-and-grants/bc-employer-training-grant" TargetMode="External"/><Relationship Id="rId166" Type="http://schemas.openxmlformats.org/officeDocument/2006/relationships/hyperlink" Target="https://www.youtube.com/watch?v=CJ4EosY1064" TargetMode="External"/><Relationship Id="rId182" Type="http://schemas.openxmlformats.org/officeDocument/2006/relationships/hyperlink" Target="https://www.youtube.com/watch?v=Wt3WPuDkIFI&amp;feature=youtu.be" TargetMode="External"/><Relationship Id="rId187"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2.xml"/><Relationship Id="rId28" Type="http://schemas.openxmlformats.org/officeDocument/2006/relationships/comments" Target="comments.xml"/><Relationship Id="rId49" Type="http://schemas.openxmlformats.org/officeDocument/2006/relationships/hyperlink" Target="https://www.youtube.com/watch?v=vO82b2auSdo" TargetMode="External"/><Relationship Id="rId114" Type="http://schemas.openxmlformats.org/officeDocument/2006/relationships/hyperlink" Target="https://www.youtube.com/watch?v=neWtt3sAqMM" TargetMode="External"/><Relationship Id="rId119" Type="http://schemas.openxmlformats.org/officeDocument/2006/relationships/hyperlink" Target="https://www.worksafebc.com/en/law-policy/occupational-health-safety/occupational-health-safety-regulation" TargetMode="External"/><Relationship Id="rId44" Type="http://schemas.openxmlformats.org/officeDocument/2006/relationships/hyperlink" Target="https://vimeo.com/282347465" TargetMode="External"/><Relationship Id="rId60" Type="http://schemas.openxmlformats.org/officeDocument/2006/relationships/hyperlink" Target="https://www.glossary.oilfield.slb.com/Terms/m/mud.aspx" TargetMode="External"/><Relationship Id="rId65" Type="http://schemas.openxmlformats.org/officeDocument/2006/relationships/hyperlink" Target="https://www.glossary.oilfield.slb.com/Terms/s/swab_valve.aspx" TargetMode="External"/><Relationship Id="rId81" Type="http://schemas.openxmlformats.org/officeDocument/2006/relationships/hyperlink" Target="https://www.fnlngalliance.com/projects/first-nations-limited-partnership/" TargetMode="External"/><Relationship Id="rId86" Type="http://schemas.openxmlformats.org/officeDocument/2006/relationships/hyperlink" Target="http://www.ihrdc.com/els/po-demo/module14/mod_014_01.htm" TargetMode="External"/><Relationship Id="rId130" Type="http://schemas.openxmlformats.org/officeDocument/2006/relationships/hyperlink" Target="http://mcrehabandwellness.com/" TargetMode="External"/><Relationship Id="rId135" Type="http://schemas.openxmlformats.org/officeDocument/2006/relationships/hyperlink" Target="https://www.capp.ca/resources/glossary/" TargetMode="External"/><Relationship Id="rId151" Type="http://schemas.openxmlformats.org/officeDocument/2006/relationships/hyperlink" Target="https://www.stepbc.ca/job-seeker/" TargetMode="External"/><Relationship Id="rId156" Type="http://schemas.openxmlformats.org/officeDocument/2006/relationships/hyperlink" Target="https://www.psac.ca/resources/total-compensation-survey/" TargetMode="External"/><Relationship Id="rId177" Type="http://schemas.openxmlformats.org/officeDocument/2006/relationships/oleObject" Target="embeddings/oleObject1.bin"/><Relationship Id="rId172" Type="http://schemas.openxmlformats.org/officeDocument/2006/relationships/hyperlink" Target="https://www.workbc.ca/Jobs-Careers/Find-Jobs.aspx" TargetMode="External"/><Relationship Id="rId13" Type="http://schemas.openxmlformats.org/officeDocument/2006/relationships/image" Target="media/image5.jpeg"/><Relationship Id="rId18" Type="http://schemas.openxmlformats.org/officeDocument/2006/relationships/header" Target="header2.xml"/><Relationship Id="rId39" Type="http://schemas.openxmlformats.org/officeDocument/2006/relationships/hyperlink" Target="https://en.wikipedia.org/wiki/Petroleum" TargetMode="External"/><Relationship Id="rId109" Type="http://schemas.openxmlformats.org/officeDocument/2006/relationships/hyperlink" Target="https://www.glossary.oilfield.slb.com/Terms/c/cracking.aspx" TargetMode="External"/><Relationship Id="rId34" Type="http://schemas.openxmlformats.org/officeDocument/2006/relationships/hyperlink" Target="https://m.youtube.com/watch?v=s_52IcYY8bQ" TargetMode="External"/><Relationship Id="rId50" Type="http://schemas.openxmlformats.org/officeDocument/2006/relationships/hyperlink" Target="https://www.youtube.com/watch?v=w9MMsEkadGw" TargetMode="External"/><Relationship Id="rId55" Type="http://schemas.openxmlformats.org/officeDocument/2006/relationships/hyperlink" Target="https://www.nrcan.gc.ca/sites/www.nrcan.gc.ca/files/energy/pdf/energy-factbook-oct2-2018%20(1).pdf" TargetMode="External"/><Relationship Id="rId76" Type="http://schemas.openxmlformats.org/officeDocument/2006/relationships/hyperlink" Target="https://www.glossary.oilfield.slb.com/Terms/d/dehydration.aspx" TargetMode="External"/><Relationship Id="rId97" Type="http://schemas.openxmlformats.org/officeDocument/2006/relationships/hyperlink" Target="http://www.gasalberta.com/pricing-market.htm" TargetMode="External"/><Relationship Id="rId104" Type="http://schemas.openxmlformats.org/officeDocument/2006/relationships/hyperlink" Target="https://www.glossary.oilfield.slb.com/Terms/p/production.aspx" TargetMode="External"/><Relationship Id="rId120" Type="http://schemas.openxmlformats.org/officeDocument/2006/relationships/hyperlink" Target="https://www.worksafebc.com/en/resources/law-policy/prevention-manual/prevention-manual?lang=en" TargetMode="External"/><Relationship Id="rId125" Type="http://schemas.openxmlformats.org/officeDocument/2006/relationships/hyperlink" Target="http://www.energysafetycanada.com/" TargetMode="External"/><Relationship Id="rId141" Type="http://schemas.openxmlformats.org/officeDocument/2006/relationships/hyperlink" Target="http://www.youtube.com/watch?v=tEOa04nbUp4" TargetMode="External"/><Relationship Id="rId146" Type="http://schemas.openxmlformats.org/officeDocument/2006/relationships/hyperlink" Target="https://www.youtube.com/watch?v=dXZJYdludps" TargetMode="External"/><Relationship Id="rId167" Type="http://schemas.openxmlformats.org/officeDocument/2006/relationships/hyperlink" Target="https://careersinoilandgas.com/career-explorer/" TargetMode="External"/><Relationship Id="rId18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yperlink" Target="https://www.glossary.oilfield.slb.com/Terms/r/reservoir.aspx" TargetMode="External"/><Relationship Id="rId92" Type="http://schemas.openxmlformats.org/officeDocument/2006/relationships/hyperlink" Target="http://naturalgas.org/naturalgas/processing-ng/" TargetMode="External"/><Relationship Id="rId162" Type="http://schemas.openxmlformats.org/officeDocument/2006/relationships/hyperlink" Target="https://www.itabc.ca/grants-tax-credits/grants" TargetMode="External"/><Relationship Id="rId183" Type="http://schemas.openxmlformats.org/officeDocument/2006/relationships/image" Target="media/image16.png"/><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hyperlink" Target="https://www.ictinc.ca/free-ebooks" TargetMode="External"/><Relationship Id="rId40" Type="http://schemas.openxmlformats.org/officeDocument/2006/relationships/image" Target="media/image11.wmf"/><Relationship Id="rId45" Type="http://schemas.openxmlformats.org/officeDocument/2006/relationships/hyperlink" Target="https://www.bcogc.ca/files/images/Partnerships-and-Opps-Infographic-FINAL_-Interactive-PDF_2020.pdf" TargetMode="External"/><Relationship Id="rId66" Type="http://schemas.openxmlformats.org/officeDocument/2006/relationships/hyperlink" Target="https://www.glossary.oilfield.slb.com/Terms/p/production_tree.aspx" TargetMode="External"/><Relationship Id="rId87" Type="http://schemas.openxmlformats.org/officeDocument/2006/relationships/hyperlink" Target="https://www.britishcolumbia.ca/invest/industry-sectors/natural-gas/" TargetMode="External"/><Relationship Id="rId110" Type="http://schemas.openxmlformats.org/officeDocument/2006/relationships/hyperlink" Target="https://www.glossary.oilfield.slb.com/Terms/p/petroleum.aspx" TargetMode="External"/><Relationship Id="rId115" Type="http://schemas.openxmlformats.org/officeDocument/2006/relationships/hyperlink" Target="https://www.worksafebc.com/en/resources/health-safety/videos/safety-is-personal" TargetMode="External"/><Relationship Id="rId131" Type="http://schemas.openxmlformats.org/officeDocument/2006/relationships/hyperlink" Target="http://www.sja.ca/English/Pages/default.aspx" TargetMode="External"/><Relationship Id="rId136" Type="http://schemas.openxmlformats.org/officeDocument/2006/relationships/hyperlink" Target="https://static.conocophillips.com/files/resources/conocophillips-glossary-of-terms-external-final-6-.pdf" TargetMode="External"/><Relationship Id="rId157" Type="http://schemas.openxmlformats.org/officeDocument/2006/relationships/hyperlink" Target="https://www.apega.ca/about-apega/publications/salary-survey/" TargetMode="External"/><Relationship Id="rId178" Type="http://schemas.openxmlformats.org/officeDocument/2006/relationships/image" Target="media/image14.png"/><Relationship Id="rId61" Type="http://schemas.openxmlformats.org/officeDocument/2006/relationships/hyperlink" Target="https://www.glossary.oilfield.slb.com/Terms/h/hydrocarbon.aspx" TargetMode="External"/><Relationship Id="rId82" Type="http://schemas.openxmlformats.org/officeDocument/2006/relationships/hyperlink" Target="https://careersinoilandgas.com/what-is-lmi/career-resources/" TargetMode="External"/><Relationship Id="rId152" Type="http://schemas.openxmlformats.org/officeDocument/2006/relationships/hyperlink" Target="https://aboriginaljobboard.ca/browse-jobs/?search_keywords=LNG&amp;search_location=" TargetMode="External"/><Relationship Id="rId173" Type="http://schemas.openxmlformats.org/officeDocument/2006/relationships/hyperlink" Target="https://www.parachutebook.com/" TargetMode="External"/><Relationship Id="rId19" Type="http://schemas.openxmlformats.org/officeDocument/2006/relationships/image" Target="media/image9.jpeg"/><Relationship Id="rId14" Type="http://schemas.openxmlformats.org/officeDocument/2006/relationships/image" Target="media/image6.jpeg"/><Relationship Id="rId30" Type="http://schemas.microsoft.com/office/2016/09/relationships/commentsIds" Target="commentsIds.xml"/><Relationship Id="rId35" Type="http://schemas.openxmlformats.org/officeDocument/2006/relationships/hyperlink" Target="https://m.youtube.com/watch?v=q9cd29Dxfzw" TargetMode="External"/><Relationship Id="rId56" Type="http://schemas.openxmlformats.org/officeDocument/2006/relationships/hyperlink" Target="https://www.capp.ca/wp-content/uploads/2019/11/Natural_Gas_Fact_Book-349656.pdf" TargetMode="External"/><Relationship Id="rId77" Type="http://schemas.openxmlformats.org/officeDocument/2006/relationships/hyperlink" Target="https://icba.ca/esbc/" TargetMode="External"/><Relationship Id="rId100" Type="http://schemas.openxmlformats.org/officeDocument/2006/relationships/hyperlink" Target="http://www.cga.ca/suppliers-manufacturers/" TargetMode="External"/><Relationship Id="rId105" Type="http://schemas.openxmlformats.org/officeDocument/2006/relationships/hyperlink" Target="https://www.glossary.oilfield.slb.com/Terms/n/natural_gas.aspx" TargetMode="External"/><Relationship Id="rId126" Type="http://schemas.openxmlformats.org/officeDocument/2006/relationships/hyperlink" Target="https://www.slideshare.net/EnformSafety/enform-oil-and-gas-safety-personal-safety-v" TargetMode="External"/><Relationship Id="rId147" Type="http://schemas.openxmlformats.org/officeDocument/2006/relationships/hyperlink" Target="http://www.youtube.com/watch?v=leyMqJEvYR4" TargetMode="External"/><Relationship Id="rId168" Type="http://schemas.openxmlformats.org/officeDocument/2006/relationships/hyperlink" Target="https://www.workbc.ca/Jobs-Careers/Career-Toolkit.aspx" TargetMode="External"/><Relationship Id="rId8" Type="http://schemas.openxmlformats.org/officeDocument/2006/relationships/endnotes" Target="endnotes.xml"/><Relationship Id="rId51" Type="http://schemas.openxmlformats.org/officeDocument/2006/relationships/hyperlink" Target="https://www.youtube.com/watch?v=-njmj0diWu8" TargetMode="External"/><Relationship Id="rId72" Type="http://schemas.openxmlformats.org/officeDocument/2006/relationships/hyperlink" Target="https://www.glossary.oilfield.slb.com/Terms/t/treatment_fluid.aspx" TargetMode="External"/><Relationship Id="rId93" Type="http://schemas.openxmlformats.org/officeDocument/2006/relationships/header" Target="header5.xml"/><Relationship Id="rId98" Type="http://schemas.openxmlformats.org/officeDocument/2006/relationships/hyperlink" Target="https://www.theice.com/ngx/overview" TargetMode="External"/><Relationship Id="rId121" Type="http://schemas.openxmlformats.org/officeDocument/2006/relationships/hyperlink" Target="https://www.worksafebc.com/en/law-policy/occupational-health-safety/ohs-guidelines" TargetMode="External"/><Relationship Id="rId142" Type="http://schemas.openxmlformats.org/officeDocument/2006/relationships/hyperlink" Target="https://www.youtube.com/watch?v=HcXZKJVz23o" TargetMode="External"/><Relationship Id="rId163" Type="http://schemas.openxmlformats.org/officeDocument/2006/relationships/hyperlink" Target="https://www.bcbudget.gov.bc.ca/2020/economy.htm" TargetMode="External"/><Relationship Id="rId184" Type="http://schemas.openxmlformats.org/officeDocument/2006/relationships/image" Target="media/image17.emf"/><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bccampus.ca/projects/indigenization/indigenization-guides/" TargetMode="External"/><Relationship Id="rId46" Type="http://schemas.openxmlformats.org/officeDocument/2006/relationships/hyperlink" Target="http://www.petroleumhistory.ca/history/cdnbeginnings.html" TargetMode="External"/><Relationship Id="rId67" Type="http://schemas.openxmlformats.org/officeDocument/2006/relationships/hyperlink" Target="https://www.glossary.oilfield.slb.com/Terms/h/hydraulic_fracturing.aspx" TargetMode="External"/><Relationship Id="rId116" Type="http://schemas.openxmlformats.org/officeDocument/2006/relationships/hyperlink" Target="https://www.worksafebc.com/en/law-policy/occupational-health-safety/searchable-ohs-regulation/workers-compensation-act/workers-compensation-act" TargetMode="External"/><Relationship Id="rId137" Type="http://schemas.openxmlformats.org/officeDocument/2006/relationships/image" Target="media/image12.png"/><Relationship Id="rId158" Type="http://schemas.openxmlformats.org/officeDocument/2006/relationships/hyperlink" Target="https://careersinoilandgas.com/career-explorer/assessment-tool/" TargetMode="External"/><Relationship Id="rId20" Type="http://schemas.openxmlformats.org/officeDocument/2006/relationships/header" Target="header3.xml"/><Relationship Id="rId41" Type="http://schemas.openxmlformats.org/officeDocument/2006/relationships/hyperlink" Target="https://www.shell.ca/en_ca/about-us/who-we-are/canadian-history-timeline.html" TargetMode="External"/><Relationship Id="rId62" Type="http://schemas.openxmlformats.org/officeDocument/2006/relationships/hyperlink" Target="https://www.glossary.oilfield.slb.com/Terms/c/christmas_tree.aspx" TargetMode="External"/><Relationship Id="rId83" Type="http://schemas.openxmlformats.org/officeDocument/2006/relationships/hyperlink" Target="https://www.glossary.oilfield.slb.com/en/Terms/d/drillstring.aspx" TargetMode="External"/><Relationship Id="rId88" Type="http://schemas.openxmlformats.org/officeDocument/2006/relationships/hyperlink" Target="https://engage.gov.bc.ca/govtogetherbc/?s=LNG" TargetMode="External"/><Relationship Id="rId111" Type="http://schemas.openxmlformats.org/officeDocument/2006/relationships/hyperlink" Target="https://www.glossary.oilfield.slb.com/Terms/p/pressure.aspx" TargetMode="External"/><Relationship Id="rId132" Type="http://schemas.openxmlformats.org/officeDocument/2006/relationships/hyperlink" Target="http://www.trojansafety.com/content/services" TargetMode="External"/><Relationship Id="rId153" Type="http://schemas.openxmlformats.org/officeDocument/2006/relationships/hyperlink" Target="https://aboriginaljobboard.ca/browse-jobs/?search_keywords=LNG&amp;search_location=" TargetMode="External"/><Relationship Id="rId174" Type="http://schemas.openxmlformats.org/officeDocument/2006/relationships/hyperlink" Target="https://www.16personalities.com/" TargetMode="External"/><Relationship Id="rId179" Type="http://schemas.openxmlformats.org/officeDocument/2006/relationships/image" Target="media/image15.jpg"/><Relationship Id="rId190" Type="http://schemas.microsoft.com/office/2011/relationships/people" Target="people.xml"/><Relationship Id="rId15" Type="http://schemas.openxmlformats.org/officeDocument/2006/relationships/image" Target="media/image7.jpeg"/><Relationship Id="rId36" Type="http://schemas.openxmlformats.org/officeDocument/2006/relationships/hyperlink" Target="https://m.youtube.com/watch?v=nil52OqvwQs&amp;t=30s" TargetMode="External"/><Relationship Id="rId57" Type="http://schemas.openxmlformats.org/officeDocument/2006/relationships/hyperlink" Target="https://www.youtube.com/watch?v=npPwVcdixRU&amp;feature=youtu.be" TargetMode="External"/><Relationship Id="rId106" Type="http://schemas.openxmlformats.org/officeDocument/2006/relationships/hyperlink" Target="https://www.glossary.oilfield.slb.com/Terms/l/liquid_hydrocarbons.aspx" TargetMode="External"/><Relationship Id="rId127" Type="http://schemas.openxmlformats.org/officeDocument/2006/relationships/hyperlink" Target="https://www.youtube.com/watch?v=1zDcsjHyxr8" TargetMode="External"/><Relationship Id="rId10" Type="http://schemas.openxmlformats.org/officeDocument/2006/relationships/image" Target="media/image2.jpeg"/><Relationship Id="rId31" Type="http://schemas.openxmlformats.org/officeDocument/2006/relationships/hyperlink" Target="mailto:rmcaleney@nlc.bc.ca" TargetMode="External"/><Relationship Id="rId52" Type="http://schemas.openxmlformats.org/officeDocument/2006/relationships/hyperlink" Target="https://www.bcogc.ca/" TargetMode="External"/><Relationship Id="rId73" Type="http://schemas.openxmlformats.org/officeDocument/2006/relationships/hyperlink" Target="https://www.glossary.oilfield.slb.com/Terms/w/wellhead.aspx" TargetMode="External"/><Relationship Id="rId78" Type="http://schemas.openxmlformats.org/officeDocument/2006/relationships/hyperlink" Target="https://www.cagc.ca/" TargetMode="External"/><Relationship Id="rId94" Type="http://schemas.openxmlformats.org/officeDocument/2006/relationships/header" Target="header6.xml"/><Relationship Id="rId99" Type="http://schemas.openxmlformats.org/officeDocument/2006/relationships/hyperlink" Target="https://www.eia.gov/tools/faqs/faq.cfm?id=43&amp;t=8" TargetMode="External"/><Relationship Id="rId101" Type="http://schemas.openxmlformats.org/officeDocument/2006/relationships/hyperlink" Target="https://cepa.com/en/cepa-members/" TargetMode="External"/><Relationship Id="rId122" Type="http://schemas.openxmlformats.org/officeDocument/2006/relationships/hyperlink" Target="https://www.worksafebc.com/en/health-safety/industries/oil-gas" TargetMode="External"/><Relationship Id="rId143" Type="http://schemas.openxmlformats.org/officeDocument/2006/relationships/hyperlink" Target="https://www.cleanenergyfuels.com/compression/" TargetMode="External"/><Relationship Id="rId148" Type="http://schemas.openxmlformats.org/officeDocument/2006/relationships/hyperlink" Target="https://careersinoilandgas.com/careers/" TargetMode="External"/><Relationship Id="rId164" Type="http://schemas.openxmlformats.org/officeDocument/2006/relationships/hyperlink" Target="https://indspire.ca/programs/students/bursaries-scholarships/" TargetMode="External"/><Relationship Id="rId169" Type="http://schemas.openxmlformats.org/officeDocument/2006/relationships/hyperlink" Target="https://careersinoilandgas.com/careers/" TargetMode="External"/><Relationship Id="rId185" Type="http://schemas.openxmlformats.org/officeDocument/2006/relationships/image" Target="media/image18.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www.youtube.com/watch?v=9FeBo-Goplc&amp;feature=youtu.b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worksafebc.com/en/health-safety/create-manage/rights-responsibilities/refusing-unsafe-wor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dy%20Steward\Sync\SSI%2020170801\Clients\Northern%20Lights%20College\PROJECT%20-%205b%20WiNG%20LMP%20-%20WiNG%20Indiginization%202020\Docs%20for%20Karen\Instructor_Guide_2020_KC_v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2014</PublishDate>
  <Abstract>This course offers an overview of the Natural Gas Industry in the Province of British Columbia. It provides a basic outline of the process from exploration and extraction to transportation and sales. This course provides a broad understanding of the Natural Gas Industry for students. </Abstract>
  <CompanyAddress>Working in the Natural Gas Industry                                            Section 2, Industry Awareness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AA0FF7-F481-7C43-9ED8-2FE239C77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Instructor_Guide_2020_KC_v9.dotx</Template>
  <TotalTime>1</TotalTime>
  <Pages>208</Pages>
  <Words>35272</Words>
  <Characters>201053</Characters>
  <Application>Microsoft Office Word</Application>
  <DocSecurity>0</DocSecurity>
  <Lines>1675</Lines>
  <Paragraphs>471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Working in the Natural Gas Industry</vt:lpstr>
      <vt:lpstr>        </vt:lpstr>
    </vt:vector>
  </TitlesOfParts>
  <Company/>
  <LinksUpToDate>false</LinksUpToDate>
  <CharactersWithSpaces>235854</CharactersWithSpaces>
  <SharedDoc>false</SharedDoc>
  <HLinks>
    <vt:vector size="1638" baseType="variant">
      <vt:variant>
        <vt:i4>1114127</vt:i4>
      </vt:variant>
      <vt:variant>
        <vt:i4>1335</vt:i4>
      </vt:variant>
      <vt:variant>
        <vt:i4>0</vt:i4>
      </vt:variant>
      <vt:variant>
        <vt:i4>5</vt:i4>
      </vt:variant>
      <vt:variant>
        <vt:lpwstr>https://youtu.be/Wt3WPuDkIFI</vt:lpwstr>
      </vt:variant>
      <vt:variant>
        <vt:lpwstr/>
      </vt:variant>
      <vt:variant>
        <vt:i4>524300</vt:i4>
      </vt:variant>
      <vt:variant>
        <vt:i4>1332</vt:i4>
      </vt:variant>
      <vt:variant>
        <vt:i4>0</vt:i4>
      </vt:variant>
      <vt:variant>
        <vt:i4>5</vt:i4>
      </vt:variant>
      <vt:variant>
        <vt:lpwstr>https://youtu.be/KbcOWn6tuOU</vt:lpwstr>
      </vt:variant>
      <vt:variant>
        <vt:lpwstr/>
      </vt:variant>
      <vt:variant>
        <vt:i4>393310</vt:i4>
      </vt:variant>
      <vt:variant>
        <vt:i4>1329</vt:i4>
      </vt:variant>
      <vt:variant>
        <vt:i4>0</vt:i4>
      </vt:variant>
      <vt:variant>
        <vt:i4>5</vt:i4>
      </vt:variant>
      <vt:variant>
        <vt:lpwstr>https://youtu.be/9FeBo-Goplc</vt:lpwstr>
      </vt:variant>
      <vt:variant>
        <vt:lpwstr/>
      </vt:variant>
      <vt:variant>
        <vt:i4>1572927</vt:i4>
      </vt:variant>
      <vt:variant>
        <vt:i4>1326</vt:i4>
      </vt:variant>
      <vt:variant>
        <vt:i4>0</vt:i4>
      </vt:variant>
      <vt:variant>
        <vt:i4>5</vt:i4>
      </vt:variant>
      <vt:variant>
        <vt:lpwstr>mailto:edsmainoffice@someinternetaddress.com</vt:lpwstr>
      </vt:variant>
      <vt:variant>
        <vt:lpwstr/>
      </vt:variant>
      <vt:variant>
        <vt:i4>4718667</vt:i4>
      </vt:variant>
      <vt:variant>
        <vt:i4>1323</vt:i4>
      </vt:variant>
      <vt:variant>
        <vt:i4>0</vt:i4>
      </vt:variant>
      <vt:variant>
        <vt:i4>5</vt:i4>
      </vt:variant>
      <vt:variant>
        <vt:lpwstr>http://67.199.22.232/working/quiz/wizard.cfm</vt:lpwstr>
      </vt:variant>
      <vt:variant>
        <vt:lpwstr/>
      </vt:variant>
      <vt:variant>
        <vt:i4>3014740</vt:i4>
      </vt:variant>
      <vt:variant>
        <vt:i4>1317</vt:i4>
      </vt:variant>
      <vt:variant>
        <vt:i4>0</vt:i4>
      </vt:variant>
      <vt:variant>
        <vt:i4>5</vt:i4>
      </vt:variant>
      <vt:variant>
        <vt:lpwstr>http://www.utsc.utoronto.ca/webapps/aacc-tools/SelfAssessment/online_inventory/</vt:lpwstr>
      </vt:variant>
      <vt:variant>
        <vt:lpwstr/>
      </vt:variant>
      <vt:variant>
        <vt:i4>7209079</vt:i4>
      </vt:variant>
      <vt:variant>
        <vt:i4>1314</vt:i4>
      </vt:variant>
      <vt:variant>
        <vt:i4>0</vt:i4>
      </vt:variant>
      <vt:variant>
        <vt:i4>5</vt:i4>
      </vt:variant>
      <vt:variant>
        <vt:lpwstr>https://www.workbc.ca/Jobs-Careers/Career-Toolkit.aspx</vt:lpwstr>
      </vt:variant>
      <vt:variant>
        <vt:lpwstr/>
      </vt:variant>
      <vt:variant>
        <vt:i4>5963859</vt:i4>
      </vt:variant>
      <vt:variant>
        <vt:i4>1311</vt:i4>
      </vt:variant>
      <vt:variant>
        <vt:i4>0</vt:i4>
      </vt:variant>
      <vt:variant>
        <vt:i4>5</vt:i4>
      </vt:variant>
      <vt:variant>
        <vt:lpwstr>https://careersinoilandgas.com/career-explorer/job-board/</vt:lpwstr>
      </vt:variant>
      <vt:variant>
        <vt:lpwstr/>
      </vt:variant>
      <vt:variant>
        <vt:i4>2359358</vt:i4>
      </vt:variant>
      <vt:variant>
        <vt:i4>1302</vt:i4>
      </vt:variant>
      <vt:variant>
        <vt:i4>0</vt:i4>
      </vt:variant>
      <vt:variant>
        <vt:i4>5</vt:i4>
      </vt:variant>
      <vt:variant>
        <vt:lpwstr>https://www.youtube.com/watch?v=CJ4EosY1064</vt:lpwstr>
      </vt:variant>
      <vt:variant>
        <vt:lpwstr/>
      </vt:variant>
      <vt:variant>
        <vt:i4>1376256</vt:i4>
      </vt:variant>
      <vt:variant>
        <vt:i4>1299</vt:i4>
      </vt:variant>
      <vt:variant>
        <vt:i4>0</vt:i4>
      </vt:variant>
      <vt:variant>
        <vt:i4>5</vt:i4>
      </vt:variant>
      <vt:variant>
        <vt:lpwstr>https://www.16personalities.com/</vt:lpwstr>
      </vt:variant>
      <vt:variant>
        <vt:lpwstr/>
      </vt:variant>
      <vt:variant>
        <vt:i4>3473522</vt:i4>
      </vt:variant>
      <vt:variant>
        <vt:i4>1290</vt:i4>
      </vt:variant>
      <vt:variant>
        <vt:i4>0</vt:i4>
      </vt:variant>
      <vt:variant>
        <vt:i4>5</vt:i4>
      </vt:variant>
      <vt:variant>
        <vt:lpwstr>https://www.cagc.ca/index.html?DISPLAY=hrbrochures</vt:lpwstr>
      </vt:variant>
      <vt:variant>
        <vt:lpwstr/>
      </vt:variant>
      <vt:variant>
        <vt:i4>2359328</vt:i4>
      </vt:variant>
      <vt:variant>
        <vt:i4>1287</vt:i4>
      </vt:variant>
      <vt:variant>
        <vt:i4>0</vt:i4>
      </vt:variant>
      <vt:variant>
        <vt:i4>5</vt:i4>
      </vt:variant>
      <vt:variant>
        <vt:lpwstr>https://www.youtube.com/watch?v=u6WFccH2fZM</vt:lpwstr>
      </vt:variant>
      <vt:variant>
        <vt:lpwstr/>
      </vt:variant>
      <vt:variant>
        <vt:i4>6619257</vt:i4>
      </vt:variant>
      <vt:variant>
        <vt:i4>1284</vt:i4>
      </vt:variant>
      <vt:variant>
        <vt:i4>0</vt:i4>
      </vt:variant>
      <vt:variant>
        <vt:i4>5</vt:i4>
      </vt:variant>
      <vt:variant>
        <vt:lpwstr>https://www.youtube.com/watch?v=8Ox5LhIJSBE</vt:lpwstr>
      </vt:variant>
      <vt:variant>
        <vt:lpwstr/>
      </vt:variant>
      <vt:variant>
        <vt:i4>3735570</vt:i4>
      </vt:variant>
      <vt:variant>
        <vt:i4>1278</vt:i4>
      </vt:variant>
      <vt:variant>
        <vt:i4>0</vt:i4>
      </vt:variant>
      <vt:variant>
        <vt:i4>5</vt:i4>
      </vt:variant>
      <vt:variant>
        <vt:lpwstr>http://www.conocophillips.com/investor-relations/company-reports/Documents/PDF/SMID_392-COP-Glossary-of-Terms-External-FINAL-5202013.pdf</vt:lpwstr>
      </vt:variant>
      <vt:variant>
        <vt:lpwstr/>
      </vt:variant>
      <vt:variant>
        <vt:i4>6553639</vt:i4>
      </vt:variant>
      <vt:variant>
        <vt:i4>1275</vt:i4>
      </vt:variant>
      <vt:variant>
        <vt:i4>0</vt:i4>
      </vt:variant>
      <vt:variant>
        <vt:i4>5</vt:i4>
      </vt:variant>
      <vt:variant>
        <vt:lpwstr>http://www.capp.ca/publications-and-statistics/glossary</vt:lpwstr>
      </vt:variant>
      <vt:variant>
        <vt:lpwstr/>
      </vt:variant>
      <vt:variant>
        <vt:i4>1900629</vt:i4>
      </vt:variant>
      <vt:variant>
        <vt:i4>1272</vt:i4>
      </vt:variant>
      <vt:variant>
        <vt:i4>0</vt:i4>
      </vt:variant>
      <vt:variant>
        <vt:i4>5</vt:i4>
      </vt:variant>
      <vt:variant>
        <vt:lpwstr>http://www.glossary.oilfield.slb.com/Terms.aspx?filter=m&amp;LookIn=term%20name&amp;searchtype=starts%20with</vt:lpwstr>
      </vt:variant>
      <vt:variant>
        <vt:lpwstr/>
      </vt:variant>
      <vt:variant>
        <vt:i4>8257593</vt:i4>
      </vt:variant>
      <vt:variant>
        <vt:i4>1269</vt:i4>
      </vt:variant>
      <vt:variant>
        <vt:i4>0</vt:i4>
      </vt:variant>
      <vt:variant>
        <vt:i4>5</vt:i4>
      </vt:variant>
      <vt:variant>
        <vt:lpwstr>https://energyiq.canadiangeographic.ca/main/glossary/111/Tight-gas</vt:lpwstr>
      </vt:variant>
      <vt:variant>
        <vt:lpwstr/>
      </vt:variant>
      <vt:variant>
        <vt:i4>6815777</vt:i4>
      </vt:variant>
      <vt:variant>
        <vt:i4>1266</vt:i4>
      </vt:variant>
      <vt:variant>
        <vt:i4>0</vt:i4>
      </vt:variant>
      <vt:variant>
        <vt:i4>5</vt:i4>
      </vt:variant>
      <vt:variant>
        <vt:lpwstr>http://www.youtube.com/watch?v=leyMqJEvYR4</vt:lpwstr>
      </vt:variant>
      <vt:variant>
        <vt:lpwstr/>
      </vt:variant>
      <vt:variant>
        <vt:i4>7864426</vt:i4>
      </vt:variant>
      <vt:variant>
        <vt:i4>1260</vt:i4>
      </vt:variant>
      <vt:variant>
        <vt:i4>0</vt:i4>
      </vt:variant>
      <vt:variant>
        <vt:i4>5</vt:i4>
      </vt:variant>
      <vt:variant>
        <vt:lpwstr>https://www.youtube.com/watch?v=-BbxPAsdi88</vt:lpwstr>
      </vt:variant>
      <vt:variant>
        <vt:lpwstr/>
      </vt:variant>
      <vt:variant>
        <vt:i4>2097253</vt:i4>
      </vt:variant>
      <vt:variant>
        <vt:i4>1257</vt:i4>
      </vt:variant>
      <vt:variant>
        <vt:i4>0</vt:i4>
      </vt:variant>
      <vt:variant>
        <vt:i4>5</vt:i4>
      </vt:variant>
      <vt:variant>
        <vt:lpwstr>http://www.youtube.com/watch?v=tEOa04nbUp4</vt:lpwstr>
      </vt:variant>
      <vt:variant>
        <vt:lpwstr/>
      </vt:variant>
      <vt:variant>
        <vt:i4>6619248</vt:i4>
      </vt:variant>
      <vt:variant>
        <vt:i4>1254</vt:i4>
      </vt:variant>
      <vt:variant>
        <vt:i4>0</vt:i4>
      </vt:variant>
      <vt:variant>
        <vt:i4>5</vt:i4>
      </vt:variant>
      <vt:variant>
        <vt:lpwstr>https://www.youtube.com/watch?v=HcXZKJVz23o</vt:lpwstr>
      </vt:variant>
      <vt:variant>
        <vt:lpwstr/>
      </vt:variant>
      <vt:variant>
        <vt:i4>2883616</vt:i4>
      </vt:variant>
      <vt:variant>
        <vt:i4>1251</vt:i4>
      </vt:variant>
      <vt:variant>
        <vt:i4>0</vt:i4>
      </vt:variant>
      <vt:variant>
        <vt:i4>5</vt:i4>
      </vt:variant>
      <vt:variant>
        <vt:lpwstr>https://www.youtube.com/watch?v=dXZJYdludps</vt:lpwstr>
      </vt:variant>
      <vt:variant>
        <vt:lpwstr/>
      </vt:variant>
      <vt:variant>
        <vt:i4>2359358</vt:i4>
      </vt:variant>
      <vt:variant>
        <vt:i4>1248</vt:i4>
      </vt:variant>
      <vt:variant>
        <vt:i4>0</vt:i4>
      </vt:variant>
      <vt:variant>
        <vt:i4>5</vt:i4>
      </vt:variant>
      <vt:variant>
        <vt:lpwstr>https://www.youtube.com/watch?v=CJ4EosY1064</vt:lpwstr>
      </vt:variant>
      <vt:variant>
        <vt:lpwstr/>
      </vt:variant>
      <vt:variant>
        <vt:i4>4784211</vt:i4>
      </vt:variant>
      <vt:variant>
        <vt:i4>1245</vt:i4>
      </vt:variant>
      <vt:variant>
        <vt:i4>0</vt:i4>
      </vt:variant>
      <vt:variant>
        <vt:i4>5</vt:i4>
      </vt:variant>
      <vt:variant>
        <vt:lpwstr>http://www.heretohelp.bc.ca/wellness-modules</vt:lpwstr>
      </vt:variant>
      <vt:variant>
        <vt:lpwstr/>
      </vt:variant>
      <vt:variant>
        <vt:i4>3407942</vt:i4>
      </vt:variant>
      <vt:variant>
        <vt:i4>1242</vt:i4>
      </vt:variant>
      <vt:variant>
        <vt:i4>0</vt:i4>
      </vt:variant>
      <vt:variant>
        <vt:i4>5</vt:i4>
      </vt:variant>
      <vt:variant>
        <vt:lpwstr>http://www.cmha.ca/mental_health/work-life-balance-quiz/</vt:lpwstr>
      </vt:variant>
      <vt:variant>
        <vt:lpwstr>.VE1L1GfCc8B</vt:lpwstr>
      </vt:variant>
      <vt:variant>
        <vt:i4>8323127</vt:i4>
      </vt:variant>
      <vt:variant>
        <vt:i4>1239</vt:i4>
      </vt:variant>
      <vt:variant>
        <vt:i4>0</vt:i4>
      </vt:variant>
      <vt:variant>
        <vt:i4>5</vt:i4>
      </vt:variant>
      <vt:variant>
        <vt:lpwstr>http://www.health.gov.bc.ca/environments/workplace/</vt:lpwstr>
      </vt:variant>
      <vt:variant>
        <vt:lpwstr/>
      </vt:variant>
      <vt:variant>
        <vt:i4>2556015</vt:i4>
      </vt:variant>
      <vt:variant>
        <vt:i4>1236</vt:i4>
      </vt:variant>
      <vt:variant>
        <vt:i4>0</vt:i4>
      </vt:variant>
      <vt:variant>
        <vt:i4>5</vt:i4>
      </vt:variant>
      <vt:variant>
        <vt:lpwstr>https://www.youtube.com/watch?v=QiILbGbk8Qk</vt:lpwstr>
      </vt:variant>
      <vt:variant>
        <vt:lpwstr/>
      </vt:variant>
      <vt:variant>
        <vt:i4>7143443</vt:i4>
      </vt:variant>
      <vt:variant>
        <vt:i4>1233</vt:i4>
      </vt:variant>
      <vt:variant>
        <vt:i4>0</vt:i4>
      </vt:variant>
      <vt:variant>
        <vt:i4>5</vt:i4>
      </vt:variant>
      <vt:variant>
        <vt:lpwstr>https://www.youtube.com/watch?v=XuJtdQOU_Z4&amp;list=PLFD85FBF79CD6D1AA</vt:lpwstr>
      </vt:variant>
      <vt:variant>
        <vt:lpwstr/>
      </vt:variant>
      <vt:variant>
        <vt:i4>6029359</vt:i4>
      </vt:variant>
      <vt:variant>
        <vt:i4>1230</vt:i4>
      </vt:variant>
      <vt:variant>
        <vt:i4>0</vt:i4>
      </vt:variant>
      <vt:variant>
        <vt:i4>5</vt:i4>
      </vt:variant>
      <vt:variant>
        <vt:lpwstr>https://www.youtube.com/watch?v=UeB7l_O8T6o</vt:lpwstr>
      </vt:variant>
      <vt:variant>
        <vt:lpwstr/>
      </vt:variant>
      <vt:variant>
        <vt:i4>4718681</vt:i4>
      </vt:variant>
      <vt:variant>
        <vt:i4>1224</vt:i4>
      </vt:variant>
      <vt:variant>
        <vt:i4>0</vt:i4>
      </vt:variant>
      <vt:variant>
        <vt:i4>5</vt:i4>
      </vt:variant>
      <vt:variant>
        <vt:lpwstr>http://www.enform.ca/files/pdf/Personal_vs_Process_Safety_v3.pdf</vt:lpwstr>
      </vt:variant>
      <vt:variant>
        <vt:lpwstr/>
      </vt:variant>
      <vt:variant>
        <vt:i4>1572884</vt:i4>
      </vt:variant>
      <vt:variant>
        <vt:i4>1221</vt:i4>
      </vt:variant>
      <vt:variant>
        <vt:i4>0</vt:i4>
      </vt:variant>
      <vt:variant>
        <vt:i4>5</vt:i4>
      </vt:variant>
      <vt:variant>
        <vt:lpwstr>http://www.ccohs.ca/</vt:lpwstr>
      </vt:variant>
      <vt:variant>
        <vt:lpwstr/>
      </vt:variant>
      <vt:variant>
        <vt:i4>4128818</vt:i4>
      </vt:variant>
      <vt:variant>
        <vt:i4>1218</vt:i4>
      </vt:variant>
      <vt:variant>
        <vt:i4>0</vt:i4>
      </vt:variant>
      <vt:variant>
        <vt:i4>5</vt:i4>
      </vt:variant>
      <vt:variant>
        <vt:lpwstr>http://www.cos-mag.com/</vt:lpwstr>
      </vt:variant>
      <vt:variant>
        <vt:lpwstr/>
      </vt:variant>
      <vt:variant>
        <vt:i4>393278</vt:i4>
      </vt:variant>
      <vt:variant>
        <vt:i4>1215</vt:i4>
      </vt:variant>
      <vt:variant>
        <vt:i4>0</vt:i4>
      </vt:variant>
      <vt:variant>
        <vt:i4>5</vt:i4>
      </vt:variant>
      <vt:variant>
        <vt:lpwstr>http://www2.worksafebc.com/Portals/Petroleum/Home.asp?_ga=1.88336729.376990213.1376326453</vt:lpwstr>
      </vt:variant>
      <vt:variant>
        <vt:lpwstr/>
      </vt:variant>
      <vt:variant>
        <vt:i4>3735632</vt:i4>
      </vt:variant>
      <vt:variant>
        <vt:i4>1212</vt:i4>
      </vt:variant>
      <vt:variant>
        <vt:i4>0</vt:i4>
      </vt:variant>
      <vt:variant>
        <vt:i4>5</vt:i4>
      </vt:variant>
      <vt:variant>
        <vt:lpwstr>http://www2.worksafebc.com/Publications/OHSRegulation/guidelines.asp?_ga=1.113968453.376990213.1376326453</vt:lpwstr>
      </vt:variant>
      <vt:variant>
        <vt:lpwstr/>
      </vt:variant>
      <vt:variant>
        <vt:i4>4653135</vt:i4>
      </vt:variant>
      <vt:variant>
        <vt:i4>1206</vt:i4>
      </vt:variant>
      <vt:variant>
        <vt:i4>0</vt:i4>
      </vt:variant>
      <vt:variant>
        <vt:i4>5</vt:i4>
      </vt:variant>
      <vt:variant>
        <vt:lpwstr>http://www.worksafebc.com/publications/policy_manuals/Prevention_Manual/Default.asp</vt:lpwstr>
      </vt:variant>
      <vt:variant>
        <vt:lpwstr/>
      </vt:variant>
      <vt:variant>
        <vt:i4>6553712</vt:i4>
      </vt:variant>
      <vt:variant>
        <vt:i4>1203</vt:i4>
      </vt:variant>
      <vt:variant>
        <vt:i4>0</vt:i4>
      </vt:variant>
      <vt:variant>
        <vt:i4>5</vt:i4>
      </vt:variant>
      <vt:variant>
        <vt:lpwstr>http://www2.worksafebc.com/Publications/OHSRegulation/Home.asp</vt:lpwstr>
      </vt:variant>
      <vt:variant>
        <vt:lpwstr/>
      </vt:variant>
      <vt:variant>
        <vt:i4>8126589</vt:i4>
      </vt:variant>
      <vt:variant>
        <vt:i4>1200</vt:i4>
      </vt:variant>
      <vt:variant>
        <vt:i4>0</vt:i4>
      </vt:variant>
      <vt:variant>
        <vt:i4>5</vt:i4>
      </vt:variant>
      <vt:variant>
        <vt:lpwstr>http://www2.worksafebc.com/publications/OHSRegulation/Introduction.asp</vt:lpwstr>
      </vt:variant>
      <vt:variant>
        <vt:lpwstr>AboutHazardousProductsAct</vt:lpwstr>
      </vt:variant>
      <vt:variant>
        <vt:i4>3080216</vt:i4>
      </vt:variant>
      <vt:variant>
        <vt:i4>1197</vt:i4>
      </vt:variant>
      <vt:variant>
        <vt:i4>0</vt:i4>
      </vt:variant>
      <vt:variant>
        <vt:i4>5</vt:i4>
      </vt:variant>
      <vt:variant>
        <vt:lpwstr>http://www.bclaws.ca/civix/document/id/complete/statreg/96492_03</vt:lpwstr>
      </vt:variant>
      <vt:variant>
        <vt:lpwstr/>
      </vt:variant>
      <vt:variant>
        <vt:i4>7733366</vt:i4>
      </vt:variant>
      <vt:variant>
        <vt:i4>1194</vt:i4>
      </vt:variant>
      <vt:variant>
        <vt:i4>0</vt:i4>
      </vt:variant>
      <vt:variant>
        <vt:i4>5</vt:i4>
      </vt:variant>
      <vt:variant>
        <vt:lpwstr>https://www.worksafebc.com/en/law-policy/occupational-health-safety/searchable-ohs-regulation/workers-compensation-act/workers-compensation-act</vt:lpwstr>
      </vt:variant>
      <vt:variant>
        <vt:lpwstr/>
      </vt:variant>
      <vt:variant>
        <vt:i4>4194396</vt:i4>
      </vt:variant>
      <vt:variant>
        <vt:i4>1191</vt:i4>
      </vt:variant>
      <vt:variant>
        <vt:i4>0</vt:i4>
      </vt:variant>
      <vt:variant>
        <vt:i4>5</vt:i4>
      </vt:variant>
      <vt:variant>
        <vt:lpwstr>https://www.worksafebc.com/en</vt:lpwstr>
      </vt:variant>
      <vt:variant>
        <vt:lpwstr/>
      </vt:variant>
      <vt:variant>
        <vt:i4>7602223</vt:i4>
      </vt:variant>
      <vt:variant>
        <vt:i4>1182</vt:i4>
      </vt:variant>
      <vt:variant>
        <vt:i4>0</vt:i4>
      </vt:variant>
      <vt:variant>
        <vt:i4>5</vt:i4>
      </vt:variant>
      <vt:variant>
        <vt:lpwstr>https://www.youtube.com/watch?v=2XH1s518xoA</vt:lpwstr>
      </vt:variant>
      <vt:variant>
        <vt:lpwstr/>
      </vt:variant>
      <vt:variant>
        <vt:i4>7143482</vt:i4>
      </vt:variant>
      <vt:variant>
        <vt:i4>1179</vt:i4>
      </vt:variant>
      <vt:variant>
        <vt:i4>0</vt:i4>
      </vt:variant>
      <vt:variant>
        <vt:i4>5</vt:i4>
      </vt:variant>
      <vt:variant>
        <vt:lpwstr>https://www.glossary.oilfield.slb.com/Terms/p/pressure.aspx</vt:lpwstr>
      </vt:variant>
      <vt:variant>
        <vt:lpwstr/>
      </vt:variant>
      <vt:variant>
        <vt:i4>4587521</vt:i4>
      </vt:variant>
      <vt:variant>
        <vt:i4>1176</vt:i4>
      </vt:variant>
      <vt:variant>
        <vt:i4>0</vt:i4>
      </vt:variant>
      <vt:variant>
        <vt:i4>5</vt:i4>
      </vt:variant>
      <vt:variant>
        <vt:lpwstr>https://www.glossary.oilfield.slb.com/Terms/p/petroleum.aspx</vt:lpwstr>
      </vt:variant>
      <vt:variant>
        <vt:lpwstr/>
      </vt:variant>
      <vt:variant>
        <vt:i4>6488122</vt:i4>
      </vt:variant>
      <vt:variant>
        <vt:i4>1173</vt:i4>
      </vt:variant>
      <vt:variant>
        <vt:i4>0</vt:i4>
      </vt:variant>
      <vt:variant>
        <vt:i4>5</vt:i4>
      </vt:variant>
      <vt:variant>
        <vt:lpwstr>https://www.glossary.oilfield.slb.com/Terms/c/cracking.aspx</vt:lpwstr>
      </vt:variant>
      <vt:variant>
        <vt:lpwstr/>
      </vt:variant>
      <vt:variant>
        <vt:i4>1441897</vt:i4>
      </vt:variant>
      <vt:variant>
        <vt:i4>1170</vt:i4>
      </vt:variant>
      <vt:variant>
        <vt:i4>0</vt:i4>
      </vt:variant>
      <vt:variant>
        <vt:i4>5</vt:i4>
      </vt:variant>
      <vt:variant>
        <vt:lpwstr>https://www.glossary.oilfield.slb.com/Terms/c/carbon_dioxide.aspx</vt:lpwstr>
      </vt:variant>
      <vt:variant>
        <vt:lpwstr/>
      </vt:variant>
      <vt:variant>
        <vt:i4>7143448</vt:i4>
      </vt:variant>
      <vt:variant>
        <vt:i4>1167</vt:i4>
      </vt:variant>
      <vt:variant>
        <vt:i4>0</vt:i4>
      </vt:variant>
      <vt:variant>
        <vt:i4>5</vt:i4>
      </vt:variant>
      <vt:variant>
        <vt:lpwstr>https://www.glossary.oilfield.slb.com/Terms/h/hydrogen_sulfide.aspx</vt:lpwstr>
      </vt:variant>
      <vt:variant>
        <vt:lpwstr/>
      </vt:variant>
      <vt:variant>
        <vt:i4>4063315</vt:i4>
      </vt:variant>
      <vt:variant>
        <vt:i4>1164</vt:i4>
      </vt:variant>
      <vt:variant>
        <vt:i4>0</vt:i4>
      </vt:variant>
      <vt:variant>
        <vt:i4>5</vt:i4>
      </vt:variant>
      <vt:variant>
        <vt:lpwstr>https://www.glossary.oilfield.slb.com/Terms/l/liquid_hydrocarbons.aspx</vt:lpwstr>
      </vt:variant>
      <vt:variant>
        <vt:lpwstr/>
      </vt:variant>
      <vt:variant>
        <vt:i4>196716</vt:i4>
      </vt:variant>
      <vt:variant>
        <vt:i4>1161</vt:i4>
      </vt:variant>
      <vt:variant>
        <vt:i4>0</vt:i4>
      </vt:variant>
      <vt:variant>
        <vt:i4>5</vt:i4>
      </vt:variant>
      <vt:variant>
        <vt:lpwstr>https://www.glossary.oilfield.slb.com/Terms/n/natural_gas.aspx</vt:lpwstr>
      </vt:variant>
      <vt:variant>
        <vt:lpwstr/>
      </vt:variant>
      <vt:variant>
        <vt:i4>917599</vt:i4>
      </vt:variant>
      <vt:variant>
        <vt:i4>1158</vt:i4>
      </vt:variant>
      <vt:variant>
        <vt:i4>0</vt:i4>
      </vt:variant>
      <vt:variant>
        <vt:i4>5</vt:i4>
      </vt:variant>
      <vt:variant>
        <vt:lpwstr>https://www.glossary.oilfield.slb.com/Terms/p/production.aspx</vt:lpwstr>
      </vt:variant>
      <vt:variant>
        <vt:lpwstr/>
      </vt:variant>
      <vt:variant>
        <vt:i4>5701646</vt:i4>
      </vt:variant>
      <vt:variant>
        <vt:i4>1155</vt:i4>
      </vt:variant>
      <vt:variant>
        <vt:i4>0</vt:i4>
      </vt:variant>
      <vt:variant>
        <vt:i4>5</vt:i4>
      </vt:variant>
      <vt:variant>
        <vt:lpwstr>https://www.glossary.oilfield.slb.com/Terms/r/reservoir.aspx</vt:lpwstr>
      </vt:variant>
      <vt:variant>
        <vt:lpwstr/>
      </vt:variant>
      <vt:variant>
        <vt:i4>1900626</vt:i4>
      </vt:variant>
      <vt:variant>
        <vt:i4>1152</vt:i4>
      </vt:variant>
      <vt:variant>
        <vt:i4>0</vt:i4>
      </vt:variant>
      <vt:variant>
        <vt:i4>5</vt:i4>
      </vt:variant>
      <vt:variant>
        <vt:lpwstr>https://www.glossary.oilfield.slb.com/Terms/c/condensate.aspx</vt:lpwstr>
      </vt:variant>
      <vt:variant>
        <vt:lpwstr/>
      </vt:variant>
      <vt:variant>
        <vt:i4>7864420</vt:i4>
      </vt:variant>
      <vt:variant>
        <vt:i4>1149</vt:i4>
      </vt:variant>
      <vt:variant>
        <vt:i4>0</vt:i4>
      </vt:variant>
      <vt:variant>
        <vt:i4>5</vt:i4>
      </vt:variant>
      <vt:variant>
        <vt:lpwstr>http://www.cga.ca/suppliers-manufacturers/</vt:lpwstr>
      </vt:variant>
      <vt:variant>
        <vt:lpwstr/>
      </vt:variant>
      <vt:variant>
        <vt:i4>7864420</vt:i4>
      </vt:variant>
      <vt:variant>
        <vt:i4>1146</vt:i4>
      </vt:variant>
      <vt:variant>
        <vt:i4>0</vt:i4>
      </vt:variant>
      <vt:variant>
        <vt:i4>5</vt:i4>
      </vt:variant>
      <vt:variant>
        <vt:lpwstr>http://www.cga.ca/suppliers-manufacturers/</vt:lpwstr>
      </vt:variant>
      <vt:variant>
        <vt:lpwstr/>
      </vt:variant>
      <vt:variant>
        <vt:i4>7798901</vt:i4>
      </vt:variant>
      <vt:variant>
        <vt:i4>1143</vt:i4>
      </vt:variant>
      <vt:variant>
        <vt:i4>0</vt:i4>
      </vt:variant>
      <vt:variant>
        <vt:i4>5</vt:i4>
      </vt:variant>
      <vt:variant>
        <vt:lpwstr>https://www.youtube.com/watch?v=CkgCF64QLgg</vt:lpwstr>
      </vt:variant>
      <vt:variant>
        <vt:lpwstr/>
      </vt:variant>
      <vt:variant>
        <vt:i4>2228342</vt:i4>
      </vt:variant>
      <vt:variant>
        <vt:i4>1140</vt:i4>
      </vt:variant>
      <vt:variant>
        <vt:i4>0</vt:i4>
      </vt:variant>
      <vt:variant>
        <vt:i4>5</vt:i4>
      </vt:variant>
      <vt:variant>
        <vt:lpwstr>https://www.youtube.com/watch?v=QgtSoEJD9HE</vt:lpwstr>
      </vt:variant>
      <vt:variant>
        <vt:lpwstr/>
      </vt:variant>
      <vt:variant>
        <vt:i4>851988</vt:i4>
      </vt:variant>
      <vt:variant>
        <vt:i4>1137</vt:i4>
      </vt:variant>
      <vt:variant>
        <vt:i4>0</vt:i4>
      </vt:variant>
      <vt:variant>
        <vt:i4>5</vt:i4>
      </vt:variant>
      <vt:variant>
        <vt:lpwstr>http://www.ihrdc.com/els/po-demo/module14/mod_014_01.htm</vt:lpwstr>
      </vt:variant>
      <vt:variant>
        <vt:lpwstr/>
      </vt:variant>
      <vt:variant>
        <vt:i4>1769472</vt:i4>
      </vt:variant>
      <vt:variant>
        <vt:i4>1134</vt:i4>
      </vt:variant>
      <vt:variant>
        <vt:i4>0</vt:i4>
      </vt:variant>
      <vt:variant>
        <vt:i4>5</vt:i4>
      </vt:variant>
      <vt:variant>
        <vt:lpwstr>https://www.glossary.oilfield.slb.com/en/Terms/b/bit.aspx</vt:lpwstr>
      </vt:variant>
      <vt:variant>
        <vt:lpwstr/>
      </vt:variant>
      <vt:variant>
        <vt:i4>4325496</vt:i4>
      </vt:variant>
      <vt:variant>
        <vt:i4>1131</vt:i4>
      </vt:variant>
      <vt:variant>
        <vt:i4>0</vt:i4>
      </vt:variant>
      <vt:variant>
        <vt:i4>5</vt:i4>
      </vt:variant>
      <vt:variant>
        <vt:lpwstr>https://www.glossary.oilfield.slb.com/en/Terms/p/pipe_trip.aspx</vt:lpwstr>
      </vt:variant>
      <vt:variant>
        <vt:lpwstr/>
      </vt:variant>
      <vt:variant>
        <vt:i4>1048600</vt:i4>
      </vt:variant>
      <vt:variant>
        <vt:i4>1128</vt:i4>
      </vt:variant>
      <vt:variant>
        <vt:i4>0</vt:i4>
      </vt:variant>
      <vt:variant>
        <vt:i4>5</vt:i4>
      </vt:variant>
      <vt:variant>
        <vt:lpwstr>https://www.glossary.oilfield.slb.com/en/Terms/d/drillstring.aspx</vt:lpwstr>
      </vt:variant>
      <vt:variant>
        <vt:lpwstr/>
      </vt:variant>
      <vt:variant>
        <vt:i4>393227</vt:i4>
      </vt:variant>
      <vt:variant>
        <vt:i4>1122</vt:i4>
      </vt:variant>
      <vt:variant>
        <vt:i4>0</vt:i4>
      </vt:variant>
      <vt:variant>
        <vt:i4>5</vt:i4>
      </vt:variant>
      <vt:variant>
        <vt:lpwstr>https://www.cagc.ca/</vt:lpwstr>
      </vt:variant>
      <vt:variant>
        <vt:lpwstr/>
      </vt:variant>
      <vt:variant>
        <vt:i4>4718601</vt:i4>
      </vt:variant>
      <vt:variant>
        <vt:i4>1119</vt:i4>
      </vt:variant>
      <vt:variant>
        <vt:i4>0</vt:i4>
      </vt:variant>
      <vt:variant>
        <vt:i4>5</vt:i4>
      </vt:variant>
      <vt:variant>
        <vt:lpwstr>http://www.cga.ca/links/</vt:lpwstr>
      </vt:variant>
      <vt:variant>
        <vt:lpwstr/>
      </vt:variant>
      <vt:variant>
        <vt:i4>1572876</vt:i4>
      </vt:variant>
      <vt:variant>
        <vt:i4>1116</vt:i4>
      </vt:variant>
      <vt:variant>
        <vt:i4>0</vt:i4>
      </vt:variant>
      <vt:variant>
        <vt:i4>5</vt:i4>
      </vt:variant>
      <vt:variant>
        <vt:lpwstr>http://www.cepa.com/about-us/careers</vt:lpwstr>
      </vt:variant>
      <vt:variant>
        <vt:lpwstr/>
      </vt:variant>
      <vt:variant>
        <vt:i4>2490472</vt:i4>
      </vt:variant>
      <vt:variant>
        <vt:i4>1110</vt:i4>
      </vt:variant>
      <vt:variant>
        <vt:i4>0</vt:i4>
      </vt:variant>
      <vt:variant>
        <vt:i4>5</vt:i4>
      </vt:variant>
      <vt:variant>
        <vt:lpwstr>https://www.psac.ca/join-us/business-directory/</vt:lpwstr>
      </vt:variant>
      <vt:variant>
        <vt:lpwstr/>
      </vt:variant>
      <vt:variant>
        <vt:i4>3801147</vt:i4>
      </vt:variant>
      <vt:variant>
        <vt:i4>1107</vt:i4>
      </vt:variant>
      <vt:variant>
        <vt:i4>0</vt:i4>
      </vt:variant>
      <vt:variant>
        <vt:i4>5</vt:i4>
      </vt:variant>
      <vt:variant>
        <vt:lpwstr>http://www.capp.ca/about-us/membership</vt:lpwstr>
      </vt:variant>
      <vt:variant>
        <vt:lpwstr/>
      </vt:variant>
      <vt:variant>
        <vt:i4>2490417</vt:i4>
      </vt:variant>
      <vt:variant>
        <vt:i4>1104</vt:i4>
      </vt:variant>
      <vt:variant>
        <vt:i4>0</vt:i4>
      </vt:variant>
      <vt:variant>
        <vt:i4>5</vt:i4>
      </vt:variant>
      <vt:variant>
        <vt:lpwstr>https://www.energyservicesbc.org/directory/</vt:lpwstr>
      </vt:variant>
      <vt:variant>
        <vt:lpwstr/>
      </vt:variant>
      <vt:variant>
        <vt:i4>3473462</vt:i4>
      </vt:variant>
      <vt:variant>
        <vt:i4>1101</vt:i4>
      </vt:variant>
      <vt:variant>
        <vt:i4>0</vt:i4>
      </vt:variant>
      <vt:variant>
        <vt:i4>5</vt:i4>
      </vt:variant>
      <vt:variant>
        <vt:lpwstr>https://www.youtube.com/watch?v=aoFUOwZPkwg</vt:lpwstr>
      </vt:variant>
      <vt:variant>
        <vt:lpwstr/>
      </vt:variant>
      <vt:variant>
        <vt:i4>2621501</vt:i4>
      </vt:variant>
      <vt:variant>
        <vt:i4>1092</vt:i4>
      </vt:variant>
      <vt:variant>
        <vt:i4>0</vt:i4>
      </vt:variant>
      <vt:variant>
        <vt:i4>5</vt:i4>
      </vt:variant>
      <vt:variant>
        <vt:lpwstr>https://www.youtube.com/watch?v=swNaEXozecw</vt:lpwstr>
      </vt:variant>
      <vt:variant>
        <vt:lpwstr/>
      </vt:variant>
      <vt:variant>
        <vt:i4>3997816</vt:i4>
      </vt:variant>
      <vt:variant>
        <vt:i4>1089</vt:i4>
      </vt:variant>
      <vt:variant>
        <vt:i4>0</vt:i4>
      </vt:variant>
      <vt:variant>
        <vt:i4>5</vt:i4>
      </vt:variant>
      <vt:variant>
        <vt:lpwstr>https://www.glossary.oilfield.slb.com/Terms/d/dehydration.aspx</vt:lpwstr>
      </vt:variant>
      <vt:variant>
        <vt:lpwstr/>
      </vt:variant>
      <vt:variant>
        <vt:i4>1245236</vt:i4>
      </vt:variant>
      <vt:variant>
        <vt:i4>1086</vt:i4>
      </vt:variant>
      <vt:variant>
        <vt:i4>0</vt:i4>
      </vt:variant>
      <vt:variant>
        <vt:i4>5</vt:i4>
      </vt:variant>
      <vt:variant>
        <vt:lpwstr>https://www.youtube.com/watch?v=2Gw_BnJqDg&amp;index=4&amp;list=PL75C02A0B1F8CEF3F</vt:lpwstr>
      </vt:variant>
      <vt:variant>
        <vt:lpwstr/>
      </vt:variant>
      <vt:variant>
        <vt:i4>65604</vt:i4>
      </vt:variant>
      <vt:variant>
        <vt:i4>1083</vt:i4>
      </vt:variant>
      <vt:variant>
        <vt:i4>0</vt:i4>
      </vt:variant>
      <vt:variant>
        <vt:i4>5</vt:i4>
      </vt:variant>
      <vt:variant>
        <vt:lpwstr>https://www.glossary.oilfield.slb.com/Terms/c/completion.aspx</vt:lpwstr>
      </vt:variant>
      <vt:variant>
        <vt:lpwstr/>
      </vt:variant>
      <vt:variant>
        <vt:i4>917599</vt:i4>
      </vt:variant>
      <vt:variant>
        <vt:i4>1080</vt:i4>
      </vt:variant>
      <vt:variant>
        <vt:i4>0</vt:i4>
      </vt:variant>
      <vt:variant>
        <vt:i4>5</vt:i4>
      </vt:variant>
      <vt:variant>
        <vt:lpwstr>https://www.glossary.oilfield.slb.com/Terms/p/production.aspx</vt:lpwstr>
      </vt:variant>
      <vt:variant>
        <vt:lpwstr/>
      </vt:variant>
      <vt:variant>
        <vt:i4>7602235</vt:i4>
      </vt:variant>
      <vt:variant>
        <vt:i4>1077</vt:i4>
      </vt:variant>
      <vt:variant>
        <vt:i4>0</vt:i4>
      </vt:variant>
      <vt:variant>
        <vt:i4>5</vt:i4>
      </vt:variant>
      <vt:variant>
        <vt:lpwstr>https://www.glossary.oilfield.slb.com/Terms/w/wellhead.aspx</vt:lpwstr>
      </vt:variant>
      <vt:variant>
        <vt:lpwstr/>
      </vt:variant>
      <vt:variant>
        <vt:i4>6946852</vt:i4>
      </vt:variant>
      <vt:variant>
        <vt:i4>1074</vt:i4>
      </vt:variant>
      <vt:variant>
        <vt:i4>0</vt:i4>
      </vt:variant>
      <vt:variant>
        <vt:i4>5</vt:i4>
      </vt:variant>
      <vt:variant>
        <vt:lpwstr>https://www.glossary.oilfield.slb.com/Terms/m/mobility.aspx</vt:lpwstr>
      </vt:variant>
      <vt:variant>
        <vt:lpwstr/>
      </vt:variant>
      <vt:variant>
        <vt:i4>6094899</vt:i4>
      </vt:variant>
      <vt:variant>
        <vt:i4>1071</vt:i4>
      </vt:variant>
      <vt:variant>
        <vt:i4>0</vt:i4>
      </vt:variant>
      <vt:variant>
        <vt:i4>5</vt:i4>
      </vt:variant>
      <vt:variant>
        <vt:lpwstr>https://www.glossary.oilfield.slb.com/Terms/r/relative_permeability.aspx</vt:lpwstr>
      </vt:variant>
      <vt:variant>
        <vt:lpwstr/>
      </vt:variant>
      <vt:variant>
        <vt:i4>4980758</vt:i4>
      </vt:variant>
      <vt:variant>
        <vt:i4>1068</vt:i4>
      </vt:variant>
      <vt:variant>
        <vt:i4>0</vt:i4>
      </vt:variant>
      <vt:variant>
        <vt:i4>5</vt:i4>
      </vt:variant>
      <vt:variant>
        <vt:lpwstr>https://www.glossary.oilfield.slb.com/Terms/s/shale.aspx</vt:lpwstr>
      </vt:variant>
      <vt:variant>
        <vt:lpwstr/>
      </vt:variant>
      <vt:variant>
        <vt:i4>131173</vt:i4>
      </vt:variant>
      <vt:variant>
        <vt:i4>1065</vt:i4>
      </vt:variant>
      <vt:variant>
        <vt:i4>0</vt:i4>
      </vt:variant>
      <vt:variant>
        <vt:i4>5</vt:i4>
      </vt:variant>
      <vt:variant>
        <vt:lpwstr>https://www.glossary.oilfield.slb.com/Terms/t/treatment_fluid.aspx</vt:lpwstr>
      </vt:variant>
      <vt:variant>
        <vt:lpwstr/>
      </vt:variant>
      <vt:variant>
        <vt:i4>5701646</vt:i4>
      </vt:variant>
      <vt:variant>
        <vt:i4>1062</vt:i4>
      </vt:variant>
      <vt:variant>
        <vt:i4>0</vt:i4>
      </vt:variant>
      <vt:variant>
        <vt:i4>5</vt:i4>
      </vt:variant>
      <vt:variant>
        <vt:lpwstr>https://www.glossary.oilfield.slb.com/Terms/r/reservoir.aspx</vt:lpwstr>
      </vt:variant>
      <vt:variant>
        <vt:lpwstr/>
      </vt:variant>
      <vt:variant>
        <vt:i4>917599</vt:i4>
      </vt:variant>
      <vt:variant>
        <vt:i4>1059</vt:i4>
      </vt:variant>
      <vt:variant>
        <vt:i4>0</vt:i4>
      </vt:variant>
      <vt:variant>
        <vt:i4>5</vt:i4>
      </vt:variant>
      <vt:variant>
        <vt:lpwstr>https://www.glossary.oilfield.slb.com/Terms/p/production.aspx</vt:lpwstr>
      </vt:variant>
      <vt:variant>
        <vt:lpwstr/>
      </vt:variant>
      <vt:variant>
        <vt:i4>7798832</vt:i4>
      </vt:variant>
      <vt:variant>
        <vt:i4>1056</vt:i4>
      </vt:variant>
      <vt:variant>
        <vt:i4>0</vt:i4>
      </vt:variant>
      <vt:variant>
        <vt:i4>5</vt:i4>
      </vt:variant>
      <vt:variant>
        <vt:lpwstr>https://www.glossary.oilfield.slb.com/Terms/s/sintered.aspx</vt:lpwstr>
      </vt:variant>
      <vt:variant>
        <vt:lpwstr/>
      </vt:variant>
      <vt:variant>
        <vt:i4>4456463</vt:i4>
      </vt:variant>
      <vt:variant>
        <vt:i4>1053</vt:i4>
      </vt:variant>
      <vt:variant>
        <vt:i4>0</vt:i4>
      </vt:variant>
      <vt:variant>
        <vt:i4>5</vt:i4>
      </vt:variant>
      <vt:variant>
        <vt:lpwstr>https://www.glossary.oilfield.slb.com/Terms/r/resin.aspx</vt:lpwstr>
      </vt:variant>
      <vt:variant>
        <vt:lpwstr/>
      </vt:variant>
      <vt:variant>
        <vt:i4>7929904</vt:i4>
      </vt:variant>
      <vt:variant>
        <vt:i4>1050</vt:i4>
      </vt:variant>
      <vt:variant>
        <vt:i4>0</vt:i4>
      </vt:variant>
      <vt:variant>
        <vt:i4>5</vt:i4>
      </vt:variant>
      <vt:variant>
        <vt:lpwstr>https://www.glossary.oilfield.slb.com/Terms/s/sand.aspx</vt:lpwstr>
      </vt:variant>
      <vt:variant>
        <vt:lpwstr/>
      </vt:variant>
      <vt:variant>
        <vt:i4>6160443</vt:i4>
      </vt:variant>
      <vt:variant>
        <vt:i4>1047</vt:i4>
      </vt:variant>
      <vt:variant>
        <vt:i4>0</vt:i4>
      </vt:variant>
      <vt:variant>
        <vt:i4>5</vt:i4>
      </vt:variant>
      <vt:variant>
        <vt:lpwstr>https://www.glossary.oilfield.slb.com/Terms/h/hydraulic_fracturing.aspx</vt:lpwstr>
      </vt:variant>
      <vt:variant>
        <vt:lpwstr/>
      </vt:variant>
      <vt:variant>
        <vt:i4>6357005</vt:i4>
      </vt:variant>
      <vt:variant>
        <vt:i4>1044</vt:i4>
      </vt:variant>
      <vt:variant>
        <vt:i4>0</vt:i4>
      </vt:variant>
      <vt:variant>
        <vt:i4>5</vt:i4>
      </vt:variant>
      <vt:variant>
        <vt:lpwstr>https://www.glossary.oilfield.slb.com/Terms/f/fracturing_fluid.aspx</vt:lpwstr>
      </vt:variant>
      <vt:variant>
        <vt:lpwstr/>
      </vt:variant>
      <vt:variant>
        <vt:i4>6160443</vt:i4>
      </vt:variant>
      <vt:variant>
        <vt:i4>1041</vt:i4>
      </vt:variant>
      <vt:variant>
        <vt:i4>0</vt:i4>
      </vt:variant>
      <vt:variant>
        <vt:i4>5</vt:i4>
      </vt:variant>
      <vt:variant>
        <vt:lpwstr>https://www.glossary.oilfield.slb.com/Terms/h/hydraulic_fracturing.aspx</vt:lpwstr>
      </vt:variant>
      <vt:variant>
        <vt:lpwstr/>
      </vt:variant>
      <vt:variant>
        <vt:i4>2818139</vt:i4>
      </vt:variant>
      <vt:variant>
        <vt:i4>1038</vt:i4>
      </vt:variant>
      <vt:variant>
        <vt:i4>0</vt:i4>
      </vt:variant>
      <vt:variant>
        <vt:i4>5</vt:i4>
      </vt:variant>
      <vt:variant>
        <vt:lpwstr>https://www.glossary.oilfield.slb.com/Terms/p/production_tree.aspx</vt:lpwstr>
      </vt:variant>
      <vt:variant>
        <vt:lpwstr/>
      </vt:variant>
      <vt:variant>
        <vt:i4>1441911</vt:i4>
      </vt:variant>
      <vt:variant>
        <vt:i4>1035</vt:i4>
      </vt:variant>
      <vt:variant>
        <vt:i4>0</vt:i4>
      </vt:variant>
      <vt:variant>
        <vt:i4>5</vt:i4>
      </vt:variant>
      <vt:variant>
        <vt:lpwstr>https://www.glossary.oilfield.slb.com/Terms/s/swab_valve.aspx</vt:lpwstr>
      </vt:variant>
      <vt:variant>
        <vt:lpwstr/>
      </vt:variant>
      <vt:variant>
        <vt:i4>5898285</vt:i4>
      </vt:variant>
      <vt:variant>
        <vt:i4>1032</vt:i4>
      </vt:variant>
      <vt:variant>
        <vt:i4>0</vt:i4>
      </vt:variant>
      <vt:variant>
        <vt:i4>5</vt:i4>
      </vt:variant>
      <vt:variant>
        <vt:lpwstr>https://www.glossary.oilfield.slb.com/Terms/g/goat_head.aspx</vt:lpwstr>
      </vt:variant>
      <vt:variant>
        <vt:lpwstr/>
      </vt:variant>
      <vt:variant>
        <vt:i4>852088</vt:i4>
      </vt:variant>
      <vt:variant>
        <vt:i4>1029</vt:i4>
      </vt:variant>
      <vt:variant>
        <vt:i4>0</vt:i4>
      </vt:variant>
      <vt:variant>
        <vt:i4>5</vt:i4>
      </vt:variant>
      <vt:variant>
        <vt:lpwstr>https://www.glossary.oilfield.slb.com/Terms/w/wing_valve.aspx</vt:lpwstr>
      </vt:variant>
      <vt:variant>
        <vt:lpwstr/>
      </vt:variant>
      <vt:variant>
        <vt:i4>1572975</vt:i4>
      </vt:variant>
      <vt:variant>
        <vt:i4>1026</vt:i4>
      </vt:variant>
      <vt:variant>
        <vt:i4>0</vt:i4>
      </vt:variant>
      <vt:variant>
        <vt:i4>5</vt:i4>
      </vt:variant>
      <vt:variant>
        <vt:lpwstr>https://www.glossary.oilfield.slb.com/Terms/f/flow_cross.aspx</vt:lpwstr>
      </vt:variant>
      <vt:variant>
        <vt:lpwstr/>
      </vt:variant>
      <vt:variant>
        <vt:i4>6553600</vt:i4>
      </vt:variant>
      <vt:variant>
        <vt:i4>1023</vt:i4>
      </vt:variant>
      <vt:variant>
        <vt:i4>0</vt:i4>
      </vt:variant>
      <vt:variant>
        <vt:i4>5</vt:i4>
      </vt:variant>
      <vt:variant>
        <vt:lpwstr>https://www.glossary.oilfield.slb.com/Terms/m/master_valve.aspx</vt:lpwstr>
      </vt:variant>
      <vt:variant>
        <vt:lpwstr/>
      </vt:variant>
      <vt:variant>
        <vt:i4>2097232</vt:i4>
      </vt:variant>
      <vt:variant>
        <vt:i4>1020</vt:i4>
      </vt:variant>
      <vt:variant>
        <vt:i4>0</vt:i4>
      </vt:variant>
      <vt:variant>
        <vt:i4>5</vt:i4>
      </vt:variant>
      <vt:variant>
        <vt:lpwstr>https://www.glossary.oilfield.slb.com/Terms/c/christmas_tree.aspx</vt:lpwstr>
      </vt:variant>
      <vt:variant>
        <vt:lpwstr/>
      </vt:variant>
      <vt:variant>
        <vt:i4>3473450</vt:i4>
      </vt:variant>
      <vt:variant>
        <vt:i4>1017</vt:i4>
      </vt:variant>
      <vt:variant>
        <vt:i4>0</vt:i4>
      </vt:variant>
      <vt:variant>
        <vt:i4>5</vt:i4>
      </vt:variant>
      <vt:variant>
        <vt:lpwstr>https://www.youtube.com/watch?v=bYKQDjciI3o&amp;index=3&amp;list=PL75C02A0B1F8CEF3F</vt:lpwstr>
      </vt:variant>
      <vt:variant>
        <vt:lpwstr/>
      </vt:variant>
      <vt:variant>
        <vt:i4>3997812</vt:i4>
      </vt:variant>
      <vt:variant>
        <vt:i4>1014</vt:i4>
      </vt:variant>
      <vt:variant>
        <vt:i4>0</vt:i4>
      </vt:variant>
      <vt:variant>
        <vt:i4>5</vt:i4>
      </vt:variant>
      <vt:variant>
        <vt:lpwstr>https://www.glossary.oilfield.slb.com/Terms/h/hydrocarbon.aspx</vt:lpwstr>
      </vt:variant>
      <vt:variant>
        <vt:lpwstr/>
      </vt:variant>
      <vt:variant>
        <vt:i4>3997814</vt:i4>
      </vt:variant>
      <vt:variant>
        <vt:i4>1011</vt:i4>
      </vt:variant>
      <vt:variant>
        <vt:i4>0</vt:i4>
      </vt:variant>
      <vt:variant>
        <vt:i4>5</vt:i4>
      </vt:variant>
      <vt:variant>
        <vt:lpwstr>https://www.glossary.oilfield.slb.com/Terms/m/mud.aspx</vt:lpwstr>
      </vt:variant>
      <vt:variant>
        <vt:lpwstr/>
      </vt:variant>
      <vt:variant>
        <vt:i4>2162790</vt:i4>
      </vt:variant>
      <vt:variant>
        <vt:i4>1008</vt:i4>
      </vt:variant>
      <vt:variant>
        <vt:i4>0</vt:i4>
      </vt:variant>
      <vt:variant>
        <vt:i4>5</vt:i4>
      </vt:variant>
      <vt:variant>
        <vt:lpwstr>https://www.glossary.oilfield.slb.com/Terms/b/bit.aspx</vt:lpwstr>
      </vt:variant>
      <vt:variant>
        <vt:lpwstr/>
      </vt:variant>
      <vt:variant>
        <vt:i4>7864381</vt:i4>
      </vt:variant>
      <vt:variant>
        <vt:i4>1005</vt:i4>
      </vt:variant>
      <vt:variant>
        <vt:i4>0</vt:i4>
      </vt:variant>
      <vt:variant>
        <vt:i4>5</vt:i4>
      </vt:variant>
      <vt:variant>
        <vt:lpwstr>https://www.glossary.oilfield.slb.com/Terms/r/rock.aspx</vt:lpwstr>
      </vt:variant>
      <vt:variant>
        <vt:lpwstr/>
      </vt:variant>
      <vt:variant>
        <vt:i4>7274601</vt:i4>
      </vt:variant>
      <vt:variant>
        <vt:i4>1002</vt:i4>
      </vt:variant>
      <vt:variant>
        <vt:i4>0</vt:i4>
      </vt:variant>
      <vt:variant>
        <vt:i4>5</vt:i4>
      </vt:variant>
      <vt:variant>
        <vt:lpwstr>https://www.youtube.com/watch?v=PF3dzivVI-o</vt:lpwstr>
      </vt:variant>
      <vt:variant>
        <vt:lpwstr/>
      </vt:variant>
      <vt:variant>
        <vt:i4>524354</vt:i4>
      </vt:variant>
      <vt:variant>
        <vt:i4>996</vt:i4>
      </vt:variant>
      <vt:variant>
        <vt:i4>0</vt:i4>
      </vt:variant>
      <vt:variant>
        <vt:i4>5</vt:i4>
      </vt:variant>
      <vt:variant>
        <vt:lpwstr>https://www.youtube.com/watch?v=npPwVcdixRU&amp;feature=youtu.be</vt:lpwstr>
      </vt:variant>
      <vt:variant>
        <vt:lpwstr/>
      </vt:variant>
      <vt:variant>
        <vt:i4>6750318</vt:i4>
      </vt:variant>
      <vt:variant>
        <vt:i4>993</vt:i4>
      </vt:variant>
      <vt:variant>
        <vt:i4>0</vt:i4>
      </vt:variant>
      <vt:variant>
        <vt:i4>5</vt:i4>
      </vt:variant>
      <vt:variant>
        <vt:lpwstr>https://www.youtube.com/watch?v=7IAP1GCWkSE&amp;list=PL75C02A0B1F8CEF3F</vt:lpwstr>
      </vt:variant>
      <vt:variant>
        <vt:lpwstr/>
      </vt:variant>
      <vt:variant>
        <vt:i4>6815785</vt:i4>
      </vt:variant>
      <vt:variant>
        <vt:i4>990</vt:i4>
      </vt:variant>
      <vt:variant>
        <vt:i4>0</vt:i4>
      </vt:variant>
      <vt:variant>
        <vt:i4>5</vt:i4>
      </vt:variant>
      <vt:variant>
        <vt:lpwstr>https://www.youtube.com/watch?v=w9MMsEkadGw</vt:lpwstr>
      </vt:variant>
      <vt:variant>
        <vt:lpwstr/>
      </vt:variant>
      <vt:variant>
        <vt:i4>2162801</vt:i4>
      </vt:variant>
      <vt:variant>
        <vt:i4>987</vt:i4>
      </vt:variant>
      <vt:variant>
        <vt:i4>0</vt:i4>
      </vt:variant>
      <vt:variant>
        <vt:i4>5</vt:i4>
      </vt:variant>
      <vt:variant>
        <vt:lpwstr>https://www.youtube.com/watch?v=vO82b2auSdo</vt:lpwstr>
      </vt:variant>
      <vt:variant>
        <vt:lpwstr/>
      </vt:variant>
      <vt:variant>
        <vt:i4>5046356</vt:i4>
      </vt:variant>
      <vt:variant>
        <vt:i4>984</vt:i4>
      </vt:variant>
      <vt:variant>
        <vt:i4>0</vt:i4>
      </vt:variant>
      <vt:variant>
        <vt:i4>5</vt:i4>
      </vt:variant>
      <vt:variant>
        <vt:lpwstr>http://vimeo.com/album/2869286/video/94997184</vt:lpwstr>
      </vt:variant>
      <vt:variant>
        <vt:lpwstr/>
      </vt:variant>
      <vt:variant>
        <vt:i4>2293823</vt:i4>
      </vt:variant>
      <vt:variant>
        <vt:i4>981</vt:i4>
      </vt:variant>
      <vt:variant>
        <vt:i4>0</vt:i4>
      </vt:variant>
      <vt:variant>
        <vt:i4>5</vt:i4>
      </vt:variant>
      <vt:variant>
        <vt:lpwstr>https://www.youtube.com/watch?v=avUywWJCYGg</vt:lpwstr>
      </vt:variant>
      <vt:variant>
        <vt:lpwstr/>
      </vt:variant>
      <vt:variant>
        <vt:i4>3735607</vt:i4>
      </vt:variant>
      <vt:variant>
        <vt:i4>975</vt:i4>
      </vt:variant>
      <vt:variant>
        <vt:i4>0</vt:i4>
      </vt:variant>
      <vt:variant>
        <vt:i4>5</vt:i4>
      </vt:variant>
      <vt:variant>
        <vt:lpwstr>https://www.youtube.com/watch?v=leyMqJEvYR4</vt:lpwstr>
      </vt:variant>
      <vt:variant>
        <vt:lpwstr/>
      </vt:variant>
      <vt:variant>
        <vt:i4>3407915</vt:i4>
      </vt:variant>
      <vt:variant>
        <vt:i4>972</vt:i4>
      </vt:variant>
      <vt:variant>
        <vt:i4>0</vt:i4>
      </vt:variant>
      <vt:variant>
        <vt:i4>5</vt:i4>
      </vt:variant>
      <vt:variant>
        <vt:lpwstr>http://www.youtube.com/watch?v=zZSGwQTuYuc</vt:lpwstr>
      </vt:variant>
      <vt:variant>
        <vt:lpwstr/>
      </vt:variant>
      <vt:variant>
        <vt:i4>7864378</vt:i4>
      </vt:variant>
      <vt:variant>
        <vt:i4>969</vt:i4>
      </vt:variant>
      <vt:variant>
        <vt:i4>0</vt:i4>
      </vt:variant>
      <vt:variant>
        <vt:i4>5</vt:i4>
      </vt:variant>
      <vt:variant>
        <vt:lpwstr>http://www.youtube.com/watch?v=QgtSoEJD9HE</vt:lpwstr>
      </vt:variant>
      <vt:variant>
        <vt:lpwstr/>
      </vt:variant>
      <vt:variant>
        <vt:i4>5046356</vt:i4>
      </vt:variant>
      <vt:variant>
        <vt:i4>966</vt:i4>
      </vt:variant>
      <vt:variant>
        <vt:i4>0</vt:i4>
      </vt:variant>
      <vt:variant>
        <vt:i4>5</vt:i4>
      </vt:variant>
      <vt:variant>
        <vt:lpwstr>http://vimeo.com/album/2869286/video/94997184</vt:lpwstr>
      </vt:variant>
      <vt:variant>
        <vt:lpwstr/>
      </vt:variant>
      <vt:variant>
        <vt:i4>7471211</vt:i4>
      </vt:variant>
      <vt:variant>
        <vt:i4>963</vt:i4>
      </vt:variant>
      <vt:variant>
        <vt:i4>0</vt:i4>
      </vt:variant>
      <vt:variant>
        <vt:i4>5</vt:i4>
      </vt:variant>
      <vt:variant>
        <vt:lpwstr>http://www.bcogc.ca/Legislation</vt:lpwstr>
      </vt:variant>
      <vt:variant>
        <vt:lpwstr/>
      </vt:variant>
      <vt:variant>
        <vt:i4>6815785</vt:i4>
      </vt:variant>
      <vt:variant>
        <vt:i4>960</vt:i4>
      </vt:variant>
      <vt:variant>
        <vt:i4>0</vt:i4>
      </vt:variant>
      <vt:variant>
        <vt:i4>5</vt:i4>
      </vt:variant>
      <vt:variant>
        <vt:lpwstr>https://www.youtube.com/watch?v=w9MMsEkadGw</vt:lpwstr>
      </vt:variant>
      <vt:variant>
        <vt:lpwstr/>
      </vt:variant>
      <vt:variant>
        <vt:i4>2162801</vt:i4>
      </vt:variant>
      <vt:variant>
        <vt:i4>957</vt:i4>
      </vt:variant>
      <vt:variant>
        <vt:i4>0</vt:i4>
      </vt:variant>
      <vt:variant>
        <vt:i4>5</vt:i4>
      </vt:variant>
      <vt:variant>
        <vt:lpwstr>https://www.youtube.com/watch?v=vO82b2auSdo</vt:lpwstr>
      </vt:variant>
      <vt:variant>
        <vt:lpwstr/>
      </vt:variant>
      <vt:variant>
        <vt:i4>2556007</vt:i4>
      </vt:variant>
      <vt:variant>
        <vt:i4>954</vt:i4>
      </vt:variant>
      <vt:variant>
        <vt:i4>0</vt:i4>
      </vt:variant>
      <vt:variant>
        <vt:i4>5</vt:i4>
      </vt:variant>
      <vt:variant>
        <vt:lpwstr>https://www.youtube.com/watch?v=jbreKn4PoAc</vt:lpwstr>
      </vt:variant>
      <vt:variant>
        <vt:lpwstr/>
      </vt:variant>
      <vt:variant>
        <vt:i4>2949239</vt:i4>
      </vt:variant>
      <vt:variant>
        <vt:i4>951</vt:i4>
      </vt:variant>
      <vt:variant>
        <vt:i4>0</vt:i4>
      </vt:variant>
      <vt:variant>
        <vt:i4>5</vt:i4>
      </vt:variant>
      <vt:variant>
        <vt:lpwstr>https://www.youtube.com/watch?v=-RSrviqvAmY</vt:lpwstr>
      </vt:variant>
      <vt:variant>
        <vt:lpwstr/>
      </vt:variant>
      <vt:variant>
        <vt:i4>3866717</vt:i4>
      </vt:variant>
      <vt:variant>
        <vt:i4>945</vt:i4>
      </vt:variant>
      <vt:variant>
        <vt:i4>0</vt:i4>
      </vt:variant>
      <vt:variant>
        <vt:i4>5</vt:i4>
      </vt:variant>
      <vt:variant>
        <vt:lpwstr>http://www.shell.ca/en/aboutshell/who-we-are-tpkg/ourhistory/timeline. html</vt:lpwstr>
      </vt:variant>
      <vt:variant>
        <vt:lpwstr>textwithimage_1</vt:lpwstr>
      </vt:variant>
      <vt:variant>
        <vt:i4>3538983</vt:i4>
      </vt:variant>
      <vt:variant>
        <vt:i4>942</vt:i4>
      </vt:variant>
      <vt:variant>
        <vt:i4>0</vt:i4>
      </vt:variant>
      <vt:variant>
        <vt:i4>5</vt:i4>
      </vt:variant>
      <vt:variant>
        <vt:lpwstr>http://www.chevron.ca/about-chevron-canada/chevron's-history-in-canada/upstream-operations-75th-anniversary-videos</vt:lpwstr>
      </vt:variant>
      <vt:variant>
        <vt:lpwstr/>
      </vt:variant>
      <vt:variant>
        <vt:i4>524288</vt:i4>
      </vt:variant>
      <vt:variant>
        <vt:i4>939</vt:i4>
      </vt:variant>
      <vt:variant>
        <vt:i4>0</vt:i4>
      </vt:variant>
      <vt:variant>
        <vt:i4>5</vt:i4>
      </vt:variant>
      <vt:variant>
        <vt:lpwstr>http://www.cbc.ca/player/play/1499406992/</vt:lpwstr>
      </vt:variant>
      <vt:variant>
        <vt:lpwstr/>
      </vt:variant>
      <vt:variant>
        <vt:i4>458756</vt:i4>
      </vt:variant>
      <vt:variant>
        <vt:i4>936</vt:i4>
      </vt:variant>
      <vt:variant>
        <vt:i4>0</vt:i4>
      </vt:variant>
      <vt:variant>
        <vt:i4>5</vt:i4>
      </vt:variant>
      <vt:variant>
        <vt:lpwstr>http://www.cbc.ca/player/play/1719759795/</vt:lpwstr>
      </vt:variant>
      <vt:variant>
        <vt:lpwstr/>
      </vt:variant>
      <vt:variant>
        <vt:i4>8192107</vt:i4>
      </vt:variant>
      <vt:variant>
        <vt:i4>930</vt:i4>
      </vt:variant>
      <vt:variant>
        <vt:i4>0</vt:i4>
      </vt:variant>
      <vt:variant>
        <vt:i4>5</vt:i4>
      </vt:variant>
      <vt:variant>
        <vt:lpwstr>https://www.youtube.com/watch?v=-te2nOQZSQU</vt:lpwstr>
      </vt:variant>
      <vt:variant>
        <vt:lpwstr/>
      </vt:variant>
      <vt:variant>
        <vt:i4>6291511</vt:i4>
      </vt:variant>
      <vt:variant>
        <vt:i4>927</vt:i4>
      </vt:variant>
      <vt:variant>
        <vt:i4>0</vt:i4>
      </vt:variant>
      <vt:variant>
        <vt:i4>5</vt:i4>
      </vt:variant>
      <vt:variant>
        <vt:lpwstr>https://www.youtube.com/watch?v=Xne3jbYSvs8</vt:lpwstr>
      </vt:variant>
      <vt:variant>
        <vt:lpwstr/>
      </vt:variant>
      <vt:variant>
        <vt:i4>7012473</vt:i4>
      </vt:variant>
      <vt:variant>
        <vt:i4>921</vt:i4>
      </vt:variant>
      <vt:variant>
        <vt:i4>0</vt:i4>
      </vt:variant>
      <vt:variant>
        <vt:i4>5</vt:i4>
      </vt:variant>
      <vt:variant>
        <vt:lpwstr>https://www.youtube.com/watch?v=nil52OqvwQs</vt:lpwstr>
      </vt:variant>
      <vt:variant>
        <vt:lpwstr/>
      </vt:variant>
      <vt:variant>
        <vt:i4>2293882</vt:i4>
      </vt:variant>
      <vt:variant>
        <vt:i4>912</vt:i4>
      </vt:variant>
      <vt:variant>
        <vt:i4>0</vt:i4>
      </vt:variant>
      <vt:variant>
        <vt:i4>5</vt:i4>
      </vt:variant>
      <vt:variant>
        <vt:lpwstr>https://en.wikipedia.org/wiki/Petroleum</vt:lpwstr>
      </vt:variant>
      <vt:variant>
        <vt:lpwstr/>
      </vt:variant>
      <vt:variant>
        <vt:i4>4063309</vt:i4>
      </vt:variant>
      <vt:variant>
        <vt:i4>909</vt:i4>
      </vt:variant>
      <vt:variant>
        <vt:i4>0</vt:i4>
      </vt:variant>
      <vt:variant>
        <vt:i4>5</vt:i4>
      </vt:variant>
      <vt:variant>
        <vt:lpwstr>https://en.wikipedia.org/wiki/Aviation_fuel</vt:lpwstr>
      </vt:variant>
      <vt:variant>
        <vt:lpwstr/>
      </vt:variant>
      <vt:variant>
        <vt:i4>3407991</vt:i4>
      </vt:variant>
      <vt:variant>
        <vt:i4>906</vt:i4>
      </vt:variant>
      <vt:variant>
        <vt:i4>0</vt:i4>
      </vt:variant>
      <vt:variant>
        <vt:i4>5</vt:i4>
      </vt:variant>
      <vt:variant>
        <vt:lpwstr>https://en.wikipedia.org/wiki/Fuel</vt:lpwstr>
      </vt:variant>
      <vt:variant>
        <vt:lpwstr/>
      </vt:variant>
      <vt:variant>
        <vt:i4>2293882</vt:i4>
      </vt:variant>
      <vt:variant>
        <vt:i4>903</vt:i4>
      </vt:variant>
      <vt:variant>
        <vt:i4>0</vt:i4>
      </vt:variant>
      <vt:variant>
        <vt:i4>5</vt:i4>
      </vt:variant>
      <vt:variant>
        <vt:lpwstr>https://en.wikipedia.org/wiki/Petroleum</vt:lpwstr>
      </vt:variant>
      <vt:variant>
        <vt:lpwstr/>
      </vt:variant>
      <vt:variant>
        <vt:i4>5767188</vt:i4>
      </vt:variant>
      <vt:variant>
        <vt:i4>900</vt:i4>
      </vt:variant>
      <vt:variant>
        <vt:i4>0</vt:i4>
      </vt:variant>
      <vt:variant>
        <vt:i4>5</vt:i4>
      </vt:variant>
      <vt:variant>
        <vt:lpwstr>https://en.wikipedia.org/wiki/Hydrocarbon</vt:lpwstr>
      </vt:variant>
      <vt:variant>
        <vt:lpwstr/>
      </vt:variant>
      <vt:variant>
        <vt:i4>4390913</vt:i4>
      </vt:variant>
      <vt:variant>
        <vt:i4>897</vt:i4>
      </vt:variant>
      <vt:variant>
        <vt:i4>0</vt:i4>
      </vt:variant>
      <vt:variant>
        <vt:i4>5</vt:i4>
      </vt:variant>
      <vt:variant>
        <vt:lpwstr>https://en.wikipedia.org/wiki/Combustibility</vt:lpwstr>
      </vt:variant>
      <vt:variant>
        <vt:lpwstr/>
      </vt:variant>
      <vt:variant>
        <vt:i4>2621508</vt:i4>
      </vt:variant>
      <vt:variant>
        <vt:i4>891</vt:i4>
      </vt:variant>
      <vt:variant>
        <vt:i4>0</vt:i4>
      </vt:variant>
      <vt:variant>
        <vt:i4>5</vt:i4>
      </vt:variant>
      <vt:variant>
        <vt:lpwstr>mailto:rmcaleney@nlc.bc.ca</vt:lpwstr>
      </vt:variant>
      <vt:variant>
        <vt:lpwstr/>
      </vt:variant>
      <vt:variant>
        <vt:i4>1179699</vt:i4>
      </vt:variant>
      <vt:variant>
        <vt:i4>878</vt:i4>
      </vt:variant>
      <vt:variant>
        <vt:i4>0</vt:i4>
      </vt:variant>
      <vt:variant>
        <vt:i4>5</vt:i4>
      </vt:variant>
      <vt:variant>
        <vt:lpwstr/>
      </vt:variant>
      <vt:variant>
        <vt:lpwstr>_Toc453139783</vt:lpwstr>
      </vt:variant>
      <vt:variant>
        <vt:i4>1179699</vt:i4>
      </vt:variant>
      <vt:variant>
        <vt:i4>872</vt:i4>
      </vt:variant>
      <vt:variant>
        <vt:i4>0</vt:i4>
      </vt:variant>
      <vt:variant>
        <vt:i4>5</vt:i4>
      </vt:variant>
      <vt:variant>
        <vt:lpwstr/>
      </vt:variant>
      <vt:variant>
        <vt:lpwstr>_Toc453139782</vt:lpwstr>
      </vt:variant>
      <vt:variant>
        <vt:i4>1179699</vt:i4>
      </vt:variant>
      <vt:variant>
        <vt:i4>866</vt:i4>
      </vt:variant>
      <vt:variant>
        <vt:i4>0</vt:i4>
      </vt:variant>
      <vt:variant>
        <vt:i4>5</vt:i4>
      </vt:variant>
      <vt:variant>
        <vt:lpwstr/>
      </vt:variant>
      <vt:variant>
        <vt:lpwstr>_Toc453139781</vt:lpwstr>
      </vt:variant>
      <vt:variant>
        <vt:i4>1179699</vt:i4>
      </vt:variant>
      <vt:variant>
        <vt:i4>860</vt:i4>
      </vt:variant>
      <vt:variant>
        <vt:i4>0</vt:i4>
      </vt:variant>
      <vt:variant>
        <vt:i4>5</vt:i4>
      </vt:variant>
      <vt:variant>
        <vt:lpwstr/>
      </vt:variant>
      <vt:variant>
        <vt:lpwstr>_Toc453139780</vt:lpwstr>
      </vt:variant>
      <vt:variant>
        <vt:i4>1900595</vt:i4>
      </vt:variant>
      <vt:variant>
        <vt:i4>854</vt:i4>
      </vt:variant>
      <vt:variant>
        <vt:i4>0</vt:i4>
      </vt:variant>
      <vt:variant>
        <vt:i4>5</vt:i4>
      </vt:variant>
      <vt:variant>
        <vt:lpwstr/>
      </vt:variant>
      <vt:variant>
        <vt:lpwstr>_Toc453139779</vt:lpwstr>
      </vt:variant>
      <vt:variant>
        <vt:i4>1900595</vt:i4>
      </vt:variant>
      <vt:variant>
        <vt:i4>848</vt:i4>
      </vt:variant>
      <vt:variant>
        <vt:i4>0</vt:i4>
      </vt:variant>
      <vt:variant>
        <vt:i4>5</vt:i4>
      </vt:variant>
      <vt:variant>
        <vt:lpwstr/>
      </vt:variant>
      <vt:variant>
        <vt:lpwstr>_Toc453139778</vt:lpwstr>
      </vt:variant>
      <vt:variant>
        <vt:i4>1900595</vt:i4>
      </vt:variant>
      <vt:variant>
        <vt:i4>842</vt:i4>
      </vt:variant>
      <vt:variant>
        <vt:i4>0</vt:i4>
      </vt:variant>
      <vt:variant>
        <vt:i4>5</vt:i4>
      </vt:variant>
      <vt:variant>
        <vt:lpwstr/>
      </vt:variant>
      <vt:variant>
        <vt:lpwstr>_Toc453139777</vt:lpwstr>
      </vt:variant>
      <vt:variant>
        <vt:i4>1900595</vt:i4>
      </vt:variant>
      <vt:variant>
        <vt:i4>836</vt:i4>
      </vt:variant>
      <vt:variant>
        <vt:i4>0</vt:i4>
      </vt:variant>
      <vt:variant>
        <vt:i4>5</vt:i4>
      </vt:variant>
      <vt:variant>
        <vt:lpwstr/>
      </vt:variant>
      <vt:variant>
        <vt:lpwstr>_Toc453139776</vt:lpwstr>
      </vt:variant>
      <vt:variant>
        <vt:i4>1900595</vt:i4>
      </vt:variant>
      <vt:variant>
        <vt:i4>830</vt:i4>
      </vt:variant>
      <vt:variant>
        <vt:i4>0</vt:i4>
      </vt:variant>
      <vt:variant>
        <vt:i4>5</vt:i4>
      </vt:variant>
      <vt:variant>
        <vt:lpwstr/>
      </vt:variant>
      <vt:variant>
        <vt:lpwstr>_Toc453139775</vt:lpwstr>
      </vt:variant>
      <vt:variant>
        <vt:i4>1900595</vt:i4>
      </vt:variant>
      <vt:variant>
        <vt:i4>824</vt:i4>
      </vt:variant>
      <vt:variant>
        <vt:i4>0</vt:i4>
      </vt:variant>
      <vt:variant>
        <vt:i4>5</vt:i4>
      </vt:variant>
      <vt:variant>
        <vt:lpwstr/>
      </vt:variant>
      <vt:variant>
        <vt:lpwstr>_Toc453139774</vt:lpwstr>
      </vt:variant>
      <vt:variant>
        <vt:i4>1900595</vt:i4>
      </vt:variant>
      <vt:variant>
        <vt:i4>818</vt:i4>
      </vt:variant>
      <vt:variant>
        <vt:i4>0</vt:i4>
      </vt:variant>
      <vt:variant>
        <vt:i4>5</vt:i4>
      </vt:variant>
      <vt:variant>
        <vt:lpwstr/>
      </vt:variant>
      <vt:variant>
        <vt:lpwstr>_Toc453139773</vt:lpwstr>
      </vt:variant>
      <vt:variant>
        <vt:i4>1900595</vt:i4>
      </vt:variant>
      <vt:variant>
        <vt:i4>812</vt:i4>
      </vt:variant>
      <vt:variant>
        <vt:i4>0</vt:i4>
      </vt:variant>
      <vt:variant>
        <vt:i4>5</vt:i4>
      </vt:variant>
      <vt:variant>
        <vt:lpwstr/>
      </vt:variant>
      <vt:variant>
        <vt:lpwstr>_Toc453139772</vt:lpwstr>
      </vt:variant>
      <vt:variant>
        <vt:i4>1900595</vt:i4>
      </vt:variant>
      <vt:variant>
        <vt:i4>806</vt:i4>
      </vt:variant>
      <vt:variant>
        <vt:i4>0</vt:i4>
      </vt:variant>
      <vt:variant>
        <vt:i4>5</vt:i4>
      </vt:variant>
      <vt:variant>
        <vt:lpwstr/>
      </vt:variant>
      <vt:variant>
        <vt:lpwstr>_Toc453139771</vt:lpwstr>
      </vt:variant>
      <vt:variant>
        <vt:i4>1900595</vt:i4>
      </vt:variant>
      <vt:variant>
        <vt:i4>800</vt:i4>
      </vt:variant>
      <vt:variant>
        <vt:i4>0</vt:i4>
      </vt:variant>
      <vt:variant>
        <vt:i4>5</vt:i4>
      </vt:variant>
      <vt:variant>
        <vt:lpwstr/>
      </vt:variant>
      <vt:variant>
        <vt:lpwstr>_Toc453139770</vt:lpwstr>
      </vt:variant>
      <vt:variant>
        <vt:i4>1835059</vt:i4>
      </vt:variant>
      <vt:variant>
        <vt:i4>794</vt:i4>
      </vt:variant>
      <vt:variant>
        <vt:i4>0</vt:i4>
      </vt:variant>
      <vt:variant>
        <vt:i4>5</vt:i4>
      </vt:variant>
      <vt:variant>
        <vt:lpwstr/>
      </vt:variant>
      <vt:variant>
        <vt:lpwstr>_Toc453139769</vt:lpwstr>
      </vt:variant>
      <vt:variant>
        <vt:i4>1835059</vt:i4>
      </vt:variant>
      <vt:variant>
        <vt:i4>788</vt:i4>
      </vt:variant>
      <vt:variant>
        <vt:i4>0</vt:i4>
      </vt:variant>
      <vt:variant>
        <vt:i4>5</vt:i4>
      </vt:variant>
      <vt:variant>
        <vt:lpwstr/>
      </vt:variant>
      <vt:variant>
        <vt:lpwstr>_Toc453139768</vt:lpwstr>
      </vt:variant>
      <vt:variant>
        <vt:i4>1835059</vt:i4>
      </vt:variant>
      <vt:variant>
        <vt:i4>782</vt:i4>
      </vt:variant>
      <vt:variant>
        <vt:i4>0</vt:i4>
      </vt:variant>
      <vt:variant>
        <vt:i4>5</vt:i4>
      </vt:variant>
      <vt:variant>
        <vt:lpwstr/>
      </vt:variant>
      <vt:variant>
        <vt:lpwstr>_Toc453139767</vt:lpwstr>
      </vt:variant>
      <vt:variant>
        <vt:i4>1835059</vt:i4>
      </vt:variant>
      <vt:variant>
        <vt:i4>776</vt:i4>
      </vt:variant>
      <vt:variant>
        <vt:i4>0</vt:i4>
      </vt:variant>
      <vt:variant>
        <vt:i4>5</vt:i4>
      </vt:variant>
      <vt:variant>
        <vt:lpwstr/>
      </vt:variant>
      <vt:variant>
        <vt:lpwstr>_Toc453139766</vt:lpwstr>
      </vt:variant>
      <vt:variant>
        <vt:i4>1835059</vt:i4>
      </vt:variant>
      <vt:variant>
        <vt:i4>770</vt:i4>
      </vt:variant>
      <vt:variant>
        <vt:i4>0</vt:i4>
      </vt:variant>
      <vt:variant>
        <vt:i4>5</vt:i4>
      </vt:variant>
      <vt:variant>
        <vt:lpwstr/>
      </vt:variant>
      <vt:variant>
        <vt:lpwstr>_Toc453139765</vt:lpwstr>
      </vt:variant>
      <vt:variant>
        <vt:i4>1835059</vt:i4>
      </vt:variant>
      <vt:variant>
        <vt:i4>764</vt:i4>
      </vt:variant>
      <vt:variant>
        <vt:i4>0</vt:i4>
      </vt:variant>
      <vt:variant>
        <vt:i4>5</vt:i4>
      </vt:variant>
      <vt:variant>
        <vt:lpwstr/>
      </vt:variant>
      <vt:variant>
        <vt:lpwstr>_Toc453139764</vt:lpwstr>
      </vt:variant>
      <vt:variant>
        <vt:i4>1835059</vt:i4>
      </vt:variant>
      <vt:variant>
        <vt:i4>758</vt:i4>
      </vt:variant>
      <vt:variant>
        <vt:i4>0</vt:i4>
      </vt:variant>
      <vt:variant>
        <vt:i4>5</vt:i4>
      </vt:variant>
      <vt:variant>
        <vt:lpwstr/>
      </vt:variant>
      <vt:variant>
        <vt:lpwstr>_Toc453139763</vt:lpwstr>
      </vt:variant>
      <vt:variant>
        <vt:i4>1835059</vt:i4>
      </vt:variant>
      <vt:variant>
        <vt:i4>752</vt:i4>
      </vt:variant>
      <vt:variant>
        <vt:i4>0</vt:i4>
      </vt:variant>
      <vt:variant>
        <vt:i4>5</vt:i4>
      </vt:variant>
      <vt:variant>
        <vt:lpwstr/>
      </vt:variant>
      <vt:variant>
        <vt:lpwstr>_Toc453139762</vt:lpwstr>
      </vt:variant>
      <vt:variant>
        <vt:i4>1835059</vt:i4>
      </vt:variant>
      <vt:variant>
        <vt:i4>746</vt:i4>
      </vt:variant>
      <vt:variant>
        <vt:i4>0</vt:i4>
      </vt:variant>
      <vt:variant>
        <vt:i4>5</vt:i4>
      </vt:variant>
      <vt:variant>
        <vt:lpwstr/>
      </vt:variant>
      <vt:variant>
        <vt:lpwstr>_Toc453139761</vt:lpwstr>
      </vt:variant>
      <vt:variant>
        <vt:i4>1835059</vt:i4>
      </vt:variant>
      <vt:variant>
        <vt:i4>740</vt:i4>
      </vt:variant>
      <vt:variant>
        <vt:i4>0</vt:i4>
      </vt:variant>
      <vt:variant>
        <vt:i4>5</vt:i4>
      </vt:variant>
      <vt:variant>
        <vt:lpwstr/>
      </vt:variant>
      <vt:variant>
        <vt:lpwstr>_Toc453139760</vt:lpwstr>
      </vt:variant>
      <vt:variant>
        <vt:i4>2031667</vt:i4>
      </vt:variant>
      <vt:variant>
        <vt:i4>734</vt:i4>
      </vt:variant>
      <vt:variant>
        <vt:i4>0</vt:i4>
      </vt:variant>
      <vt:variant>
        <vt:i4>5</vt:i4>
      </vt:variant>
      <vt:variant>
        <vt:lpwstr/>
      </vt:variant>
      <vt:variant>
        <vt:lpwstr>_Toc453139759</vt:lpwstr>
      </vt:variant>
      <vt:variant>
        <vt:i4>2031667</vt:i4>
      </vt:variant>
      <vt:variant>
        <vt:i4>728</vt:i4>
      </vt:variant>
      <vt:variant>
        <vt:i4>0</vt:i4>
      </vt:variant>
      <vt:variant>
        <vt:i4>5</vt:i4>
      </vt:variant>
      <vt:variant>
        <vt:lpwstr/>
      </vt:variant>
      <vt:variant>
        <vt:lpwstr>_Toc453139758</vt:lpwstr>
      </vt:variant>
      <vt:variant>
        <vt:i4>2031667</vt:i4>
      </vt:variant>
      <vt:variant>
        <vt:i4>722</vt:i4>
      </vt:variant>
      <vt:variant>
        <vt:i4>0</vt:i4>
      </vt:variant>
      <vt:variant>
        <vt:i4>5</vt:i4>
      </vt:variant>
      <vt:variant>
        <vt:lpwstr/>
      </vt:variant>
      <vt:variant>
        <vt:lpwstr>_Toc453139757</vt:lpwstr>
      </vt:variant>
      <vt:variant>
        <vt:i4>2031667</vt:i4>
      </vt:variant>
      <vt:variant>
        <vt:i4>716</vt:i4>
      </vt:variant>
      <vt:variant>
        <vt:i4>0</vt:i4>
      </vt:variant>
      <vt:variant>
        <vt:i4>5</vt:i4>
      </vt:variant>
      <vt:variant>
        <vt:lpwstr/>
      </vt:variant>
      <vt:variant>
        <vt:lpwstr>_Toc453139756</vt:lpwstr>
      </vt:variant>
      <vt:variant>
        <vt:i4>2031667</vt:i4>
      </vt:variant>
      <vt:variant>
        <vt:i4>710</vt:i4>
      </vt:variant>
      <vt:variant>
        <vt:i4>0</vt:i4>
      </vt:variant>
      <vt:variant>
        <vt:i4>5</vt:i4>
      </vt:variant>
      <vt:variant>
        <vt:lpwstr/>
      </vt:variant>
      <vt:variant>
        <vt:lpwstr>_Toc453139755</vt:lpwstr>
      </vt:variant>
      <vt:variant>
        <vt:i4>2031667</vt:i4>
      </vt:variant>
      <vt:variant>
        <vt:i4>704</vt:i4>
      </vt:variant>
      <vt:variant>
        <vt:i4>0</vt:i4>
      </vt:variant>
      <vt:variant>
        <vt:i4>5</vt:i4>
      </vt:variant>
      <vt:variant>
        <vt:lpwstr/>
      </vt:variant>
      <vt:variant>
        <vt:lpwstr>_Toc453139754</vt:lpwstr>
      </vt:variant>
      <vt:variant>
        <vt:i4>2031667</vt:i4>
      </vt:variant>
      <vt:variant>
        <vt:i4>698</vt:i4>
      </vt:variant>
      <vt:variant>
        <vt:i4>0</vt:i4>
      </vt:variant>
      <vt:variant>
        <vt:i4>5</vt:i4>
      </vt:variant>
      <vt:variant>
        <vt:lpwstr/>
      </vt:variant>
      <vt:variant>
        <vt:lpwstr>_Toc453139753</vt:lpwstr>
      </vt:variant>
      <vt:variant>
        <vt:i4>2031667</vt:i4>
      </vt:variant>
      <vt:variant>
        <vt:i4>692</vt:i4>
      </vt:variant>
      <vt:variant>
        <vt:i4>0</vt:i4>
      </vt:variant>
      <vt:variant>
        <vt:i4>5</vt:i4>
      </vt:variant>
      <vt:variant>
        <vt:lpwstr/>
      </vt:variant>
      <vt:variant>
        <vt:lpwstr>_Toc453139752</vt:lpwstr>
      </vt:variant>
      <vt:variant>
        <vt:i4>2031667</vt:i4>
      </vt:variant>
      <vt:variant>
        <vt:i4>686</vt:i4>
      </vt:variant>
      <vt:variant>
        <vt:i4>0</vt:i4>
      </vt:variant>
      <vt:variant>
        <vt:i4>5</vt:i4>
      </vt:variant>
      <vt:variant>
        <vt:lpwstr/>
      </vt:variant>
      <vt:variant>
        <vt:lpwstr>_Toc453139751</vt:lpwstr>
      </vt:variant>
      <vt:variant>
        <vt:i4>2031667</vt:i4>
      </vt:variant>
      <vt:variant>
        <vt:i4>680</vt:i4>
      </vt:variant>
      <vt:variant>
        <vt:i4>0</vt:i4>
      </vt:variant>
      <vt:variant>
        <vt:i4>5</vt:i4>
      </vt:variant>
      <vt:variant>
        <vt:lpwstr/>
      </vt:variant>
      <vt:variant>
        <vt:lpwstr>_Toc453139750</vt:lpwstr>
      </vt:variant>
      <vt:variant>
        <vt:i4>1966131</vt:i4>
      </vt:variant>
      <vt:variant>
        <vt:i4>674</vt:i4>
      </vt:variant>
      <vt:variant>
        <vt:i4>0</vt:i4>
      </vt:variant>
      <vt:variant>
        <vt:i4>5</vt:i4>
      </vt:variant>
      <vt:variant>
        <vt:lpwstr/>
      </vt:variant>
      <vt:variant>
        <vt:lpwstr>_Toc453139749</vt:lpwstr>
      </vt:variant>
      <vt:variant>
        <vt:i4>1966131</vt:i4>
      </vt:variant>
      <vt:variant>
        <vt:i4>668</vt:i4>
      </vt:variant>
      <vt:variant>
        <vt:i4>0</vt:i4>
      </vt:variant>
      <vt:variant>
        <vt:i4>5</vt:i4>
      </vt:variant>
      <vt:variant>
        <vt:lpwstr/>
      </vt:variant>
      <vt:variant>
        <vt:lpwstr>_Toc453139748</vt:lpwstr>
      </vt:variant>
      <vt:variant>
        <vt:i4>1966131</vt:i4>
      </vt:variant>
      <vt:variant>
        <vt:i4>662</vt:i4>
      </vt:variant>
      <vt:variant>
        <vt:i4>0</vt:i4>
      </vt:variant>
      <vt:variant>
        <vt:i4>5</vt:i4>
      </vt:variant>
      <vt:variant>
        <vt:lpwstr/>
      </vt:variant>
      <vt:variant>
        <vt:lpwstr>_Toc453139747</vt:lpwstr>
      </vt:variant>
      <vt:variant>
        <vt:i4>1966131</vt:i4>
      </vt:variant>
      <vt:variant>
        <vt:i4>656</vt:i4>
      </vt:variant>
      <vt:variant>
        <vt:i4>0</vt:i4>
      </vt:variant>
      <vt:variant>
        <vt:i4>5</vt:i4>
      </vt:variant>
      <vt:variant>
        <vt:lpwstr/>
      </vt:variant>
      <vt:variant>
        <vt:lpwstr>_Toc453139746</vt:lpwstr>
      </vt:variant>
      <vt:variant>
        <vt:i4>1966131</vt:i4>
      </vt:variant>
      <vt:variant>
        <vt:i4>650</vt:i4>
      </vt:variant>
      <vt:variant>
        <vt:i4>0</vt:i4>
      </vt:variant>
      <vt:variant>
        <vt:i4>5</vt:i4>
      </vt:variant>
      <vt:variant>
        <vt:lpwstr/>
      </vt:variant>
      <vt:variant>
        <vt:lpwstr>_Toc453139745</vt:lpwstr>
      </vt:variant>
      <vt:variant>
        <vt:i4>1966131</vt:i4>
      </vt:variant>
      <vt:variant>
        <vt:i4>644</vt:i4>
      </vt:variant>
      <vt:variant>
        <vt:i4>0</vt:i4>
      </vt:variant>
      <vt:variant>
        <vt:i4>5</vt:i4>
      </vt:variant>
      <vt:variant>
        <vt:lpwstr/>
      </vt:variant>
      <vt:variant>
        <vt:lpwstr>_Toc453139744</vt:lpwstr>
      </vt:variant>
      <vt:variant>
        <vt:i4>1966131</vt:i4>
      </vt:variant>
      <vt:variant>
        <vt:i4>638</vt:i4>
      </vt:variant>
      <vt:variant>
        <vt:i4>0</vt:i4>
      </vt:variant>
      <vt:variant>
        <vt:i4>5</vt:i4>
      </vt:variant>
      <vt:variant>
        <vt:lpwstr/>
      </vt:variant>
      <vt:variant>
        <vt:lpwstr>_Toc453139743</vt:lpwstr>
      </vt:variant>
      <vt:variant>
        <vt:i4>1966131</vt:i4>
      </vt:variant>
      <vt:variant>
        <vt:i4>632</vt:i4>
      </vt:variant>
      <vt:variant>
        <vt:i4>0</vt:i4>
      </vt:variant>
      <vt:variant>
        <vt:i4>5</vt:i4>
      </vt:variant>
      <vt:variant>
        <vt:lpwstr/>
      </vt:variant>
      <vt:variant>
        <vt:lpwstr>_Toc453139742</vt:lpwstr>
      </vt:variant>
      <vt:variant>
        <vt:i4>1966131</vt:i4>
      </vt:variant>
      <vt:variant>
        <vt:i4>626</vt:i4>
      </vt:variant>
      <vt:variant>
        <vt:i4>0</vt:i4>
      </vt:variant>
      <vt:variant>
        <vt:i4>5</vt:i4>
      </vt:variant>
      <vt:variant>
        <vt:lpwstr/>
      </vt:variant>
      <vt:variant>
        <vt:lpwstr>_Toc453139741</vt:lpwstr>
      </vt:variant>
      <vt:variant>
        <vt:i4>1966131</vt:i4>
      </vt:variant>
      <vt:variant>
        <vt:i4>620</vt:i4>
      </vt:variant>
      <vt:variant>
        <vt:i4>0</vt:i4>
      </vt:variant>
      <vt:variant>
        <vt:i4>5</vt:i4>
      </vt:variant>
      <vt:variant>
        <vt:lpwstr/>
      </vt:variant>
      <vt:variant>
        <vt:lpwstr>_Toc453139740</vt:lpwstr>
      </vt:variant>
      <vt:variant>
        <vt:i4>1638451</vt:i4>
      </vt:variant>
      <vt:variant>
        <vt:i4>614</vt:i4>
      </vt:variant>
      <vt:variant>
        <vt:i4>0</vt:i4>
      </vt:variant>
      <vt:variant>
        <vt:i4>5</vt:i4>
      </vt:variant>
      <vt:variant>
        <vt:lpwstr/>
      </vt:variant>
      <vt:variant>
        <vt:lpwstr>_Toc453139739</vt:lpwstr>
      </vt:variant>
      <vt:variant>
        <vt:i4>1638451</vt:i4>
      </vt:variant>
      <vt:variant>
        <vt:i4>608</vt:i4>
      </vt:variant>
      <vt:variant>
        <vt:i4>0</vt:i4>
      </vt:variant>
      <vt:variant>
        <vt:i4>5</vt:i4>
      </vt:variant>
      <vt:variant>
        <vt:lpwstr/>
      </vt:variant>
      <vt:variant>
        <vt:lpwstr>_Toc453139738</vt:lpwstr>
      </vt:variant>
      <vt:variant>
        <vt:i4>1638451</vt:i4>
      </vt:variant>
      <vt:variant>
        <vt:i4>602</vt:i4>
      </vt:variant>
      <vt:variant>
        <vt:i4>0</vt:i4>
      </vt:variant>
      <vt:variant>
        <vt:i4>5</vt:i4>
      </vt:variant>
      <vt:variant>
        <vt:lpwstr/>
      </vt:variant>
      <vt:variant>
        <vt:lpwstr>_Toc453139737</vt:lpwstr>
      </vt:variant>
      <vt:variant>
        <vt:i4>1638451</vt:i4>
      </vt:variant>
      <vt:variant>
        <vt:i4>596</vt:i4>
      </vt:variant>
      <vt:variant>
        <vt:i4>0</vt:i4>
      </vt:variant>
      <vt:variant>
        <vt:i4>5</vt:i4>
      </vt:variant>
      <vt:variant>
        <vt:lpwstr/>
      </vt:variant>
      <vt:variant>
        <vt:lpwstr>_Toc453139736</vt:lpwstr>
      </vt:variant>
      <vt:variant>
        <vt:i4>1638451</vt:i4>
      </vt:variant>
      <vt:variant>
        <vt:i4>590</vt:i4>
      </vt:variant>
      <vt:variant>
        <vt:i4>0</vt:i4>
      </vt:variant>
      <vt:variant>
        <vt:i4>5</vt:i4>
      </vt:variant>
      <vt:variant>
        <vt:lpwstr/>
      </vt:variant>
      <vt:variant>
        <vt:lpwstr>_Toc453139735</vt:lpwstr>
      </vt:variant>
      <vt:variant>
        <vt:i4>1638451</vt:i4>
      </vt:variant>
      <vt:variant>
        <vt:i4>584</vt:i4>
      </vt:variant>
      <vt:variant>
        <vt:i4>0</vt:i4>
      </vt:variant>
      <vt:variant>
        <vt:i4>5</vt:i4>
      </vt:variant>
      <vt:variant>
        <vt:lpwstr/>
      </vt:variant>
      <vt:variant>
        <vt:lpwstr>_Toc453139734</vt:lpwstr>
      </vt:variant>
      <vt:variant>
        <vt:i4>1638451</vt:i4>
      </vt:variant>
      <vt:variant>
        <vt:i4>578</vt:i4>
      </vt:variant>
      <vt:variant>
        <vt:i4>0</vt:i4>
      </vt:variant>
      <vt:variant>
        <vt:i4>5</vt:i4>
      </vt:variant>
      <vt:variant>
        <vt:lpwstr/>
      </vt:variant>
      <vt:variant>
        <vt:lpwstr>_Toc453139733</vt:lpwstr>
      </vt:variant>
      <vt:variant>
        <vt:i4>1638451</vt:i4>
      </vt:variant>
      <vt:variant>
        <vt:i4>572</vt:i4>
      </vt:variant>
      <vt:variant>
        <vt:i4>0</vt:i4>
      </vt:variant>
      <vt:variant>
        <vt:i4>5</vt:i4>
      </vt:variant>
      <vt:variant>
        <vt:lpwstr/>
      </vt:variant>
      <vt:variant>
        <vt:lpwstr>_Toc453139732</vt:lpwstr>
      </vt:variant>
      <vt:variant>
        <vt:i4>1638451</vt:i4>
      </vt:variant>
      <vt:variant>
        <vt:i4>566</vt:i4>
      </vt:variant>
      <vt:variant>
        <vt:i4>0</vt:i4>
      </vt:variant>
      <vt:variant>
        <vt:i4>5</vt:i4>
      </vt:variant>
      <vt:variant>
        <vt:lpwstr/>
      </vt:variant>
      <vt:variant>
        <vt:lpwstr>_Toc453139731</vt:lpwstr>
      </vt:variant>
      <vt:variant>
        <vt:i4>1638451</vt:i4>
      </vt:variant>
      <vt:variant>
        <vt:i4>560</vt:i4>
      </vt:variant>
      <vt:variant>
        <vt:i4>0</vt:i4>
      </vt:variant>
      <vt:variant>
        <vt:i4>5</vt:i4>
      </vt:variant>
      <vt:variant>
        <vt:lpwstr/>
      </vt:variant>
      <vt:variant>
        <vt:lpwstr>_Toc453139730</vt:lpwstr>
      </vt:variant>
      <vt:variant>
        <vt:i4>1572915</vt:i4>
      </vt:variant>
      <vt:variant>
        <vt:i4>554</vt:i4>
      </vt:variant>
      <vt:variant>
        <vt:i4>0</vt:i4>
      </vt:variant>
      <vt:variant>
        <vt:i4>5</vt:i4>
      </vt:variant>
      <vt:variant>
        <vt:lpwstr/>
      </vt:variant>
      <vt:variant>
        <vt:lpwstr>_Toc453139729</vt:lpwstr>
      </vt:variant>
      <vt:variant>
        <vt:i4>1572915</vt:i4>
      </vt:variant>
      <vt:variant>
        <vt:i4>548</vt:i4>
      </vt:variant>
      <vt:variant>
        <vt:i4>0</vt:i4>
      </vt:variant>
      <vt:variant>
        <vt:i4>5</vt:i4>
      </vt:variant>
      <vt:variant>
        <vt:lpwstr/>
      </vt:variant>
      <vt:variant>
        <vt:lpwstr>_Toc453139728</vt:lpwstr>
      </vt:variant>
      <vt:variant>
        <vt:i4>1572915</vt:i4>
      </vt:variant>
      <vt:variant>
        <vt:i4>542</vt:i4>
      </vt:variant>
      <vt:variant>
        <vt:i4>0</vt:i4>
      </vt:variant>
      <vt:variant>
        <vt:i4>5</vt:i4>
      </vt:variant>
      <vt:variant>
        <vt:lpwstr/>
      </vt:variant>
      <vt:variant>
        <vt:lpwstr>_Toc453139727</vt:lpwstr>
      </vt:variant>
      <vt:variant>
        <vt:i4>1572915</vt:i4>
      </vt:variant>
      <vt:variant>
        <vt:i4>536</vt:i4>
      </vt:variant>
      <vt:variant>
        <vt:i4>0</vt:i4>
      </vt:variant>
      <vt:variant>
        <vt:i4>5</vt:i4>
      </vt:variant>
      <vt:variant>
        <vt:lpwstr/>
      </vt:variant>
      <vt:variant>
        <vt:lpwstr>_Toc453139726</vt:lpwstr>
      </vt:variant>
      <vt:variant>
        <vt:i4>1572915</vt:i4>
      </vt:variant>
      <vt:variant>
        <vt:i4>530</vt:i4>
      </vt:variant>
      <vt:variant>
        <vt:i4>0</vt:i4>
      </vt:variant>
      <vt:variant>
        <vt:i4>5</vt:i4>
      </vt:variant>
      <vt:variant>
        <vt:lpwstr/>
      </vt:variant>
      <vt:variant>
        <vt:lpwstr>_Toc453139725</vt:lpwstr>
      </vt:variant>
      <vt:variant>
        <vt:i4>1572915</vt:i4>
      </vt:variant>
      <vt:variant>
        <vt:i4>524</vt:i4>
      </vt:variant>
      <vt:variant>
        <vt:i4>0</vt:i4>
      </vt:variant>
      <vt:variant>
        <vt:i4>5</vt:i4>
      </vt:variant>
      <vt:variant>
        <vt:lpwstr/>
      </vt:variant>
      <vt:variant>
        <vt:lpwstr>_Toc453139724</vt:lpwstr>
      </vt:variant>
      <vt:variant>
        <vt:i4>1572915</vt:i4>
      </vt:variant>
      <vt:variant>
        <vt:i4>518</vt:i4>
      </vt:variant>
      <vt:variant>
        <vt:i4>0</vt:i4>
      </vt:variant>
      <vt:variant>
        <vt:i4>5</vt:i4>
      </vt:variant>
      <vt:variant>
        <vt:lpwstr/>
      </vt:variant>
      <vt:variant>
        <vt:lpwstr>_Toc453139723</vt:lpwstr>
      </vt:variant>
      <vt:variant>
        <vt:i4>1572915</vt:i4>
      </vt:variant>
      <vt:variant>
        <vt:i4>512</vt:i4>
      </vt:variant>
      <vt:variant>
        <vt:i4>0</vt:i4>
      </vt:variant>
      <vt:variant>
        <vt:i4>5</vt:i4>
      </vt:variant>
      <vt:variant>
        <vt:lpwstr/>
      </vt:variant>
      <vt:variant>
        <vt:lpwstr>_Toc453139722</vt:lpwstr>
      </vt:variant>
      <vt:variant>
        <vt:i4>1572915</vt:i4>
      </vt:variant>
      <vt:variant>
        <vt:i4>506</vt:i4>
      </vt:variant>
      <vt:variant>
        <vt:i4>0</vt:i4>
      </vt:variant>
      <vt:variant>
        <vt:i4>5</vt:i4>
      </vt:variant>
      <vt:variant>
        <vt:lpwstr/>
      </vt:variant>
      <vt:variant>
        <vt:lpwstr>_Toc453139721</vt:lpwstr>
      </vt:variant>
      <vt:variant>
        <vt:i4>1572915</vt:i4>
      </vt:variant>
      <vt:variant>
        <vt:i4>500</vt:i4>
      </vt:variant>
      <vt:variant>
        <vt:i4>0</vt:i4>
      </vt:variant>
      <vt:variant>
        <vt:i4>5</vt:i4>
      </vt:variant>
      <vt:variant>
        <vt:lpwstr/>
      </vt:variant>
      <vt:variant>
        <vt:lpwstr>_Toc453139720</vt:lpwstr>
      </vt:variant>
      <vt:variant>
        <vt:i4>1769523</vt:i4>
      </vt:variant>
      <vt:variant>
        <vt:i4>494</vt:i4>
      </vt:variant>
      <vt:variant>
        <vt:i4>0</vt:i4>
      </vt:variant>
      <vt:variant>
        <vt:i4>5</vt:i4>
      </vt:variant>
      <vt:variant>
        <vt:lpwstr/>
      </vt:variant>
      <vt:variant>
        <vt:lpwstr>_Toc453139719</vt:lpwstr>
      </vt:variant>
      <vt:variant>
        <vt:i4>1769523</vt:i4>
      </vt:variant>
      <vt:variant>
        <vt:i4>488</vt:i4>
      </vt:variant>
      <vt:variant>
        <vt:i4>0</vt:i4>
      </vt:variant>
      <vt:variant>
        <vt:i4>5</vt:i4>
      </vt:variant>
      <vt:variant>
        <vt:lpwstr/>
      </vt:variant>
      <vt:variant>
        <vt:lpwstr>_Toc453139718</vt:lpwstr>
      </vt:variant>
      <vt:variant>
        <vt:i4>1769523</vt:i4>
      </vt:variant>
      <vt:variant>
        <vt:i4>482</vt:i4>
      </vt:variant>
      <vt:variant>
        <vt:i4>0</vt:i4>
      </vt:variant>
      <vt:variant>
        <vt:i4>5</vt:i4>
      </vt:variant>
      <vt:variant>
        <vt:lpwstr/>
      </vt:variant>
      <vt:variant>
        <vt:lpwstr>_Toc453139717</vt:lpwstr>
      </vt:variant>
      <vt:variant>
        <vt:i4>1769523</vt:i4>
      </vt:variant>
      <vt:variant>
        <vt:i4>476</vt:i4>
      </vt:variant>
      <vt:variant>
        <vt:i4>0</vt:i4>
      </vt:variant>
      <vt:variant>
        <vt:i4>5</vt:i4>
      </vt:variant>
      <vt:variant>
        <vt:lpwstr/>
      </vt:variant>
      <vt:variant>
        <vt:lpwstr>_Toc453139716</vt:lpwstr>
      </vt:variant>
      <vt:variant>
        <vt:i4>1769523</vt:i4>
      </vt:variant>
      <vt:variant>
        <vt:i4>470</vt:i4>
      </vt:variant>
      <vt:variant>
        <vt:i4>0</vt:i4>
      </vt:variant>
      <vt:variant>
        <vt:i4>5</vt:i4>
      </vt:variant>
      <vt:variant>
        <vt:lpwstr/>
      </vt:variant>
      <vt:variant>
        <vt:lpwstr>_Toc453139715</vt:lpwstr>
      </vt:variant>
      <vt:variant>
        <vt:i4>1769523</vt:i4>
      </vt:variant>
      <vt:variant>
        <vt:i4>464</vt:i4>
      </vt:variant>
      <vt:variant>
        <vt:i4>0</vt:i4>
      </vt:variant>
      <vt:variant>
        <vt:i4>5</vt:i4>
      </vt:variant>
      <vt:variant>
        <vt:lpwstr/>
      </vt:variant>
      <vt:variant>
        <vt:lpwstr>_Toc453139714</vt:lpwstr>
      </vt:variant>
      <vt:variant>
        <vt:i4>1769523</vt:i4>
      </vt:variant>
      <vt:variant>
        <vt:i4>458</vt:i4>
      </vt:variant>
      <vt:variant>
        <vt:i4>0</vt:i4>
      </vt:variant>
      <vt:variant>
        <vt:i4>5</vt:i4>
      </vt:variant>
      <vt:variant>
        <vt:lpwstr/>
      </vt:variant>
      <vt:variant>
        <vt:lpwstr>_Toc453139713</vt:lpwstr>
      </vt:variant>
      <vt:variant>
        <vt:i4>1769523</vt:i4>
      </vt:variant>
      <vt:variant>
        <vt:i4>452</vt:i4>
      </vt:variant>
      <vt:variant>
        <vt:i4>0</vt:i4>
      </vt:variant>
      <vt:variant>
        <vt:i4>5</vt:i4>
      </vt:variant>
      <vt:variant>
        <vt:lpwstr/>
      </vt:variant>
      <vt:variant>
        <vt:lpwstr>_Toc453139712</vt:lpwstr>
      </vt:variant>
      <vt:variant>
        <vt:i4>1769523</vt:i4>
      </vt:variant>
      <vt:variant>
        <vt:i4>446</vt:i4>
      </vt:variant>
      <vt:variant>
        <vt:i4>0</vt:i4>
      </vt:variant>
      <vt:variant>
        <vt:i4>5</vt:i4>
      </vt:variant>
      <vt:variant>
        <vt:lpwstr/>
      </vt:variant>
      <vt:variant>
        <vt:lpwstr>_Toc453139711</vt:lpwstr>
      </vt:variant>
      <vt:variant>
        <vt:i4>1769523</vt:i4>
      </vt:variant>
      <vt:variant>
        <vt:i4>440</vt:i4>
      </vt:variant>
      <vt:variant>
        <vt:i4>0</vt:i4>
      </vt:variant>
      <vt:variant>
        <vt:i4>5</vt:i4>
      </vt:variant>
      <vt:variant>
        <vt:lpwstr/>
      </vt:variant>
      <vt:variant>
        <vt:lpwstr>_Toc453139710</vt:lpwstr>
      </vt:variant>
      <vt:variant>
        <vt:i4>1703987</vt:i4>
      </vt:variant>
      <vt:variant>
        <vt:i4>434</vt:i4>
      </vt:variant>
      <vt:variant>
        <vt:i4>0</vt:i4>
      </vt:variant>
      <vt:variant>
        <vt:i4>5</vt:i4>
      </vt:variant>
      <vt:variant>
        <vt:lpwstr/>
      </vt:variant>
      <vt:variant>
        <vt:lpwstr>_Toc453139709</vt:lpwstr>
      </vt:variant>
      <vt:variant>
        <vt:i4>1703987</vt:i4>
      </vt:variant>
      <vt:variant>
        <vt:i4>428</vt:i4>
      </vt:variant>
      <vt:variant>
        <vt:i4>0</vt:i4>
      </vt:variant>
      <vt:variant>
        <vt:i4>5</vt:i4>
      </vt:variant>
      <vt:variant>
        <vt:lpwstr/>
      </vt:variant>
      <vt:variant>
        <vt:lpwstr>_Toc453139708</vt:lpwstr>
      </vt:variant>
      <vt:variant>
        <vt:i4>1703987</vt:i4>
      </vt:variant>
      <vt:variant>
        <vt:i4>422</vt:i4>
      </vt:variant>
      <vt:variant>
        <vt:i4>0</vt:i4>
      </vt:variant>
      <vt:variant>
        <vt:i4>5</vt:i4>
      </vt:variant>
      <vt:variant>
        <vt:lpwstr/>
      </vt:variant>
      <vt:variant>
        <vt:lpwstr>_Toc453139707</vt:lpwstr>
      </vt:variant>
      <vt:variant>
        <vt:i4>1703987</vt:i4>
      </vt:variant>
      <vt:variant>
        <vt:i4>416</vt:i4>
      </vt:variant>
      <vt:variant>
        <vt:i4>0</vt:i4>
      </vt:variant>
      <vt:variant>
        <vt:i4>5</vt:i4>
      </vt:variant>
      <vt:variant>
        <vt:lpwstr/>
      </vt:variant>
      <vt:variant>
        <vt:lpwstr>_Toc453139706</vt:lpwstr>
      </vt:variant>
      <vt:variant>
        <vt:i4>1703987</vt:i4>
      </vt:variant>
      <vt:variant>
        <vt:i4>410</vt:i4>
      </vt:variant>
      <vt:variant>
        <vt:i4>0</vt:i4>
      </vt:variant>
      <vt:variant>
        <vt:i4>5</vt:i4>
      </vt:variant>
      <vt:variant>
        <vt:lpwstr/>
      </vt:variant>
      <vt:variant>
        <vt:lpwstr>_Toc453139705</vt:lpwstr>
      </vt:variant>
      <vt:variant>
        <vt:i4>1703987</vt:i4>
      </vt:variant>
      <vt:variant>
        <vt:i4>404</vt:i4>
      </vt:variant>
      <vt:variant>
        <vt:i4>0</vt:i4>
      </vt:variant>
      <vt:variant>
        <vt:i4>5</vt:i4>
      </vt:variant>
      <vt:variant>
        <vt:lpwstr/>
      </vt:variant>
      <vt:variant>
        <vt:lpwstr>_Toc453139704</vt:lpwstr>
      </vt:variant>
      <vt:variant>
        <vt:i4>1703987</vt:i4>
      </vt:variant>
      <vt:variant>
        <vt:i4>398</vt:i4>
      </vt:variant>
      <vt:variant>
        <vt:i4>0</vt:i4>
      </vt:variant>
      <vt:variant>
        <vt:i4>5</vt:i4>
      </vt:variant>
      <vt:variant>
        <vt:lpwstr/>
      </vt:variant>
      <vt:variant>
        <vt:lpwstr>_Toc453139703</vt:lpwstr>
      </vt:variant>
      <vt:variant>
        <vt:i4>1703987</vt:i4>
      </vt:variant>
      <vt:variant>
        <vt:i4>392</vt:i4>
      </vt:variant>
      <vt:variant>
        <vt:i4>0</vt:i4>
      </vt:variant>
      <vt:variant>
        <vt:i4>5</vt:i4>
      </vt:variant>
      <vt:variant>
        <vt:lpwstr/>
      </vt:variant>
      <vt:variant>
        <vt:lpwstr>_Toc453139702</vt:lpwstr>
      </vt:variant>
      <vt:variant>
        <vt:i4>1703987</vt:i4>
      </vt:variant>
      <vt:variant>
        <vt:i4>386</vt:i4>
      </vt:variant>
      <vt:variant>
        <vt:i4>0</vt:i4>
      </vt:variant>
      <vt:variant>
        <vt:i4>5</vt:i4>
      </vt:variant>
      <vt:variant>
        <vt:lpwstr/>
      </vt:variant>
      <vt:variant>
        <vt:lpwstr>_Toc453139701</vt:lpwstr>
      </vt:variant>
      <vt:variant>
        <vt:i4>1703987</vt:i4>
      </vt:variant>
      <vt:variant>
        <vt:i4>380</vt:i4>
      </vt:variant>
      <vt:variant>
        <vt:i4>0</vt:i4>
      </vt:variant>
      <vt:variant>
        <vt:i4>5</vt:i4>
      </vt:variant>
      <vt:variant>
        <vt:lpwstr/>
      </vt:variant>
      <vt:variant>
        <vt:lpwstr>_Toc453139700</vt:lpwstr>
      </vt:variant>
      <vt:variant>
        <vt:i4>1245234</vt:i4>
      </vt:variant>
      <vt:variant>
        <vt:i4>374</vt:i4>
      </vt:variant>
      <vt:variant>
        <vt:i4>0</vt:i4>
      </vt:variant>
      <vt:variant>
        <vt:i4>5</vt:i4>
      </vt:variant>
      <vt:variant>
        <vt:lpwstr/>
      </vt:variant>
      <vt:variant>
        <vt:lpwstr>_Toc453139699</vt:lpwstr>
      </vt:variant>
      <vt:variant>
        <vt:i4>1245234</vt:i4>
      </vt:variant>
      <vt:variant>
        <vt:i4>368</vt:i4>
      </vt:variant>
      <vt:variant>
        <vt:i4>0</vt:i4>
      </vt:variant>
      <vt:variant>
        <vt:i4>5</vt:i4>
      </vt:variant>
      <vt:variant>
        <vt:lpwstr/>
      </vt:variant>
      <vt:variant>
        <vt:lpwstr>_Toc453139698</vt:lpwstr>
      </vt:variant>
      <vt:variant>
        <vt:i4>1245234</vt:i4>
      </vt:variant>
      <vt:variant>
        <vt:i4>362</vt:i4>
      </vt:variant>
      <vt:variant>
        <vt:i4>0</vt:i4>
      </vt:variant>
      <vt:variant>
        <vt:i4>5</vt:i4>
      </vt:variant>
      <vt:variant>
        <vt:lpwstr/>
      </vt:variant>
      <vt:variant>
        <vt:lpwstr>_Toc453139697</vt:lpwstr>
      </vt:variant>
      <vt:variant>
        <vt:i4>1245234</vt:i4>
      </vt:variant>
      <vt:variant>
        <vt:i4>356</vt:i4>
      </vt:variant>
      <vt:variant>
        <vt:i4>0</vt:i4>
      </vt:variant>
      <vt:variant>
        <vt:i4>5</vt:i4>
      </vt:variant>
      <vt:variant>
        <vt:lpwstr/>
      </vt:variant>
      <vt:variant>
        <vt:lpwstr>_Toc453139696</vt:lpwstr>
      </vt:variant>
      <vt:variant>
        <vt:i4>1245234</vt:i4>
      </vt:variant>
      <vt:variant>
        <vt:i4>350</vt:i4>
      </vt:variant>
      <vt:variant>
        <vt:i4>0</vt:i4>
      </vt:variant>
      <vt:variant>
        <vt:i4>5</vt:i4>
      </vt:variant>
      <vt:variant>
        <vt:lpwstr/>
      </vt:variant>
      <vt:variant>
        <vt:lpwstr>_Toc453139695</vt:lpwstr>
      </vt:variant>
      <vt:variant>
        <vt:i4>1245234</vt:i4>
      </vt:variant>
      <vt:variant>
        <vt:i4>344</vt:i4>
      </vt:variant>
      <vt:variant>
        <vt:i4>0</vt:i4>
      </vt:variant>
      <vt:variant>
        <vt:i4>5</vt:i4>
      </vt:variant>
      <vt:variant>
        <vt:lpwstr/>
      </vt:variant>
      <vt:variant>
        <vt:lpwstr>_Toc453139694</vt:lpwstr>
      </vt:variant>
      <vt:variant>
        <vt:i4>1245234</vt:i4>
      </vt:variant>
      <vt:variant>
        <vt:i4>338</vt:i4>
      </vt:variant>
      <vt:variant>
        <vt:i4>0</vt:i4>
      </vt:variant>
      <vt:variant>
        <vt:i4>5</vt:i4>
      </vt:variant>
      <vt:variant>
        <vt:lpwstr/>
      </vt:variant>
      <vt:variant>
        <vt:lpwstr>_Toc453139693</vt:lpwstr>
      </vt:variant>
      <vt:variant>
        <vt:i4>1245234</vt:i4>
      </vt:variant>
      <vt:variant>
        <vt:i4>332</vt:i4>
      </vt:variant>
      <vt:variant>
        <vt:i4>0</vt:i4>
      </vt:variant>
      <vt:variant>
        <vt:i4>5</vt:i4>
      </vt:variant>
      <vt:variant>
        <vt:lpwstr/>
      </vt:variant>
      <vt:variant>
        <vt:lpwstr>_Toc453139692</vt:lpwstr>
      </vt:variant>
      <vt:variant>
        <vt:i4>1245234</vt:i4>
      </vt:variant>
      <vt:variant>
        <vt:i4>326</vt:i4>
      </vt:variant>
      <vt:variant>
        <vt:i4>0</vt:i4>
      </vt:variant>
      <vt:variant>
        <vt:i4>5</vt:i4>
      </vt:variant>
      <vt:variant>
        <vt:lpwstr/>
      </vt:variant>
      <vt:variant>
        <vt:lpwstr>_Toc453139691</vt:lpwstr>
      </vt:variant>
      <vt:variant>
        <vt:i4>1245234</vt:i4>
      </vt:variant>
      <vt:variant>
        <vt:i4>320</vt:i4>
      </vt:variant>
      <vt:variant>
        <vt:i4>0</vt:i4>
      </vt:variant>
      <vt:variant>
        <vt:i4>5</vt:i4>
      </vt:variant>
      <vt:variant>
        <vt:lpwstr/>
      </vt:variant>
      <vt:variant>
        <vt:lpwstr>_Toc453139690</vt:lpwstr>
      </vt:variant>
      <vt:variant>
        <vt:i4>1179698</vt:i4>
      </vt:variant>
      <vt:variant>
        <vt:i4>314</vt:i4>
      </vt:variant>
      <vt:variant>
        <vt:i4>0</vt:i4>
      </vt:variant>
      <vt:variant>
        <vt:i4>5</vt:i4>
      </vt:variant>
      <vt:variant>
        <vt:lpwstr/>
      </vt:variant>
      <vt:variant>
        <vt:lpwstr>_Toc453139689</vt:lpwstr>
      </vt:variant>
      <vt:variant>
        <vt:i4>1179698</vt:i4>
      </vt:variant>
      <vt:variant>
        <vt:i4>308</vt:i4>
      </vt:variant>
      <vt:variant>
        <vt:i4>0</vt:i4>
      </vt:variant>
      <vt:variant>
        <vt:i4>5</vt:i4>
      </vt:variant>
      <vt:variant>
        <vt:lpwstr/>
      </vt:variant>
      <vt:variant>
        <vt:lpwstr>_Toc453139688</vt:lpwstr>
      </vt:variant>
      <vt:variant>
        <vt:i4>1179698</vt:i4>
      </vt:variant>
      <vt:variant>
        <vt:i4>302</vt:i4>
      </vt:variant>
      <vt:variant>
        <vt:i4>0</vt:i4>
      </vt:variant>
      <vt:variant>
        <vt:i4>5</vt:i4>
      </vt:variant>
      <vt:variant>
        <vt:lpwstr/>
      </vt:variant>
      <vt:variant>
        <vt:lpwstr>_Toc453139687</vt:lpwstr>
      </vt:variant>
      <vt:variant>
        <vt:i4>1179698</vt:i4>
      </vt:variant>
      <vt:variant>
        <vt:i4>296</vt:i4>
      </vt:variant>
      <vt:variant>
        <vt:i4>0</vt:i4>
      </vt:variant>
      <vt:variant>
        <vt:i4>5</vt:i4>
      </vt:variant>
      <vt:variant>
        <vt:lpwstr/>
      </vt:variant>
      <vt:variant>
        <vt:lpwstr>_Toc453139686</vt:lpwstr>
      </vt:variant>
      <vt:variant>
        <vt:i4>1179698</vt:i4>
      </vt:variant>
      <vt:variant>
        <vt:i4>290</vt:i4>
      </vt:variant>
      <vt:variant>
        <vt:i4>0</vt:i4>
      </vt:variant>
      <vt:variant>
        <vt:i4>5</vt:i4>
      </vt:variant>
      <vt:variant>
        <vt:lpwstr/>
      </vt:variant>
      <vt:variant>
        <vt:lpwstr>_Toc453139685</vt:lpwstr>
      </vt:variant>
      <vt:variant>
        <vt:i4>1179698</vt:i4>
      </vt:variant>
      <vt:variant>
        <vt:i4>284</vt:i4>
      </vt:variant>
      <vt:variant>
        <vt:i4>0</vt:i4>
      </vt:variant>
      <vt:variant>
        <vt:i4>5</vt:i4>
      </vt:variant>
      <vt:variant>
        <vt:lpwstr/>
      </vt:variant>
      <vt:variant>
        <vt:lpwstr>_Toc453139684</vt:lpwstr>
      </vt:variant>
      <vt:variant>
        <vt:i4>1179698</vt:i4>
      </vt:variant>
      <vt:variant>
        <vt:i4>278</vt:i4>
      </vt:variant>
      <vt:variant>
        <vt:i4>0</vt:i4>
      </vt:variant>
      <vt:variant>
        <vt:i4>5</vt:i4>
      </vt:variant>
      <vt:variant>
        <vt:lpwstr/>
      </vt:variant>
      <vt:variant>
        <vt:lpwstr>_Toc453139683</vt:lpwstr>
      </vt:variant>
      <vt:variant>
        <vt:i4>1179698</vt:i4>
      </vt:variant>
      <vt:variant>
        <vt:i4>272</vt:i4>
      </vt:variant>
      <vt:variant>
        <vt:i4>0</vt:i4>
      </vt:variant>
      <vt:variant>
        <vt:i4>5</vt:i4>
      </vt:variant>
      <vt:variant>
        <vt:lpwstr/>
      </vt:variant>
      <vt:variant>
        <vt:lpwstr>_Toc453139682</vt:lpwstr>
      </vt:variant>
      <vt:variant>
        <vt:i4>1179698</vt:i4>
      </vt:variant>
      <vt:variant>
        <vt:i4>266</vt:i4>
      </vt:variant>
      <vt:variant>
        <vt:i4>0</vt:i4>
      </vt:variant>
      <vt:variant>
        <vt:i4>5</vt:i4>
      </vt:variant>
      <vt:variant>
        <vt:lpwstr/>
      </vt:variant>
      <vt:variant>
        <vt:lpwstr>_Toc453139681</vt:lpwstr>
      </vt:variant>
      <vt:variant>
        <vt:i4>1179698</vt:i4>
      </vt:variant>
      <vt:variant>
        <vt:i4>260</vt:i4>
      </vt:variant>
      <vt:variant>
        <vt:i4>0</vt:i4>
      </vt:variant>
      <vt:variant>
        <vt:i4>5</vt:i4>
      </vt:variant>
      <vt:variant>
        <vt:lpwstr/>
      </vt:variant>
      <vt:variant>
        <vt:lpwstr>_Toc453139680</vt:lpwstr>
      </vt:variant>
      <vt:variant>
        <vt:i4>1900594</vt:i4>
      </vt:variant>
      <vt:variant>
        <vt:i4>254</vt:i4>
      </vt:variant>
      <vt:variant>
        <vt:i4>0</vt:i4>
      </vt:variant>
      <vt:variant>
        <vt:i4>5</vt:i4>
      </vt:variant>
      <vt:variant>
        <vt:lpwstr/>
      </vt:variant>
      <vt:variant>
        <vt:lpwstr>_Toc453139679</vt:lpwstr>
      </vt:variant>
      <vt:variant>
        <vt:i4>1900594</vt:i4>
      </vt:variant>
      <vt:variant>
        <vt:i4>248</vt:i4>
      </vt:variant>
      <vt:variant>
        <vt:i4>0</vt:i4>
      </vt:variant>
      <vt:variant>
        <vt:i4>5</vt:i4>
      </vt:variant>
      <vt:variant>
        <vt:lpwstr/>
      </vt:variant>
      <vt:variant>
        <vt:lpwstr>_Toc453139678</vt:lpwstr>
      </vt:variant>
      <vt:variant>
        <vt:i4>1900594</vt:i4>
      </vt:variant>
      <vt:variant>
        <vt:i4>242</vt:i4>
      </vt:variant>
      <vt:variant>
        <vt:i4>0</vt:i4>
      </vt:variant>
      <vt:variant>
        <vt:i4>5</vt:i4>
      </vt:variant>
      <vt:variant>
        <vt:lpwstr/>
      </vt:variant>
      <vt:variant>
        <vt:lpwstr>_Toc453139677</vt:lpwstr>
      </vt:variant>
      <vt:variant>
        <vt:i4>1900594</vt:i4>
      </vt:variant>
      <vt:variant>
        <vt:i4>236</vt:i4>
      </vt:variant>
      <vt:variant>
        <vt:i4>0</vt:i4>
      </vt:variant>
      <vt:variant>
        <vt:i4>5</vt:i4>
      </vt:variant>
      <vt:variant>
        <vt:lpwstr/>
      </vt:variant>
      <vt:variant>
        <vt:lpwstr>_Toc453139676</vt:lpwstr>
      </vt:variant>
      <vt:variant>
        <vt:i4>1900594</vt:i4>
      </vt:variant>
      <vt:variant>
        <vt:i4>230</vt:i4>
      </vt:variant>
      <vt:variant>
        <vt:i4>0</vt:i4>
      </vt:variant>
      <vt:variant>
        <vt:i4>5</vt:i4>
      </vt:variant>
      <vt:variant>
        <vt:lpwstr/>
      </vt:variant>
      <vt:variant>
        <vt:lpwstr>_Toc453139675</vt:lpwstr>
      </vt:variant>
      <vt:variant>
        <vt:i4>1900594</vt:i4>
      </vt:variant>
      <vt:variant>
        <vt:i4>224</vt:i4>
      </vt:variant>
      <vt:variant>
        <vt:i4>0</vt:i4>
      </vt:variant>
      <vt:variant>
        <vt:i4>5</vt:i4>
      </vt:variant>
      <vt:variant>
        <vt:lpwstr/>
      </vt:variant>
      <vt:variant>
        <vt:lpwstr>_Toc453139674</vt:lpwstr>
      </vt:variant>
      <vt:variant>
        <vt:i4>1900594</vt:i4>
      </vt:variant>
      <vt:variant>
        <vt:i4>218</vt:i4>
      </vt:variant>
      <vt:variant>
        <vt:i4>0</vt:i4>
      </vt:variant>
      <vt:variant>
        <vt:i4>5</vt:i4>
      </vt:variant>
      <vt:variant>
        <vt:lpwstr/>
      </vt:variant>
      <vt:variant>
        <vt:lpwstr>_Toc453139673</vt:lpwstr>
      </vt:variant>
      <vt:variant>
        <vt:i4>1900594</vt:i4>
      </vt:variant>
      <vt:variant>
        <vt:i4>212</vt:i4>
      </vt:variant>
      <vt:variant>
        <vt:i4>0</vt:i4>
      </vt:variant>
      <vt:variant>
        <vt:i4>5</vt:i4>
      </vt:variant>
      <vt:variant>
        <vt:lpwstr/>
      </vt:variant>
      <vt:variant>
        <vt:lpwstr>_Toc453139672</vt:lpwstr>
      </vt:variant>
      <vt:variant>
        <vt:i4>1900594</vt:i4>
      </vt:variant>
      <vt:variant>
        <vt:i4>206</vt:i4>
      </vt:variant>
      <vt:variant>
        <vt:i4>0</vt:i4>
      </vt:variant>
      <vt:variant>
        <vt:i4>5</vt:i4>
      </vt:variant>
      <vt:variant>
        <vt:lpwstr/>
      </vt:variant>
      <vt:variant>
        <vt:lpwstr>_Toc453139671</vt:lpwstr>
      </vt:variant>
      <vt:variant>
        <vt:i4>1900594</vt:i4>
      </vt:variant>
      <vt:variant>
        <vt:i4>200</vt:i4>
      </vt:variant>
      <vt:variant>
        <vt:i4>0</vt:i4>
      </vt:variant>
      <vt:variant>
        <vt:i4>5</vt:i4>
      </vt:variant>
      <vt:variant>
        <vt:lpwstr/>
      </vt:variant>
      <vt:variant>
        <vt:lpwstr>_Toc453139670</vt:lpwstr>
      </vt:variant>
      <vt:variant>
        <vt:i4>1835058</vt:i4>
      </vt:variant>
      <vt:variant>
        <vt:i4>194</vt:i4>
      </vt:variant>
      <vt:variant>
        <vt:i4>0</vt:i4>
      </vt:variant>
      <vt:variant>
        <vt:i4>5</vt:i4>
      </vt:variant>
      <vt:variant>
        <vt:lpwstr/>
      </vt:variant>
      <vt:variant>
        <vt:lpwstr>_Toc453139669</vt:lpwstr>
      </vt:variant>
      <vt:variant>
        <vt:i4>1835058</vt:i4>
      </vt:variant>
      <vt:variant>
        <vt:i4>188</vt:i4>
      </vt:variant>
      <vt:variant>
        <vt:i4>0</vt:i4>
      </vt:variant>
      <vt:variant>
        <vt:i4>5</vt:i4>
      </vt:variant>
      <vt:variant>
        <vt:lpwstr/>
      </vt:variant>
      <vt:variant>
        <vt:lpwstr>_Toc453139668</vt:lpwstr>
      </vt:variant>
      <vt:variant>
        <vt:i4>1835058</vt:i4>
      </vt:variant>
      <vt:variant>
        <vt:i4>182</vt:i4>
      </vt:variant>
      <vt:variant>
        <vt:i4>0</vt:i4>
      </vt:variant>
      <vt:variant>
        <vt:i4>5</vt:i4>
      </vt:variant>
      <vt:variant>
        <vt:lpwstr/>
      </vt:variant>
      <vt:variant>
        <vt:lpwstr>_Toc453139667</vt:lpwstr>
      </vt:variant>
      <vt:variant>
        <vt:i4>1835058</vt:i4>
      </vt:variant>
      <vt:variant>
        <vt:i4>176</vt:i4>
      </vt:variant>
      <vt:variant>
        <vt:i4>0</vt:i4>
      </vt:variant>
      <vt:variant>
        <vt:i4>5</vt:i4>
      </vt:variant>
      <vt:variant>
        <vt:lpwstr/>
      </vt:variant>
      <vt:variant>
        <vt:lpwstr>_Toc453139666</vt:lpwstr>
      </vt:variant>
      <vt:variant>
        <vt:i4>1835058</vt:i4>
      </vt:variant>
      <vt:variant>
        <vt:i4>170</vt:i4>
      </vt:variant>
      <vt:variant>
        <vt:i4>0</vt:i4>
      </vt:variant>
      <vt:variant>
        <vt:i4>5</vt:i4>
      </vt:variant>
      <vt:variant>
        <vt:lpwstr/>
      </vt:variant>
      <vt:variant>
        <vt:lpwstr>_Toc453139665</vt:lpwstr>
      </vt:variant>
      <vt:variant>
        <vt:i4>1835058</vt:i4>
      </vt:variant>
      <vt:variant>
        <vt:i4>164</vt:i4>
      </vt:variant>
      <vt:variant>
        <vt:i4>0</vt:i4>
      </vt:variant>
      <vt:variant>
        <vt:i4>5</vt:i4>
      </vt:variant>
      <vt:variant>
        <vt:lpwstr/>
      </vt:variant>
      <vt:variant>
        <vt:lpwstr>_Toc453139664</vt:lpwstr>
      </vt:variant>
      <vt:variant>
        <vt:i4>1835058</vt:i4>
      </vt:variant>
      <vt:variant>
        <vt:i4>158</vt:i4>
      </vt:variant>
      <vt:variant>
        <vt:i4>0</vt:i4>
      </vt:variant>
      <vt:variant>
        <vt:i4>5</vt:i4>
      </vt:variant>
      <vt:variant>
        <vt:lpwstr/>
      </vt:variant>
      <vt:variant>
        <vt:lpwstr>_Toc453139663</vt:lpwstr>
      </vt:variant>
      <vt:variant>
        <vt:i4>1835058</vt:i4>
      </vt:variant>
      <vt:variant>
        <vt:i4>152</vt:i4>
      </vt:variant>
      <vt:variant>
        <vt:i4>0</vt:i4>
      </vt:variant>
      <vt:variant>
        <vt:i4>5</vt:i4>
      </vt:variant>
      <vt:variant>
        <vt:lpwstr/>
      </vt:variant>
      <vt:variant>
        <vt:lpwstr>_Toc453139662</vt:lpwstr>
      </vt:variant>
      <vt:variant>
        <vt:i4>1835058</vt:i4>
      </vt:variant>
      <vt:variant>
        <vt:i4>146</vt:i4>
      </vt:variant>
      <vt:variant>
        <vt:i4>0</vt:i4>
      </vt:variant>
      <vt:variant>
        <vt:i4>5</vt:i4>
      </vt:variant>
      <vt:variant>
        <vt:lpwstr/>
      </vt:variant>
      <vt:variant>
        <vt:lpwstr>_Toc453139661</vt:lpwstr>
      </vt:variant>
      <vt:variant>
        <vt:i4>1835058</vt:i4>
      </vt:variant>
      <vt:variant>
        <vt:i4>140</vt:i4>
      </vt:variant>
      <vt:variant>
        <vt:i4>0</vt:i4>
      </vt:variant>
      <vt:variant>
        <vt:i4>5</vt:i4>
      </vt:variant>
      <vt:variant>
        <vt:lpwstr/>
      </vt:variant>
      <vt:variant>
        <vt:lpwstr>_Toc453139660</vt:lpwstr>
      </vt:variant>
      <vt:variant>
        <vt:i4>2031666</vt:i4>
      </vt:variant>
      <vt:variant>
        <vt:i4>134</vt:i4>
      </vt:variant>
      <vt:variant>
        <vt:i4>0</vt:i4>
      </vt:variant>
      <vt:variant>
        <vt:i4>5</vt:i4>
      </vt:variant>
      <vt:variant>
        <vt:lpwstr/>
      </vt:variant>
      <vt:variant>
        <vt:lpwstr>_Toc453139659</vt:lpwstr>
      </vt:variant>
      <vt:variant>
        <vt:i4>2031666</vt:i4>
      </vt:variant>
      <vt:variant>
        <vt:i4>128</vt:i4>
      </vt:variant>
      <vt:variant>
        <vt:i4>0</vt:i4>
      </vt:variant>
      <vt:variant>
        <vt:i4>5</vt:i4>
      </vt:variant>
      <vt:variant>
        <vt:lpwstr/>
      </vt:variant>
      <vt:variant>
        <vt:lpwstr>_Toc453139658</vt:lpwstr>
      </vt:variant>
      <vt:variant>
        <vt:i4>2031666</vt:i4>
      </vt:variant>
      <vt:variant>
        <vt:i4>122</vt:i4>
      </vt:variant>
      <vt:variant>
        <vt:i4>0</vt:i4>
      </vt:variant>
      <vt:variant>
        <vt:i4>5</vt:i4>
      </vt:variant>
      <vt:variant>
        <vt:lpwstr/>
      </vt:variant>
      <vt:variant>
        <vt:lpwstr>_Toc453139657</vt:lpwstr>
      </vt:variant>
      <vt:variant>
        <vt:i4>2031666</vt:i4>
      </vt:variant>
      <vt:variant>
        <vt:i4>116</vt:i4>
      </vt:variant>
      <vt:variant>
        <vt:i4>0</vt:i4>
      </vt:variant>
      <vt:variant>
        <vt:i4>5</vt:i4>
      </vt:variant>
      <vt:variant>
        <vt:lpwstr/>
      </vt:variant>
      <vt:variant>
        <vt:lpwstr>_Toc453139656</vt:lpwstr>
      </vt:variant>
      <vt:variant>
        <vt:i4>2031666</vt:i4>
      </vt:variant>
      <vt:variant>
        <vt:i4>110</vt:i4>
      </vt:variant>
      <vt:variant>
        <vt:i4>0</vt:i4>
      </vt:variant>
      <vt:variant>
        <vt:i4>5</vt:i4>
      </vt:variant>
      <vt:variant>
        <vt:lpwstr/>
      </vt:variant>
      <vt:variant>
        <vt:lpwstr>_Toc453139655</vt:lpwstr>
      </vt:variant>
      <vt:variant>
        <vt:i4>2031666</vt:i4>
      </vt:variant>
      <vt:variant>
        <vt:i4>104</vt:i4>
      </vt:variant>
      <vt:variant>
        <vt:i4>0</vt:i4>
      </vt:variant>
      <vt:variant>
        <vt:i4>5</vt:i4>
      </vt:variant>
      <vt:variant>
        <vt:lpwstr/>
      </vt:variant>
      <vt:variant>
        <vt:lpwstr>_Toc453139654</vt:lpwstr>
      </vt:variant>
      <vt:variant>
        <vt:i4>2031666</vt:i4>
      </vt:variant>
      <vt:variant>
        <vt:i4>98</vt:i4>
      </vt:variant>
      <vt:variant>
        <vt:i4>0</vt:i4>
      </vt:variant>
      <vt:variant>
        <vt:i4>5</vt:i4>
      </vt:variant>
      <vt:variant>
        <vt:lpwstr/>
      </vt:variant>
      <vt:variant>
        <vt:lpwstr>_Toc453139653</vt:lpwstr>
      </vt:variant>
      <vt:variant>
        <vt:i4>2031666</vt:i4>
      </vt:variant>
      <vt:variant>
        <vt:i4>92</vt:i4>
      </vt:variant>
      <vt:variant>
        <vt:i4>0</vt:i4>
      </vt:variant>
      <vt:variant>
        <vt:i4>5</vt:i4>
      </vt:variant>
      <vt:variant>
        <vt:lpwstr/>
      </vt:variant>
      <vt:variant>
        <vt:lpwstr>_Toc453139652</vt:lpwstr>
      </vt:variant>
      <vt:variant>
        <vt:i4>2031666</vt:i4>
      </vt:variant>
      <vt:variant>
        <vt:i4>86</vt:i4>
      </vt:variant>
      <vt:variant>
        <vt:i4>0</vt:i4>
      </vt:variant>
      <vt:variant>
        <vt:i4>5</vt:i4>
      </vt:variant>
      <vt:variant>
        <vt:lpwstr/>
      </vt:variant>
      <vt:variant>
        <vt:lpwstr>_Toc453139651</vt:lpwstr>
      </vt:variant>
      <vt:variant>
        <vt:i4>2031666</vt:i4>
      </vt:variant>
      <vt:variant>
        <vt:i4>80</vt:i4>
      </vt:variant>
      <vt:variant>
        <vt:i4>0</vt:i4>
      </vt:variant>
      <vt:variant>
        <vt:i4>5</vt:i4>
      </vt:variant>
      <vt:variant>
        <vt:lpwstr/>
      </vt:variant>
      <vt:variant>
        <vt:lpwstr>_Toc453139650</vt:lpwstr>
      </vt:variant>
      <vt:variant>
        <vt:i4>1966130</vt:i4>
      </vt:variant>
      <vt:variant>
        <vt:i4>74</vt:i4>
      </vt:variant>
      <vt:variant>
        <vt:i4>0</vt:i4>
      </vt:variant>
      <vt:variant>
        <vt:i4>5</vt:i4>
      </vt:variant>
      <vt:variant>
        <vt:lpwstr/>
      </vt:variant>
      <vt:variant>
        <vt:lpwstr>_Toc453139649</vt:lpwstr>
      </vt:variant>
      <vt:variant>
        <vt:i4>1966130</vt:i4>
      </vt:variant>
      <vt:variant>
        <vt:i4>68</vt:i4>
      </vt:variant>
      <vt:variant>
        <vt:i4>0</vt:i4>
      </vt:variant>
      <vt:variant>
        <vt:i4>5</vt:i4>
      </vt:variant>
      <vt:variant>
        <vt:lpwstr/>
      </vt:variant>
      <vt:variant>
        <vt:lpwstr>_Toc453139648</vt:lpwstr>
      </vt:variant>
      <vt:variant>
        <vt:i4>1966130</vt:i4>
      </vt:variant>
      <vt:variant>
        <vt:i4>62</vt:i4>
      </vt:variant>
      <vt:variant>
        <vt:i4>0</vt:i4>
      </vt:variant>
      <vt:variant>
        <vt:i4>5</vt:i4>
      </vt:variant>
      <vt:variant>
        <vt:lpwstr/>
      </vt:variant>
      <vt:variant>
        <vt:lpwstr>_Toc453139647</vt:lpwstr>
      </vt:variant>
      <vt:variant>
        <vt:i4>1966130</vt:i4>
      </vt:variant>
      <vt:variant>
        <vt:i4>56</vt:i4>
      </vt:variant>
      <vt:variant>
        <vt:i4>0</vt:i4>
      </vt:variant>
      <vt:variant>
        <vt:i4>5</vt:i4>
      </vt:variant>
      <vt:variant>
        <vt:lpwstr/>
      </vt:variant>
      <vt:variant>
        <vt:lpwstr>_Toc453139646</vt:lpwstr>
      </vt:variant>
      <vt:variant>
        <vt:i4>1966130</vt:i4>
      </vt:variant>
      <vt:variant>
        <vt:i4>50</vt:i4>
      </vt:variant>
      <vt:variant>
        <vt:i4>0</vt:i4>
      </vt:variant>
      <vt:variant>
        <vt:i4>5</vt:i4>
      </vt:variant>
      <vt:variant>
        <vt:lpwstr/>
      </vt:variant>
      <vt:variant>
        <vt:lpwstr>_Toc453139645</vt:lpwstr>
      </vt:variant>
      <vt:variant>
        <vt:i4>1966130</vt:i4>
      </vt:variant>
      <vt:variant>
        <vt:i4>44</vt:i4>
      </vt:variant>
      <vt:variant>
        <vt:i4>0</vt:i4>
      </vt:variant>
      <vt:variant>
        <vt:i4>5</vt:i4>
      </vt:variant>
      <vt:variant>
        <vt:lpwstr/>
      </vt:variant>
      <vt:variant>
        <vt:lpwstr>_Toc453139644</vt:lpwstr>
      </vt:variant>
      <vt:variant>
        <vt:i4>1966130</vt:i4>
      </vt:variant>
      <vt:variant>
        <vt:i4>38</vt:i4>
      </vt:variant>
      <vt:variant>
        <vt:i4>0</vt:i4>
      </vt:variant>
      <vt:variant>
        <vt:i4>5</vt:i4>
      </vt:variant>
      <vt:variant>
        <vt:lpwstr/>
      </vt:variant>
      <vt:variant>
        <vt:lpwstr>_Toc453139643</vt:lpwstr>
      </vt:variant>
      <vt:variant>
        <vt:i4>1966130</vt:i4>
      </vt:variant>
      <vt:variant>
        <vt:i4>32</vt:i4>
      </vt:variant>
      <vt:variant>
        <vt:i4>0</vt:i4>
      </vt:variant>
      <vt:variant>
        <vt:i4>5</vt:i4>
      </vt:variant>
      <vt:variant>
        <vt:lpwstr/>
      </vt:variant>
      <vt:variant>
        <vt:lpwstr>_Toc453139642</vt:lpwstr>
      </vt:variant>
      <vt:variant>
        <vt:i4>1966130</vt:i4>
      </vt:variant>
      <vt:variant>
        <vt:i4>26</vt:i4>
      </vt:variant>
      <vt:variant>
        <vt:i4>0</vt:i4>
      </vt:variant>
      <vt:variant>
        <vt:i4>5</vt:i4>
      </vt:variant>
      <vt:variant>
        <vt:lpwstr/>
      </vt:variant>
      <vt:variant>
        <vt:lpwstr>_Toc453139641</vt:lpwstr>
      </vt:variant>
      <vt:variant>
        <vt:i4>1966130</vt:i4>
      </vt:variant>
      <vt:variant>
        <vt:i4>20</vt:i4>
      </vt:variant>
      <vt:variant>
        <vt:i4>0</vt:i4>
      </vt:variant>
      <vt:variant>
        <vt:i4>5</vt:i4>
      </vt:variant>
      <vt:variant>
        <vt:lpwstr/>
      </vt:variant>
      <vt:variant>
        <vt:lpwstr>_Toc453139640</vt:lpwstr>
      </vt:variant>
      <vt:variant>
        <vt:i4>1638450</vt:i4>
      </vt:variant>
      <vt:variant>
        <vt:i4>14</vt:i4>
      </vt:variant>
      <vt:variant>
        <vt:i4>0</vt:i4>
      </vt:variant>
      <vt:variant>
        <vt:i4>5</vt:i4>
      </vt:variant>
      <vt:variant>
        <vt:lpwstr/>
      </vt:variant>
      <vt:variant>
        <vt:lpwstr>_Toc453139639</vt:lpwstr>
      </vt:variant>
      <vt:variant>
        <vt:i4>1638450</vt:i4>
      </vt:variant>
      <vt:variant>
        <vt:i4>8</vt:i4>
      </vt:variant>
      <vt:variant>
        <vt:i4>0</vt:i4>
      </vt:variant>
      <vt:variant>
        <vt:i4>5</vt:i4>
      </vt:variant>
      <vt:variant>
        <vt:lpwstr/>
      </vt:variant>
      <vt:variant>
        <vt:lpwstr>_Toc453139638</vt:lpwstr>
      </vt:variant>
      <vt:variant>
        <vt:i4>1638450</vt:i4>
      </vt:variant>
      <vt:variant>
        <vt:i4>2</vt:i4>
      </vt:variant>
      <vt:variant>
        <vt:i4>0</vt:i4>
      </vt:variant>
      <vt:variant>
        <vt:i4>5</vt:i4>
      </vt:variant>
      <vt:variant>
        <vt:lpwstr/>
      </vt:variant>
      <vt:variant>
        <vt:lpwstr>_Toc453139637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Working in the Natural Gas Industry</dc:title>
  <dc:subject/>
  <dc:creator>Sandy Steward</dc:creator>
  <cp:keywords/>
  <dc:description/>
  <cp:lastModifiedBy>Sandy Steward</cp:lastModifiedBy>
  <cp:revision>1</cp:revision>
  <cp:lastPrinted>2020-08-20T23:12:00Z</cp:lastPrinted>
  <dcterms:created xsi:type="dcterms:W3CDTF">2020-08-25T01:34:00Z</dcterms:created>
  <dcterms:modified xsi:type="dcterms:W3CDTF">2020-08-25T01:35:00Z</dcterms:modified>
</cp:coreProperties>
</file>